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DDFBD9F" w14:textId="55FD16AD" w:rsidR="00953DFB" w:rsidRPr="00F9287A" w:rsidRDefault="00A7531B" w:rsidP="00E35CD8">
      <w:pPr>
        <w:autoSpaceDE w:val="0"/>
        <w:autoSpaceDN w:val="0"/>
        <w:adjustRightInd w:val="0"/>
        <w:spacing w:before="0" w:after="0"/>
        <w:ind w:left="0"/>
        <w:rPr>
          <w:rFonts w:ascii="News Gothic GDB" w:hAnsi="News Gothic GDB"/>
          <w:color w:val="FF0000"/>
          <w:szCs w:val="22"/>
        </w:rPr>
      </w:pPr>
      <w:r w:rsidRPr="00A7531B">
        <w:rPr>
          <w:rFonts w:ascii="News Gothic GDB" w:hAnsi="News Gothic GDB"/>
          <w:b/>
          <w:szCs w:val="22"/>
        </w:rPr>
        <w:t>L2</w:t>
      </w:r>
      <w:r w:rsidR="00F9287A">
        <w:rPr>
          <w:rFonts w:ascii="News Gothic GDB" w:hAnsi="News Gothic GDB"/>
          <w:b/>
          <w:szCs w:val="22"/>
        </w:rPr>
        <w:t xml:space="preserve"> </w:t>
      </w:r>
      <w:r w:rsidR="00003C4F">
        <w:rPr>
          <w:rFonts w:ascii="News Gothic GDB" w:hAnsi="News Gothic GDB"/>
          <w:b/>
          <w:szCs w:val="22"/>
        </w:rPr>
        <w:t>&gt;&gt;</w:t>
      </w:r>
      <w:r w:rsidR="00F9287A" w:rsidRPr="00003C4F">
        <w:rPr>
          <w:rFonts w:ascii="News Gothic GDB" w:hAnsi="News Gothic GDB"/>
          <w:b/>
          <w:szCs w:val="22"/>
        </w:rPr>
        <w:t xml:space="preserve"> </w:t>
      </w:r>
      <w:r w:rsidRPr="00003C4F">
        <w:rPr>
          <w:rFonts w:ascii="News Gothic GDB" w:hAnsi="News Gothic GDB"/>
          <w:b/>
          <w:szCs w:val="22"/>
        </w:rPr>
        <w:t>L3</w:t>
      </w:r>
      <w:r w:rsidR="00F9287A">
        <w:rPr>
          <w:rFonts w:ascii="News Gothic GDB" w:hAnsi="News Gothic GDB"/>
          <w:b/>
          <w:szCs w:val="22"/>
        </w:rPr>
        <w:t xml:space="preserve"> or </w:t>
      </w:r>
      <w:r w:rsidRPr="00A7531B">
        <w:rPr>
          <w:rFonts w:ascii="News Gothic GDB" w:hAnsi="News Gothic GDB"/>
          <w:b/>
          <w:szCs w:val="22"/>
        </w:rPr>
        <w:t>tests</w:t>
      </w:r>
      <w:r>
        <w:rPr>
          <w:rFonts w:ascii="News Gothic GDB" w:hAnsi="News Gothic GDB"/>
          <w:b/>
          <w:szCs w:val="22"/>
        </w:rPr>
        <w:t xml:space="preserve"> name</w:t>
      </w:r>
      <w:r w:rsidR="00953DFB" w:rsidRPr="00A7531B">
        <w:rPr>
          <w:rFonts w:ascii="News Gothic GDB" w:hAnsi="News Gothic GDB"/>
          <w:b/>
          <w:szCs w:val="22"/>
        </w:rPr>
        <w:t xml:space="preserve">: </w:t>
      </w:r>
      <w:r w:rsidR="000E71A6" w:rsidRPr="000E71A6">
        <w:rPr>
          <w:rFonts w:ascii="News Gothic GDB" w:hAnsi="News Gothic GDB"/>
        </w:rPr>
        <w:t xml:space="preserve">Cyber and IS </w:t>
      </w:r>
      <w:r w:rsidR="00003C4F">
        <w:rPr>
          <w:rFonts w:ascii="News Gothic GDB" w:hAnsi="News Gothic GDB"/>
        </w:rPr>
        <w:t xml:space="preserve">Prevention &gt;&gt; </w:t>
      </w:r>
      <w:r w:rsidR="005E73F5" w:rsidRPr="005E73F5">
        <w:rPr>
          <w:rFonts w:ascii="News Gothic GDB" w:hAnsi="News Gothic GDB"/>
        </w:rPr>
        <w:t>Continuous Threat Detection &amp; Response</w:t>
      </w:r>
    </w:p>
    <w:p w14:paraId="341667DC" w14:textId="0C0D6DF8" w:rsidR="00EA1B47" w:rsidRDefault="00A7531B" w:rsidP="00953DFB">
      <w:pPr>
        <w:autoSpaceDE w:val="0"/>
        <w:autoSpaceDN w:val="0"/>
        <w:adjustRightInd w:val="0"/>
        <w:spacing w:before="0" w:after="0"/>
        <w:ind w:left="0"/>
        <w:rPr>
          <w:rFonts w:ascii="News Gothic GDB" w:hAnsi="News Gothic GDB"/>
          <w:b/>
          <w:szCs w:val="22"/>
        </w:rPr>
      </w:pPr>
      <w:r>
        <w:rPr>
          <w:rFonts w:ascii="News Gothic GDB" w:hAnsi="News Gothic GDB"/>
          <w:b/>
          <w:szCs w:val="22"/>
        </w:rPr>
        <w:t xml:space="preserve">Legal entities in scope: </w:t>
      </w:r>
      <w:r w:rsidR="005F6168" w:rsidRPr="005F6168">
        <w:rPr>
          <w:rFonts w:ascii="News Gothic GDB" w:hAnsi="News Gothic GDB"/>
          <w:bCs/>
          <w:color w:val="000000" w:themeColor="text1"/>
          <w:szCs w:val="22"/>
        </w:rPr>
        <w:t xml:space="preserve">DBAG, </w:t>
      </w:r>
      <w:proofErr w:type="spellStart"/>
      <w:r w:rsidR="005F6168" w:rsidRPr="005F6168">
        <w:rPr>
          <w:rFonts w:ascii="News Gothic GDB" w:hAnsi="News Gothic GDB"/>
          <w:bCs/>
          <w:color w:val="000000" w:themeColor="text1"/>
          <w:szCs w:val="22"/>
        </w:rPr>
        <w:t>ExR</w:t>
      </w:r>
      <w:proofErr w:type="spellEnd"/>
      <w:r w:rsidR="005F6168" w:rsidRPr="005F6168">
        <w:rPr>
          <w:rFonts w:ascii="News Gothic GDB" w:hAnsi="News Gothic GDB"/>
          <w:bCs/>
          <w:color w:val="000000" w:themeColor="text1"/>
          <w:szCs w:val="22"/>
        </w:rPr>
        <w:t xml:space="preserve">, EFAG, ECAG, CBF, </w:t>
      </w:r>
      <w:r w:rsidR="00DB0B66">
        <w:rPr>
          <w:rFonts w:ascii="News Gothic GDB" w:hAnsi="News Gothic GDB"/>
          <w:bCs/>
          <w:color w:val="000000" w:themeColor="text1"/>
          <w:szCs w:val="22"/>
        </w:rPr>
        <w:t xml:space="preserve">CH, </w:t>
      </w:r>
      <w:r w:rsidR="005F6168" w:rsidRPr="005F6168">
        <w:rPr>
          <w:rFonts w:ascii="News Gothic GDB" w:hAnsi="News Gothic GDB"/>
          <w:bCs/>
          <w:color w:val="000000" w:themeColor="text1"/>
          <w:szCs w:val="22"/>
        </w:rPr>
        <w:t>CBL, LuxCSD, CI, CS</w:t>
      </w:r>
      <w:r w:rsidR="000E71A6">
        <w:rPr>
          <w:rFonts w:ascii="News Gothic GDB" w:hAnsi="News Gothic GDB"/>
          <w:bCs/>
          <w:color w:val="000000" w:themeColor="text1"/>
          <w:szCs w:val="22"/>
        </w:rPr>
        <w:t xml:space="preserve">, </w:t>
      </w:r>
      <w:r w:rsidR="005F6168" w:rsidRPr="005F6168">
        <w:rPr>
          <w:rFonts w:ascii="News Gothic GDB" w:hAnsi="News Gothic GDB"/>
          <w:bCs/>
          <w:color w:val="000000" w:themeColor="text1"/>
          <w:szCs w:val="22"/>
        </w:rPr>
        <w:t>CFCL</w:t>
      </w:r>
      <w:r w:rsidR="000E71A6">
        <w:rPr>
          <w:rFonts w:ascii="News Gothic GDB" w:hAnsi="News Gothic GDB"/>
          <w:bCs/>
          <w:color w:val="000000" w:themeColor="text1"/>
          <w:szCs w:val="22"/>
        </w:rPr>
        <w:t xml:space="preserve"> and ECC/EEX</w:t>
      </w:r>
    </w:p>
    <w:tbl>
      <w:tblPr>
        <w:tblStyle w:val="TableGrid"/>
        <w:tblpPr w:leftFromText="141" w:rightFromText="141" w:vertAnchor="text" w:horzAnchor="page" w:tblpX="8244" w:tblpY="-569"/>
        <w:tblW w:w="0" w:type="auto"/>
        <w:tblLook w:val="04A0" w:firstRow="1" w:lastRow="0" w:firstColumn="1" w:lastColumn="0" w:noHBand="0" w:noVBand="1"/>
      </w:tblPr>
      <w:tblGrid>
        <w:gridCol w:w="3145"/>
      </w:tblGrid>
      <w:tr w:rsidR="007B00F7" w:rsidRPr="00E40C73" w14:paraId="3458B3CF" w14:textId="77777777" w:rsidTr="002D6C24">
        <w:trPr>
          <w:trHeight w:val="1160"/>
        </w:trPr>
        <w:tc>
          <w:tcPr>
            <w:tcW w:w="3145" w:type="dxa"/>
            <w:shd w:val="clear" w:color="auto" w:fill="D9D9D9" w:themeFill="background1" w:themeFillShade="D9"/>
            <w:vAlign w:val="center"/>
          </w:tcPr>
          <w:p w14:paraId="0890C16A" w14:textId="386B179F" w:rsidR="002D6C24" w:rsidRPr="00E40C73" w:rsidRDefault="005E73F5" w:rsidP="00EA1C13">
            <w:pPr>
              <w:spacing w:before="0" w:after="0"/>
              <w:ind w:left="0"/>
              <w:rPr>
                <w:rFonts w:ascii="News Gothic GDB" w:hAnsi="News Gothic GDB"/>
              </w:rPr>
            </w:pPr>
            <w:r w:rsidRPr="005E73F5">
              <w:rPr>
                <w:rFonts w:ascii="News Gothic GDB" w:hAnsi="News Gothic GDB"/>
                <w:szCs w:val="22"/>
              </w:rPr>
              <w:t xml:space="preserve">Continuous Threat Detection &amp; Response </w:t>
            </w:r>
            <w:r w:rsidR="002D6C24" w:rsidRPr="00EA1C13">
              <w:rPr>
                <w:rFonts w:ascii="News Gothic GDB" w:hAnsi="News Gothic GDB"/>
                <w:szCs w:val="22"/>
              </w:rPr>
              <w:t>(+covers AU-121-04-CSDR Cyber &amp; IS)</w:t>
            </w:r>
          </w:p>
        </w:tc>
      </w:tr>
    </w:tbl>
    <w:p w14:paraId="363D5F18" w14:textId="380BB473" w:rsidR="00A7531B" w:rsidRDefault="00A7531B" w:rsidP="00953DFB">
      <w:pPr>
        <w:autoSpaceDE w:val="0"/>
        <w:autoSpaceDN w:val="0"/>
        <w:adjustRightInd w:val="0"/>
        <w:spacing w:before="0" w:after="0"/>
        <w:ind w:left="0"/>
        <w:rPr>
          <w:rFonts w:ascii="News Gothic GDB" w:hAnsi="News Gothic GDB"/>
          <w:b/>
          <w:szCs w:val="22"/>
        </w:rPr>
      </w:pPr>
    </w:p>
    <w:p w14:paraId="2AAE02E0" w14:textId="77777777" w:rsidR="00DF147A" w:rsidRDefault="00DF147A" w:rsidP="00DF147A">
      <w:pPr>
        <w:autoSpaceDE w:val="0"/>
        <w:autoSpaceDN w:val="0"/>
        <w:adjustRightInd w:val="0"/>
        <w:spacing w:before="0" w:after="0"/>
        <w:ind w:left="0"/>
        <w:rPr>
          <w:rFonts w:ascii="News Gothic GDB" w:hAnsi="News Gothic GDB"/>
          <w:b/>
          <w:szCs w:val="22"/>
        </w:rPr>
      </w:pPr>
      <w:r>
        <w:rPr>
          <w:rFonts w:ascii="News Gothic GDB" w:hAnsi="News Gothic GDB"/>
          <w:b/>
          <w:szCs w:val="22"/>
        </w:rPr>
        <w:t>Test(s) according to RCA</w:t>
      </w:r>
      <w:r w:rsidRPr="00A7531B">
        <w:rPr>
          <w:rFonts w:ascii="News Gothic GDB" w:hAnsi="News Gothic GDB"/>
          <w:b/>
          <w:szCs w:val="22"/>
        </w:rPr>
        <w:t>:</w:t>
      </w:r>
    </w:p>
    <w:p w14:paraId="0E2F5AB1" w14:textId="6A546348" w:rsidR="005E73F5" w:rsidRPr="005E73F5" w:rsidRDefault="005E73F5" w:rsidP="005E73F5">
      <w:pPr>
        <w:autoSpaceDE w:val="0"/>
        <w:autoSpaceDN w:val="0"/>
        <w:adjustRightInd w:val="0"/>
        <w:spacing w:before="0" w:after="0"/>
        <w:ind w:left="0"/>
        <w:jc w:val="both"/>
        <w:rPr>
          <w:rFonts w:ascii="News Gothic GDB" w:hAnsi="News Gothic GDB"/>
          <w:bCs/>
          <w:szCs w:val="22"/>
        </w:rPr>
      </w:pPr>
      <w:r w:rsidRPr="005E73F5">
        <w:rPr>
          <w:rFonts w:ascii="News Gothic GDB" w:hAnsi="News Gothic GDB"/>
          <w:bCs/>
          <w:szCs w:val="22"/>
        </w:rPr>
        <w:t>Review the Continuous Threat &amp; Response process with the focus on the following topics:</w:t>
      </w:r>
    </w:p>
    <w:p w14:paraId="49B6FAC3" w14:textId="4A3AB1B3" w:rsidR="005E73F5" w:rsidRPr="005E73F5" w:rsidRDefault="005E73F5" w:rsidP="005E73F5">
      <w:pPr>
        <w:autoSpaceDE w:val="0"/>
        <w:autoSpaceDN w:val="0"/>
        <w:adjustRightInd w:val="0"/>
        <w:spacing w:before="0" w:after="0"/>
        <w:ind w:left="0"/>
        <w:jc w:val="both"/>
        <w:rPr>
          <w:rFonts w:ascii="News Gothic GDB" w:hAnsi="News Gothic GDB"/>
          <w:bCs/>
          <w:szCs w:val="22"/>
        </w:rPr>
      </w:pPr>
      <w:r>
        <w:rPr>
          <w:rFonts w:ascii="News Gothic GDB" w:hAnsi="News Gothic GDB"/>
          <w:bCs/>
          <w:szCs w:val="22"/>
        </w:rPr>
        <w:t xml:space="preserve">- </w:t>
      </w:r>
      <w:r w:rsidRPr="005E73F5">
        <w:rPr>
          <w:rFonts w:ascii="News Gothic GDB" w:hAnsi="News Gothic GDB"/>
          <w:bCs/>
          <w:szCs w:val="22"/>
        </w:rPr>
        <w:t>(TP1) Setup of design of controls for CrowdStrike (monitoring and alerting, coordination, coverage, decommissioning of previous tool)</w:t>
      </w:r>
    </w:p>
    <w:p w14:paraId="0BBEE91A" w14:textId="5803CA3F" w:rsidR="005E73F5" w:rsidRPr="005E73F5" w:rsidRDefault="005E73F5" w:rsidP="253FCEC1">
      <w:pPr>
        <w:autoSpaceDE w:val="0"/>
        <w:autoSpaceDN w:val="0"/>
        <w:adjustRightInd w:val="0"/>
        <w:spacing w:before="0" w:after="0"/>
        <w:ind w:left="0"/>
        <w:jc w:val="both"/>
        <w:rPr>
          <w:rFonts w:ascii="News Gothic GDB" w:hAnsi="News Gothic GDB"/>
        </w:rPr>
      </w:pPr>
      <w:r w:rsidRPr="253FCEC1">
        <w:rPr>
          <w:rFonts w:ascii="News Gothic GDB" w:hAnsi="News Gothic GDB"/>
        </w:rPr>
        <w:t xml:space="preserve">- (TP2) Setup of detection of advanced persistent threats and relevance to existing processes and </w:t>
      </w:r>
      <w:r w:rsidR="00723D20" w:rsidRPr="253FCEC1">
        <w:rPr>
          <w:rFonts w:ascii="News Gothic GDB" w:hAnsi="News Gothic GDB"/>
        </w:rPr>
        <w:t>tools (</w:t>
      </w:r>
      <w:r w:rsidRPr="253FCEC1">
        <w:rPr>
          <w:rFonts w:ascii="News Gothic GDB" w:hAnsi="News Gothic GDB"/>
        </w:rPr>
        <w:t xml:space="preserve">SIEM use cases, </w:t>
      </w:r>
      <w:r w:rsidR="66CB28D7" w:rsidRPr="253FCEC1">
        <w:rPr>
          <w:rFonts w:ascii="News Gothic GDB" w:hAnsi="News Gothic GDB"/>
        </w:rPr>
        <w:t>behavioral</w:t>
      </w:r>
      <w:r w:rsidRPr="253FCEC1">
        <w:rPr>
          <w:rFonts w:ascii="News Gothic GDB" w:hAnsi="News Gothic GDB"/>
        </w:rPr>
        <w:t xml:space="preserve"> analysis) </w:t>
      </w:r>
    </w:p>
    <w:p w14:paraId="36015141" w14:textId="77777777" w:rsidR="005E73F5" w:rsidRPr="005E73F5" w:rsidRDefault="005E73F5" w:rsidP="005E73F5">
      <w:pPr>
        <w:autoSpaceDE w:val="0"/>
        <w:autoSpaceDN w:val="0"/>
        <w:adjustRightInd w:val="0"/>
        <w:spacing w:before="0" w:after="0"/>
        <w:ind w:left="0"/>
        <w:jc w:val="both"/>
        <w:rPr>
          <w:rFonts w:ascii="News Gothic GDB" w:hAnsi="News Gothic GDB"/>
          <w:bCs/>
          <w:szCs w:val="22"/>
        </w:rPr>
      </w:pPr>
    </w:p>
    <w:p w14:paraId="6B96F70A" w14:textId="3084B9B0" w:rsidR="005E73F5" w:rsidRPr="005E73F5" w:rsidRDefault="005E73F5" w:rsidP="005E73F5">
      <w:pPr>
        <w:autoSpaceDE w:val="0"/>
        <w:autoSpaceDN w:val="0"/>
        <w:adjustRightInd w:val="0"/>
        <w:spacing w:before="0" w:after="0"/>
        <w:ind w:left="0"/>
        <w:jc w:val="both"/>
        <w:rPr>
          <w:rFonts w:ascii="News Gothic GDB" w:hAnsi="News Gothic GDB"/>
          <w:bCs/>
          <w:szCs w:val="22"/>
        </w:rPr>
      </w:pPr>
      <w:r w:rsidRPr="005E73F5">
        <w:rPr>
          <w:rFonts w:ascii="News Gothic GDB" w:hAnsi="News Gothic GDB"/>
          <w:bCs/>
          <w:szCs w:val="22"/>
        </w:rPr>
        <w:t xml:space="preserve">(TP3) Review the Vulnerability Management process with the focus on </w:t>
      </w:r>
      <w:r w:rsidR="00723D20" w:rsidRPr="005E73F5">
        <w:rPr>
          <w:rFonts w:ascii="News Gothic GDB" w:hAnsi="News Gothic GDB"/>
          <w:bCs/>
          <w:szCs w:val="22"/>
        </w:rPr>
        <w:t>the following</w:t>
      </w:r>
      <w:r w:rsidRPr="005E73F5">
        <w:rPr>
          <w:rFonts w:ascii="News Gothic GDB" w:hAnsi="News Gothic GDB"/>
          <w:bCs/>
          <w:szCs w:val="22"/>
        </w:rPr>
        <w:t xml:space="preserve"> topics:</w:t>
      </w:r>
    </w:p>
    <w:p w14:paraId="19901EF7" w14:textId="77777777" w:rsidR="005E73F5" w:rsidRPr="005E73F5" w:rsidRDefault="005E73F5" w:rsidP="005E73F5">
      <w:pPr>
        <w:autoSpaceDE w:val="0"/>
        <w:autoSpaceDN w:val="0"/>
        <w:adjustRightInd w:val="0"/>
        <w:spacing w:before="0" w:after="0"/>
        <w:ind w:left="0"/>
        <w:jc w:val="both"/>
        <w:rPr>
          <w:rFonts w:ascii="News Gothic GDB" w:hAnsi="News Gothic GDB"/>
          <w:bCs/>
          <w:szCs w:val="22"/>
        </w:rPr>
      </w:pPr>
      <w:r w:rsidRPr="005E73F5">
        <w:rPr>
          <w:rFonts w:ascii="News Gothic GDB" w:hAnsi="News Gothic GDB"/>
          <w:bCs/>
          <w:szCs w:val="22"/>
        </w:rPr>
        <w:tab/>
        <w:t>- Setup and design of controls around Rapid 7 applications (e.g. different scanning types, assets covered (cloud), scanning failure management and reporting</w:t>
      </w:r>
    </w:p>
    <w:p w14:paraId="4900A599" w14:textId="77777777" w:rsidR="005E73F5" w:rsidRPr="005E73F5" w:rsidRDefault="005E73F5" w:rsidP="005E73F5">
      <w:pPr>
        <w:autoSpaceDE w:val="0"/>
        <w:autoSpaceDN w:val="0"/>
        <w:adjustRightInd w:val="0"/>
        <w:spacing w:before="0" w:after="0"/>
        <w:ind w:left="0"/>
        <w:jc w:val="both"/>
        <w:rPr>
          <w:rFonts w:ascii="News Gothic GDB" w:hAnsi="News Gothic GDB"/>
          <w:bCs/>
          <w:szCs w:val="22"/>
        </w:rPr>
      </w:pPr>
      <w:r w:rsidRPr="005E73F5">
        <w:rPr>
          <w:rFonts w:ascii="News Gothic GDB" w:hAnsi="News Gothic GDB"/>
          <w:bCs/>
          <w:szCs w:val="22"/>
        </w:rPr>
        <w:tab/>
        <w:t xml:space="preserve">- Oversight and reporting of outputs to relevant stakeholders (trend analysis, DSC reporting) </w:t>
      </w:r>
    </w:p>
    <w:p w14:paraId="38DDBD71" w14:textId="77777777" w:rsidR="005E73F5" w:rsidRPr="005E73F5" w:rsidRDefault="005E73F5" w:rsidP="005E73F5">
      <w:pPr>
        <w:autoSpaceDE w:val="0"/>
        <w:autoSpaceDN w:val="0"/>
        <w:adjustRightInd w:val="0"/>
        <w:spacing w:before="0" w:after="0"/>
        <w:ind w:left="0"/>
        <w:jc w:val="both"/>
        <w:rPr>
          <w:rFonts w:ascii="News Gothic GDB" w:hAnsi="News Gothic GDB"/>
          <w:bCs/>
          <w:szCs w:val="22"/>
        </w:rPr>
      </w:pPr>
      <w:r w:rsidRPr="005E73F5">
        <w:rPr>
          <w:rFonts w:ascii="News Gothic GDB" w:hAnsi="News Gothic GDB"/>
          <w:bCs/>
          <w:szCs w:val="22"/>
        </w:rPr>
        <w:tab/>
        <w:t>- Management of closure of vulnerabilities in VMT related projects (criteria, timelines, automation, re-scanning)</w:t>
      </w:r>
    </w:p>
    <w:p w14:paraId="2DB9703E" w14:textId="77777777" w:rsidR="005E73F5" w:rsidRPr="005E73F5" w:rsidRDefault="005E73F5" w:rsidP="005E73F5">
      <w:pPr>
        <w:autoSpaceDE w:val="0"/>
        <w:autoSpaceDN w:val="0"/>
        <w:adjustRightInd w:val="0"/>
        <w:spacing w:before="0" w:after="0"/>
        <w:ind w:left="0"/>
        <w:jc w:val="both"/>
        <w:rPr>
          <w:rFonts w:ascii="News Gothic GDB" w:hAnsi="News Gothic GDB"/>
          <w:bCs/>
          <w:szCs w:val="22"/>
        </w:rPr>
      </w:pPr>
    </w:p>
    <w:p w14:paraId="3E13CC58" w14:textId="77777777" w:rsidR="005E73F5" w:rsidRPr="005E73F5" w:rsidRDefault="005E73F5" w:rsidP="005E73F5">
      <w:pPr>
        <w:autoSpaceDE w:val="0"/>
        <w:autoSpaceDN w:val="0"/>
        <w:adjustRightInd w:val="0"/>
        <w:spacing w:before="0" w:after="0"/>
        <w:ind w:left="0"/>
        <w:jc w:val="both"/>
        <w:rPr>
          <w:rFonts w:ascii="News Gothic GDB" w:hAnsi="News Gothic GDB"/>
          <w:bCs/>
          <w:szCs w:val="22"/>
        </w:rPr>
      </w:pPr>
      <w:r w:rsidRPr="005E73F5">
        <w:rPr>
          <w:rFonts w:ascii="News Gothic GDB" w:hAnsi="News Gothic GDB"/>
          <w:bCs/>
          <w:szCs w:val="22"/>
        </w:rPr>
        <w:t xml:space="preserve">(TP4) Based on </w:t>
      </w:r>
      <w:proofErr w:type="spellStart"/>
      <w:r w:rsidRPr="005E73F5">
        <w:rPr>
          <w:rFonts w:ascii="News Gothic GDB" w:hAnsi="News Gothic GDB"/>
          <w:bCs/>
          <w:szCs w:val="22"/>
        </w:rPr>
        <w:t>FuN</w:t>
      </w:r>
      <w:proofErr w:type="spellEnd"/>
      <w:r w:rsidRPr="005E73F5">
        <w:rPr>
          <w:rFonts w:ascii="News Gothic GDB" w:hAnsi="News Gothic GDB"/>
          <w:bCs/>
          <w:szCs w:val="22"/>
        </w:rPr>
        <w:t xml:space="preserve"> 240410100556:</w:t>
      </w:r>
    </w:p>
    <w:p w14:paraId="1893334C" w14:textId="411C6A41" w:rsidR="005E73F5" w:rsidRPr="005E73F5" w:rsidRDefault="005E73F5" w:rsidP="005E73F5">
      <w:pPr>
        <w:autoSpaceDE w:val="0"/>
        <w:autoSpaceDN w:val="0"/>
        <w:adjustRightInd w:val="0"/>
        <w:spacing w:before="0" w:after="0"/>
        <w:ind w:left="0"/>
        <w:jc w:val="both"/>
        <w:rPr>
          <w:rFonts w:ascii="News Gothic GDB" w:hAnsi="News Gothic GDB"/>
          <w:bCs/>
          <w:szCs w:val="22"/>
        </w:rPr>
      </w:pPr>
      <w:r w:rsidRPr="005E73F5">
        <w:rPr>
          <w:rFonts w:ascii="News Gothic GDB" w:hAnsi="News Gothic GDB"/>
          <w:bCs/>
          <w:szCs w:val="22"/>
        </w:rPr>
        <w:t>Review the usage of Microsoft Defender for malware scanning of cloud related assets</w:t>
      </w:r>
      <w:r w:rsidR="008E0357">
        <w:rPr>
          <w:rFonts w:ascii="News Gothic GDB" w:hAnsi="News Gothic GDB"/>
          <w:bCs/>
          <w:szCs w:val="22"/>
        </w:rPr>
        <w:t>.</w:t>
      </w:r>
    </w:p>
    <w:p w14:paraId="6B511063" w14:textId="77777777" w:rsidR="008E0357" w:rsidRPr="008E0357" w:rsidRDefault="008E0357" w:rsidP="008E0357">
      <w:pPr>
        <w:autoSpaceDE w:val="0"/>
        <w:autoSpaceDN w:val="0"/>
        <w:adjustRightInd w:val="0"/>
        <w:spacing w:before="0" w:after="0"/>
        <w:ind w:left="0"/>
        <w:jc w:val="both"/>
        <w:rPr>
          <w:rFonts w:ascii="News Gothic GDB" w:hAnsi="News Gothic GDB"/>
          <w:bCs/>
          <w:szCs w:val="22"/>
        </w:rPr>
      </w:pPr>
      <w:r w:rsidRPr="008E0357">
        <w:rPr>
          <w:rFonts w:ascii="News Gothic GDB" w:hAnsi="News Gothic GDB"/>
          <w:bCs/>
          <w:szCs w:val="22"/>
        </w:rPr>
        <w:t>Additionally follow up on Clearstream relevant Malware related incident not noted in the incident list.</w:t>
      </w:r>
    </w:p>
    <w:p w14:paraId="6223B097" w14:textId="77777777" w:rsidR="005E73F5" w:rsidRPr="005E73F5" w:rsidRDefault="005E73F5" w:rsidP="005E73F5">
      <w:pPr>
        <w:autoSpaceDE w:val="0"/>
        <w:autoSpaceDN w:val="0"/>
        <w:adjustRightInd w:val="0"/>
        <w:spacing w:before="0" w:after="0"/>
        <w:ind w:left="0"/>
        <w:jc w:val="both"/>
        <w:rPr>
          <w:rFonts w:ascii="News Gothic GDB" w:hAnsi="News Gothic GDB"/>
          <w:bCs/>
          <w:szCs w:val="22"/>
        </w:rPr>
      </w:pPr>
    </w:p>
    <w:p w14:paraId="0E3A83B9" w14:textId="5541A3F1" w:rsidR="005E73F5" w:rsidRPr="005E73F5" w:rsidRDefault="005E73F5" w:rsidP="005E73F5">
      <w:pPr>
        <w:autoSpaceDE w:val="0"/>
        <w:autoSpaceDN w:val="0"/>
        <w:adjustRightInd w:val="0"/>
        <w:spacing w:before="0" w:after="0"/>
        <w:ind w:left="0"/>
        <w:jc w:val="both"/>
        <w:rPr>
          <w:rFonts w:ascii="News Gothic GDB" w:hAnsi="News Gothic GDB"/>
          <w:bCs/>
          <w:szCs w:val="22"/>
        </w:rPr>
      </w:pPr>
      <w:r w:rsidRPr="005E73F5">
        <w:rPr>
          <w:rFonts w:ascii="News Gothic GDB" w:hAnsi="News Gothic GDB"/>
          <w:bCs/>
          <w:szCs w:val="22"/>
        </w:rPr>
        <w:t xml:space="preserve">(TP5) Perform General Controls tests related to the L3 Processes Continuous Threat &amp; Response and Threat and Vulnerability Management based on </w:t>
      </w:r>
      <w:r w:rsidR="00723D20" w:rsidRPr="005E73F5">
        <w:rPr>
          <w:rFonts w:ascii="News Gothic GDB" w:hAnsi="News Gothic GDB"/>
          <w:bCs/>
          <w:szCs w:val="22"/>
        </w:rPr>
        <w:t>risk-based</w:t>
      </w:r>
      <w:r w:rsidRPr="005E73F5">
        <w:rPr>
          <w:rFonts w:ascii="News Gothic GDB" w:hAnsi="News Gothic GDB"/>
          <w:bCs/>
          <w:szCs w:val="22"/>
        </w:rPr>
        <w:t xml:space="preserve"> assessment of applicability. </w:t>
      </w:r>
    </w:p>
    <w:p w14:paraId="75DC1523" w14:textId="77777777" w:rsidR="005E73F5" w:rsidRDefault="005E73F5" w:rsidP="005E73F5">
      <w:pPr>
        <w:autoSpaceDE w:val="0"/>
        <w:autoSpaceDN w:val="0"/>
        <w:adjustRightInd w:val="0"/>
        <w:spacing w:before="0" w:after="0"/>
        <w:ind w:left="0"/>
        <w:jc w:val="both"/>
        <w:rPr>
          <w:rFonts w:ascii="News Gothic GDB" w:hAnsi="News Gothic GDB"/>
          <w:bCs/>
          <w:szCs w:val="22"/>
        </w:rPr>
      </w:pPr>
    </w:p>
    <w:p w14:paraId="33F6328A" w14:textId="77777777" w:rsidR="00166025" w:rsidRPr="00166025" w:rsidRDefault="00166025" w:rsidP="00166025">
      <w:pPr>
        <w:autoSpaceDE w:val="0"/>
        <w:autoSpaceDN w:val="0"/>
        <w:adjustRightInd w:val="0"/>
        <w:spacing w:before="0" w:after="0"/>
        <w:ind w:left="0"/>
        <w:jc w:val="both"/>
        <w:rPr>
          <w:rFonts w:ascii="News Gothic GDB" w:hAnsi="News Gothic GDB"/>
          <w:bCs/>
          <w:szCs w:val="22"/>
        </w:rPr>
      </w:pPr>
      <w:r w:rsidRPr="00166025">
        <w:rPr>
          <w:rFonts w:ascii="News Gothic GDB" w:hAnsi="News Gothic GDB"/>
          <w:bCs/>
          <w:szCs w:val="22"/>
        </w:rPr>
        <w:t>(TP6)</w:t>
      </w:r>
    </w:p>
    <w:p w14:paraId="06FDB2CD" w14:textId="77777777" w:rsidR="00166025" w:rsidRPr="00166025" w:rsidRDefault="00166025" w:rsidP="00166025">
      <w:pPr>
        <w:autoSpaceDE w:val="0"/>
        <w:autoSpaceDN w:val="0"/>
        <w:adjustRightInd w:val="0"/>
        <w:spacing w:before="0" w:after="0"/>
        <w:ind w:left="0"/>
        <w:jc w:val="both"/>
        <w:rPr>
          <w:rFonts w:ascii="News Gothic GDB" w:hAnsi="News Gothic GDB"/>
          <w:bCs/>
          <w:szCs w:val="22"/>
        </w:rPr>
      </w:pPr>
      <w:r w:rsidRPr="00166025">
        <w:rPr>
          <w:rFonts w:ascii="News Gothic GDB" w:hAnsi="News Gothic GDB"/>
          <w:bCs/>
          <w:szCs w:val="22"/>
        </w:rPr>
        <w:t>1.6.1.</w:t>
      </w:r>
      <w:r w:rsidRPr="00166025">
        <w:rPr>
          <w:rFonts w:ascii="News Gothic GDB" w:hAnsi="News Gothic GDB"/>
          <w:bCs/>
          <w:szCs w:val="22"/>
        </w:rPr>
        <w:tab/>
        <w:t>IT application lifecycle and documentation risks - Inspect the latest available IT application risk assessment and ensure it is timely performed and in accordance with IRM process. Verify if any high criticality risks have been identified (R3-R5) and remediation plans have been adequately defined.</w:t>
      </w:r>
    </w:p>
    <w:p w14:paraId="4DC10DB5" w14:textId="77777777" w:rsidR="00166025" w:rsidRPr="00166025" w:rsidRDefault="00166025" w:rsidP="00166025">
      <w:pPr>
        <w:autoSpaceDE w:val="0"/>
        <w:autoSpaceDN w:val="0"/>
        <w:adjustRightInd w:val="0"/>
        <w:spacing w:before="0" w:after="0"/>
        <w:ind w:left="0"/>
        <w:jc w:val="both"/>
        <w:rPr>
          <w:rFonts w:ascii="News Gothic GDB" w:hAnsi="News Gothic GDB"/>
          <w:bCs/>
          <w:szCs w:val="22"/>
        </w:rPr>
      </w:pPr>
      <w:r w:rsidRPr="00166025">
        <w:rPr>
          <w:rFonts w:ascii="News Gothic GDB" w:hAnsi="News Gothic GDB"/>
          <w:bCs/>
          <w:szCs w:val="22"/>
        </w:rPr>
        <w:t>1.6.2.</w:t>
      </w:r>
      <w:r w:rsidRPr="00166025">
        <w:rPr>
          <w:rFonts w:ascii="News Gothic GDB" w:hAnsi="News Gothic GDB"/>
          <w:bCs/>
          <w:szCs w:val="22"/>
        </w:rPr>
        <w:tab/>
        <w:t xml:space="preserve">IT availability and continuity risks - Obtain the Security Concept on the related IT Application and validate that dedicated controls regarding the functionality are formally defined, esp. regarding availability and continuity. Inspect the Security Concept and APMS whether RTO or RPOs are defined and in line with business needs. Inspect relevant documentation whether any incidents occurred during the test on the applications in scope and if they were handled adequately </w:t>
      </w:r>
      <w:proofErr w:type="gramStart"/>
      <w:r w:rsidRPr="00166025">
        <w:rPr>
          <w:rFonts w:ascii="News Gothic GDB" w:hAnsi="News Gothic GDB"/>
          <w:bCs/>
          <w:szCs w:val="22"/>
        </w:rPr>
        <w:t>and</w:t>
      </w:r>
      <w:proofErr w:type="gramEnd"/>
      <w:r w:rsidRPr="00166025">
        <w:rPr>
          <w:rFonts w:ascii="News Gothic GDB" w:hAnsi="News Gothic GDB"/>
          <w:bCs/>
          <w:szCs w:val="22"/>
        </w:rPr>
        <w:t xml:space="preserve"> timely.</w:t>
      </w:r>
    </w:p>
    <w:p w14:paraId="0237AB2E" w14:textId="77777777" w:rsidR="00166025" w:rsidRPr="00166025" w:rsidRDefault="00166025" w:rsidP="00166025">
      <w:pPr>
        <w:autoSpaceDE w:val="0"/>
        <w:autoSpaceDN w:val="0"/>
        <w:adjustRightInd w:val="0"/>
        <w:spacing w:before="0" w:after="0"/>
        <w:ind w:left="0"/>
        <w:jc w:val="both"/>
        <w:rPr>
          <w:rFonts w:ascii="News Gothic GDB" w:hAnsi="News Gothic GDB"/>
          <w:bCs/>
          <w:szCs w:val="22"/>
        </w:rPr>
      </w:pPr>
      <w:r w:rsidRPr="00166025">
        <w:rPr>
          <w:rFonts w:ascii="News Gothic GDB" w:hAnsi="News Gothic GDB"/>
          <w:bCs/>
          <w:szCs w:val="22"/>
        </w:rPr>
        <w:t>1.6.3.</w:t>
      </w:r>
      <w:r w:rsidRPr="00166025">
        <w:rPr>
          <w:rFonts w:ascii="News Gothic GDB" w:hAnsi="News Gothic GDB"/>
          <w:bCs/>
          <w:szCs w:val="22"/>
        </w:rPr>
        <w:tab/>
        <w:t xml:space="preserve">IT change and data integrity risks - Take a sample of fields (e.g., classification, RTO/RPO) in the IT Application Inventory and check their adequacy, plausibility and consistency of classifications in the various inventories (CMS, CMT, APMS, </w:t>
      </w:r>
      <w:proofErr w:type="spellStart"/>
      <w:r w:rsidRPr="00166025">
        <w:rPr>
          <w:rFonts w:ascii="News Gothic GDB" w:hAnsi="News Gothic GDB"/>
          <w:bCs/>
          <w:szCs w:val="22"/>
        </w:rPr>
        <w:t>RoPA</w:t>
      </w:r>
      <w:proofErr w:type="spellEnd"/>
      <w:r w:rsidRPr="00166025">
        <w:rPr>
          <w:rFonts w:ascii="News Gothic GDB" w:hAnsi="News Gothic GDB"/>
          <w:bCs/>
          <w:szCs w:val="22"/>
        </w:rPr>
        <w:t>, BCM/URP, etc...). IA to further check on technical interfaces for accurate / complete data transfer from TDP to ECP.</w:t>
      </w:r>
    </w:p>
    <w:p w14:paraId="52A5C9E7" w14:textId="2CAEAFB2" w:rsidR="00166025" w:rsidRDefault="00166025" w:rsidP="00166025">
      <w:pPr>
        <w:autoSpaceDE w:val="0"/>
        <w:autoSpaceDN w:val="0"/>
        <w:adjustRightInd w:val="0"/>
        <w:spacing w:before="0" w:after="0"/>
        <w:ind w:left="0"/>
        <w:jc w:val="both"/>
        <w:rPr>
          <w:rFonts w:ascii="News Gothic GDB" w:hAnsi="News Gothic GDB"/>
          <w:bCs/>
          <w:szCs w:val="22"/>
        </w:rPr>
      </w:pPr>
      <w:r w:rsidRPr="00166025">
        <w:rPr>
          <w:rFonts w:ascii="News Gothic GDB" w:hAnsi="News Gothic GDB"/>
          <w:bCs/>
          <w:szCs w:val="22"/>
        </w:rPr>
        <w:t>1.6.4.</w:t>
      </w:r>
      <w:r w:rsidRPr="00166025">
        <w:rPr>
          <w:rFonts w:ascii="News Gothic GDB" w:hAnsi="News Gothic GDB"/>
          <w:bCs/>
          <w:szCs w:val="22"/>
        </w:rPr>
        <w:tab/>
        <w:t>IT security operation risks - sensitive business access and segregation of duties controls. Inspect the access rights granted to the application and verify the access rights are granted on a need-to-know/need-to-have basis.</w:t>
      </w:r>
    </w:p>
    <w:p w14:paraId="024D9F45" w14:textId="77777777" w:rsidR="00166025" w:rsidRPr="005E73F5" w:rsidRDefault="00166025" w:rsidP="00166025">
      <w:pPr>
        <w:autoSpaceDE w:val="0"/>
        <w:autoSpaceDN w:val="0"/>
        <w:adjustRightInd w:val="0"/>
        <w:spacing w:before="0" w:after="0"/>
        <w:ind w:left="0"/>
        <w:jc w:val="both"/>
        <w:rPr>
          <w:rFonts w:ascii="News Gothic GDB" w:hAnsi="News Gothic GDB"/>
          <w:bCs/>
          <w:szCs w:val="22"/>
        </w:rPr>
      </w:pPr>
    </w:p>
    <w:p w14:paraId="1723E41E" w14:textId="77777777" w:rsidR="005E73F5" w:rsidRPr="005E73F5" w:rsidRDefault="005E73F5" w:rsidP="005E73F5">
      <w:pPr>
        <w:autoSpaceDE w:val="0"/>
        <w:autoSpaceDN w:val="0"/>
        <w:adjustRightInd w:val="0"/>
        <w:spacing w:before="0" w:after="0"/>
        <w:ind w:left="0"/>
        <w:jc w:val="both"/>
        <w:rPr>
          <w:rFonts w:ascii="News Gothic GDB" w:hAnsi="News Gothic GDB"/>
          <w:bCs/>
          <w:szCs w:val="22"/>
        </w:rPr>
      </w:pPr>
      <w:r w:rsidRPr="005E73F5">
        <w:rPr>
          <w:rFonts w:ascii="News Gothic GDB" w:hAnsi="News Gothic GDB"/>
          <w:bCs/>
          <w:szCs w:val="22"/>
        </w:rPr>
        <w:t>Applications to be covered for L3 Continuous Threat &amp; Response:</w:t>
      </w:r>
    </w:p>
    <w:p w14:paraId="56F304E0" w14:textId="77777777" w:rsidR="005E73F5" w:rsidRPr="005E73F5" w:rsidRDefault="005E73F5" w:rsidP="005E73F5">
      <w:pPr>
        <w:autoSpaceDE w:val="0"/>
        <w:autoSpaceDN w:val="0"/>
        <w:adjustRightInd w:val="0"/>
        <w:spacing w:before="0" w:after="0"/>
        <w:ind w:left="0"/>
        <w:jc w:val="both"/>
        <w:rPr>
          <w:rFonts w:ascii="News Gothic GDB" w:hAnsi="News Gothic GDB"/>
          <w:bCs/>
          <w:szCs w:val="22"/>
        </w:rPr>
      </w:pPr>
      <w:r w:rsidRPr="005E73F5">
        <w:rPr>
          <w:rFonts w:ascii="News Gothic GDB" w:hAnsi="News Gothic GDB"/>
          <w:bCs/>
          <w:szCs w:val="22"/>
        </w:rPr>
        <w:t>AID2131 CrowdStrike Falcon Complete - as part of testing above</w:t>
      </w:r>
    </w:p>
    <w:p w14:paraId="440EE522" w14:textId="77777777" w:rsidR="005E73F5" w:rsidRPr="005E73F5" w:rsidRDefault="005E73F5" w:rsidP="005E73F5">
      <w:pPr>
        <w:autoSpaceDE w:val="0"/>
        <w:autoSpaceDN w:val="0"/>
        <w:adjustRightInd w:val="0"/>
        <w:spacing w:before="0" w:after="0"/>
        <w:ind w:left="0"/>
        <w:jc w:val="both"/>
        <w:rPr>
          <w:rFonts w:ascii="News Gothic GDB" w:hAnsi="News Gothic GDB"/>
          <w:bCs/>
          <w:szCs w:val="22"/>
        </w:rPr>
      </w:pPr>
      <w:r w:rsidRPr="005E73F5">
        <w:rPr>
          <w:rFonts w:ascii="News Gothic GDB" w:hAnsi="News Gothic GDB"/>
          <w:bCs/>
          <w:szCs w:val="22"/>
        </w:rPr>
        <w:t xml:space="preserve">AID2146 PA CNAPP - general IT Controls according </w:t>
      </w:r>
      <w:proofErr w:type="gramStart"/>
      <w:r w:rsidRPr="005E73F5">
        <w:rPr>
          <w:rFonts w:ascii="News Gothic GDB" w:hAnsi="News Gothic GDB"/>
          <w:bCs/>
          <w:szCs w:val="22"/>
        </w:rPr>
        <w:t>risk</w:t>
      </w:r>
      <w:proofErr w:type="gramEnd"/>
      <w:r w:rsidRPr="005E73F5">
        <w:rPr>
          <w:rFonts w:ascii="News Gothic GDB" w:hAnsi="News Gothic GDB"/>
          <w:bCs/>
          <w:szCs w:val="22"/>
        </w:rPr>
        <w:t xml:space="preserve"> assessment (TP6)</w:t>
      </w:r>
    </w:p>
    <w:p w14:paraId="0A792870" w14:textId="77777777" w:rsidR="005E73F5" w:rsidRPr="005E73F5" w:rsidRDefault="005E73F5" w:rsidP="005E73F5">
      <w:pPr>
        <w:autoSpaceDE w:val="0"/>
        <w:autoSpaceDN w:val="0"/>
        <w:adjustRightInd w:val="0"/>
        <w:spacing w:before="0" w:after="0"/>
        <w:ind w:left="0"/>
        <w:jc w:val="both"/>
        <w:rPr>
          <w:rFonts w:ascii="News Gothic GDB" w:hAnsi="News Gothic GDB"/>
          <w:bCs/>
          <w:szCs w:val="22"/>
        </w:rPr>
      </w:pPr>
      <w:r w:rsidRPr="005E73F5">
        <w:rPr>
          <w:rFonts w:ascii="News Gothic GDB" w:hAnsi="News Gothic GDB"/>
          <w:bCs/>
          <w:szCs w:val="22"/>
        </w:rPr>
        <w:t>AID737 MISP - general IT Controls according risk assessment (TP6)</w:t>
      </w:r>
    </w:p>
    <w:p w14:paraId="6511176B" w14:textId="77777777" w:rsidR="005E73F5" w:rsidRPr="005E73F5" w:rsidRDefault="005E73F5" w:rsidP="005E73F5">
      <w:pPr>
        <w:autoSpaceDE w:val="0"/>
        <w:autoSpaceDN w:val="0"/>
        <w:adjustRightInd w:val="0"/>
        <w:spacing w:before="0" w:after="0"/>
        <w:ind w:left="0"/>
        <w:jc w:val="both"/>
        <w:rPr>
          <w:rFonts w:ascii="News Gothic GDB" w:hAnsi="News Gothic GDB"/>
          <w:bCs/>
          <w:szCs w:val="22"/>
        </w:rPr>
      </w:pPr>
      <w:r w:rsidRPr="005E73F5">
        <w:rPr>
          <w:rFonts w:ascii="News Gothic GDB" w:hAnsi="News Gothic GDB"/>
          <w:bCs/>
          <w:szCs w:val="22"/>
        </w:rPr>
        <w:t>CID3586 of AID551 Microsoft Defender for Endpoint - as part of testing above</w:t>
      </w:r>
    </w:p>
    <w:p w14:paraId="5BBC4FB1" w14:textId="77777777" w:rsidR="005E73F5" w:rsidRPr="005E73F5" w:rsidRDefault="005E73F5" w:rsidP="005E73F5">
      <w:pPr>
        <w:autoSpaceDE w:val="0"/>
        <w:autoSpaceDN w:val="0"/>
        <w:adjustRightInd w:val="0"/>
        <w:spacing w:before="0" w:after="0"/>
        <w:ind w:left="0"/>
        <w:jc w:val="both"/>
        <w:rPr>
          <w:rFonts w:ascii="News Gothic GDB" w:hAnsi="News Gothic GDB"/>
          <w:bCs/>
          <w:szCs w:val="22"/>
        </w:rPr>
      </w:pPr>
    </w:p>
    <w:p w14:paraId="624A21C0" w14:textId="77777777" w:rsidR="005E73F5" w:rsidRPr="005E73F5" w:rsidRDefault="005E73F5" w:rsidP="005E73F5">
      <w:pPr>
        <w:autoSpaceDE w:val="0"/>
        <w:autoSpaceDN w:val="0"/>
        <w:adjustRightInd w:val="0"/>
        <w:spacing w:before="0" w:after="0"/>
        <w:ind w:left="0"/>
        <w:jc w:val="both"/>
        <w:rPr>
          <w:rFonts w:ascii="News Gothic GDB" w:hAnsi="News Gothic GDB"/>
          <w:bCs/>
          <w:szCs w:val="22"/>
        </w:rPr>
      </w:pPr>
      <w:r w:rsidRPr="005E73F5">
        <w:rPr>
          <w:rFonts w:ascii="News Gothic GDB" w:hAnsi="News Gothic GDB"/>
          <w:bCs/>
          <w:szCs w:val="22"/>
        </w:rPr>
        <w:t>Applications to be covered for L3 Threat and Vulnerability Management</w:t>
      </w:r>
    </w:p>
    <w:p w14:paraId="50FDA488" w14:textId="77777777" w:rsidR="005E73F5" w:rsidRPr="005E73F5" w:rsidRDefault="005E73F5" w:rsidP="005E73F5">
      <w:pPr>
        <w:autoSpaceDE w:val="0"/>
        <w:autoSpaceDN w:val="0"/>
        <w:adjustRightInd w:val="0"/>
        <w:spacing w:before="0" w:after="0"/>
        <w:ind w:left="0"/>
        <w:jc w:val="both"/>
        <w:rPr>
          <w:rFonts w:ascii="News Gothic GDB" w:hAnsi="News Gothic GDB"/>
          <w:bCs/>
          <w:szCs w:val="22"/>
        </w:rPr>
      </w:pPr>
      <w:r w:rsidRPr="005E73F5">
        <w:rPr>
          <w:rFonts w:ascii="News Gothic GDB" w:hAnsi="News Gothic GDB"/>
          <w:bCs/>
          <w:szCs w:val="22"/>
        </w:rPr>
        <w:t xml:space="preserve">AID953 RPE - general IT Controls according </w:t>
      </w:r>
      <w:proofErr w:type="gramStart"/>
      <w:r w:rsidRPr="005E73F5">
        <w:rPr>
          <w:rFonts w:ascii="News Gothic GDB" w:hAnsi="News Gothic GDB"/>
          <w:bCs/>
          <w:szCs w:val="22"/>
        </w:rPr>
        <w:t>risk</w:t>
      </w:r>
      <w:proofErr w:type="gramEnd"/>
      <w:r w:rsidRPr="005E73F5">
        <w:rPr>
          <w:rFonts w:ascii="News Gothic GDB" w:hAnsi="News Gothic GDB"/>
          <w:bCs/>
          <w:szCs w:val="22"/>
        </w:rPr>
        <w:t xml:space="preserve"> assessment (TP6)</w:t>
      </w:r>
    </w:p>
    <w:p w14:paraId="2D9DD0D2" w14:textId="77777777" w:rsidR="005E73F5" w:rsidRPr="005E73F5" w:rsidRDefault="005E73F5" w:rsidP="005E73F5">
      <w:pPr>
        <w:autoSpaceDE w:val="0"/>
        <w:autoSpaceDN w:val="0"/>
        <w:adjustRightInd w:val="0"/>
        <w:spacing w:before="0" w:after="0"/>
        <w:ind w:left="0"/>
        <w:jc w:val="both"/>
        <w:rPr>
          <w:rFonts w:ascii="News Gothic GDB" w:hAnsi="News Gothic GDB"/>
          <w:bCs/>
          <w:szCs w:val="22"/>
        </w:rPr>
      </w:pPr>
      <w:r w:rsidRPr="005E73F5">
        <w:rPr>
          <w:rFonts w:ascii="News Gothic GDB" w:hAnsi="News Gothic GDB"/>
          <w:bCs/>
          <w:szCs w:val="22"/>
        </w:rPr>
        <w:t>AID986 Rapid7 Nexpose - as part of testing above</w:t>
      </w:r>
    </w:p>
    <w:p w14:paraId="29B576AC" w14:textId="1A60D2D8" w:rsidR="008B24B7" w:rsidRDefault="005E73F5" w:rsidP="005E73F5">
      <w:pPr>
        <w:autoSpaceDE w:val="0"/>
        <w:autoSpaceDN w:val="0"/>
        <w:adjustRightInd w:val="0"/>
        <w:spacing w:before="0" w:after="0"/>
        <w:ind w:left="0"/>
        <w:jc w:val="both"/>
        <w:rPr>
          <w:rFonts w:ascii="News Gothic GDB" w:hAnsi="News Gothic GDB"/>
          <w:bCs/>
          <w:szCs w:val="22"/>
        </w:rPr>
      </w:pPr>
      <w:r w:rsidRPr="005E73F5">
        <w:rPr>
          <w:rFonts w:ascii="News Gothic GDB" w:hAnsi="News Gothic GDB"/>
          <w:bCs/>
          <w:szCs w:val="22"/>
        </w:rPr>
        <w:t>AID430 VMT &amp; Risk Register- as part of testing above</w:t>
      </w:r>
    </w:p>
    <w:p w14:paraId="6050D223" w14:textId="77777777" w:rsidR="005D2F9A" w:rsidRPr="00A7531B" w:rsidRDefault="005D2F9A" w:rsidP="005D2F9A">
      <w:pPr>
        <w:autoSpaceDE w:val="0"/>
        <w:autoSpaceDN w:val="0"/>
        <w:adjustRightInd w:val="0"/>
        <w:spacing w:before="0" w:after="0"/>
        <w:ind w:left="0"/>
        <w:jc w:val="both"/>
        <w:rPr>
          <w:rFonts w:ascii="News Gothic GDB" w:hAnsi="News Gothic GDB"/>
          <w:b/>
          <w:szCs w:val="22"/>
        </w:rPr>
      </w:pPr>
    </w:p>
    <w:p w14:paraId="735B9BC3" w14:textId="77777777" w:rsidR="0031401F" w:rsidRPr="00E40C73" w:rsidRDefault="0031401F" w:rsidP="0031401F">
      <w:pPr>
        <w:pStyle w:val="ListParagraph"/>
        <w:ind w:left="0"/>
        <w:jc w:val="both"/>
        <w:rPr>
          <w:rFonts w:ascii="News Gothic GDB" w:hAnsi="News Gothic GDB"/>
          <w:b/>
          <w:bCs/>
        </w:rPr>
      </w:pPr>
      <w:bookmarkStart w:id="0" w:name="_Hlk98428795"/>
      <w:r w:rsidRPr="00E40C73">
        <w:rPr>
          <w:rFonts w:ascii="News Gothic GDB" w:hAnsi="News Gothic GDB"/>
          <w:b/>
          <w:bCs/>
        </w:rPr>
        <w:t>Audit procedures/source:</w:t>
      </w:r>
    </w:p>
    <w:p w14:paraId="1C736A13" w14:textId="77777777" w:rsidR="0031401F" w:rsidRPr="00E40C73" w:rsidRDefault="0031401F" w:rsidP="005059F7">
      <w:pPr>
        <w:pStyle w:val="ListParagraph"/>
        <w:numPr>
          <w:ilvl w:val="0"/>
          <w:numId w:val="15"/>
        </w:numPr>
        <w:spacing w:before="0" w:after="160"/>
        <w:ind w:hanging="270"/>
        <w:jc w:val="both"/>
        <w:rPr>
          <w:rFonts w:ascii="News Gothic GDB" w:hAnsi="News Gothic GDB"/>
        </w:rPr>
      </w:pPr>
      <w:r w:rsidRPr="00E40C73">
        <w:rPr>
          <w:rFonts w:ascii="News Gothic GDB" w:hAnsi="News Gothic GDB"/>
        </w:rPr>
        <w:t>Information directly requested from auditee (via e-mail or call) or extracted from provided documentation during preparation phase.</w:t>
      </w:r>
    </w:p>
    <w:p w14:paraId="7F64294A" w14:textId="77777777" w:rsidR="0031401F" w:rsidRDefault="0031401F" w:rsidP="0031401F">
      <w:pPr>
        <w:autoSpaceDE w:val="0"/>
        <w:autoSpaceDN w:val="0"/>
        <w:adjustRightInd w:val="0"/>
        <w:spacing w:before="0" w:after="0"/>
        <w:ind w:left="0"/>
        <w:jc w:val="both"/>
        <w:rPr>
          <w:rFonts w:ascii="News Gothic GDB" w:hAnsi="News Gothic GDB"/>
          <w:b/>
          <w:szCs w:val="22"/>
        </w:rPr>
      </w:pPr>
    </w:p>
    <w:p w14:paraId="12B9137A" w14:textId="757AB44F" w:rsidR="0031401F" w:rsidRPr="00E40C73" w:rsidRDefault="0031401F" w:rsidP="0031401F">
      <w:pPr>
        <w:autoSpaceDE w:val="0"/>
        <w:autoSpaceDN w:val="0"/>
        <w:adjustRightInd w:val="0"/>
        <w:spacing w:before="0" w:after="0"/>
        <w:ind w:left="0"/>
        <w:jc w:val="both"/>
        <w:rPr>
          <w:rFonts w:ascii="News Gothic GDB" w:hAnsi="News Gothic GDB"/>
          <w:b/>
          <w:szCs w:val="22"/>
        </w:rPr>
      </w:pPr>
      <w:r w:rsidRPr="00E40C73">
        <w:rPr>
          <w:rFonts w:ascii="News Gothic GDB" w:hAnsi="News Gothic GDB"/>
          <w:b/>
          <w:szCs w:val="22"/>
        </w:rPr>
        <w:t xml:space="preserve">Conclusion: </w:t>
      </w:r>
    </w:p>
    <w:p w14:paraId="12D1949A" w14:textId="2DCE84A2" w:rsidR="0031401F" w:rsidRDefault="0031401F" w:rsidP="0031401F">
      <w:pPr>
        <w:spacing w:before="0" w:after="0"/>
        <w:ind w:left="0"/>
        <w:jc w:val="both"/>
        <w:rPr>
          <w:rFonts w:ascii="News Gothic GDB" w:hAnsi="News Gothic GDB"/>
          <w:color w:val="FF0000"/>
          <w:szCs w:val="22"/>
        </w:rPr>
      </w:pPr>
      <w:del w:id="1" w:author="Yezad Wadia" w:date="2025-08-22T15:59:00Z" w16du:dateUtc="2025-08-22T13:59:00Z">
        <w:r w:rsidRPr="001602FE">
          <w:rPr>
            <w:rFonts w:ascii="News Gothic GDB" w:hAnsi="News Gothic GDB"/>
            <w:color w:val="FF0000"/>
            <w:szCs w:val="22"/>
          </w:rPr>
          <w:delText>Not ok,</w:delText>
        </w:r>
      </w:del>
      <w:ins w:id="2" w:author="Yezad Wadia" w:date="2025-08-22T15:59:00Z" w16du:dateUtc="2025-08-22T13:59:00Z">
        <w:r w:rsidR="00625063">
          <w:rPr>
            <w:rFonts w:ascii="News Gothic GDB" w:hAnsi="News Gothic GDB"/>
            <w:color w:val="FF0000"/>
            <w:szCs w:val="22"/>
          </w:rPr>
          <w:t>2</w:t>
        </w:r>
      </w:ins>
      <w:r w:rsidRPr="001602FE">
        <w:rPr>
          <w:rFonts w:ascii="News Gothic GDB" w:hAnsi="News Gothic GDB"/>
          <w:color w:val="FF0000"/>
          <w:szCs w:val="22"/>
        </w:rPr>
        <w:t xml:space="preserve"> exception</w:t>
      </w:r>
      <w:ins w:id="3" w:author="Yezad Wadia" w:date="2025-08-22T15:59:00Z" w16du:dateUtc="2025-08-22T13:59:00Z">
        <w:r w:rsidR="00625063">
          <w:rPr>
            <w:rFonts w:ascii="News Gothic GDB" w:hAnsi="News Gothic GDB"/>
            <w:color w:val="FF0000"/>
            <w:szCs w:val="22"/>
          </w:rPr>
          <w:t>s</w:t>
        </w:r>
      </w:ins>
      <w:r w:rsidRPr="001602FE">
        <w:rPr>
          <w:rFonts w:ascii="News Gothic GDB" w:hAnsi="News Gothic GDB"/>
          <w:color w:val="FF0000"/>
          <w:szCs w:val="22"/>
        </w:rPr>
        <w:t xml:space="preserve"> identified</w:t>
      </w:r>
      <w:r>
        <w:rPr>
          <w:rFonts w:ascii="News Gothic GDB" w:hAnsi="News Gothic GDB"/>
          <w:color w:val="FF0000"/>
          <w:szCs w:val="22"/>
        </w:rPr>
        <w:t xml:space="preserve"> </w:t>
      </w:r>
    </w:p>
    <w:p w14:paraId="0D3E9949" w14:textId="77777777" w:rsidR="0031401F" w:rsidRPr="00E40C73" w:rsidRDefault="0031401F" w:rsidP="0031401F">
      <w:pPr>
        <w:spacing w:before="0" w:after="0"/>
        <w:ind w:left="0"/>
        <w:jc w:val="both"/>
        <w:rPr>
          <w:rFonts w:ascii="News Gothic GDB" w:hAnsi="News Gothic GDB"/>
          <w:szCs w:val="22"/>
        </w:rPr>
      </w:pPr>
    </w:p>
    <w:p w14:paraId="358B47FB" w14:textId="7DB94A8A" w:rsidR="0031401F" w:rsidRDefault="0031401F" w:rsidP="0031401F">
      <w:pPr>
        <w:spacing w:before="0" w:after="0"/>
        <w:ind w:left="0"/>
        <w:jc w:val="both"/>
        <w:rPr>
          <w:rFonts w:ascii="News Gothic GDB" w:hAnsi="News Gothic GDB"/>
        </w:rPr>
      </w:pPr>
      <w:r w:rsidRPr="00E40C73">
        <w:rPr>
          <w:rFonts w:ascii="News Gothic GDB" w:hAnsi="News Gothic GDB"/>
        </w:rPr>
        <w:t>Internal audit (</w:t>
      </w:r>
      <w:r w:rsidR="0038660C">
        <w:rPr>
          <w:rFonts w:ascii="News Gothic GDB" w:hAnsi="News Gothic GDB"/>
        </w:rPr>
        <w:t>MM - TP1 to TP5</w:t>
      </w:r>
      <w:r w:rsidR="008B24B7">
        <w:rPr>
          <w:rFonts w:ascii="News Gothic GDB" w:hAnsi="News Gothic GDB"/>
        </w:rPr>
        <w:t xml:space="preserve">, </w:t>
      </w:r>
      <w:r w:rsidR="00F24C70" w:rsidRPr="00F24C70">
        <w:rPr>
          <w:rFonts w:ascii="News Gothic GDB" w:hAnsi="News Gothic GDB"/>
        </w:rPr>
        <w:t>Ö</w:t>
      </w:r>
      <w:r w:rsidR="005D2F9A">
        <w:rPr>
          <w:rFonts w:ascii="News Gothic GDB" w:hAnsi="News Gothic GDB"/>
        </w:rPr>
        <w:t>G</w:t>
      </w:r>
      <w:r w:rsidR="0038660C">
        <w:rPr>
          <w:rFonts w:ascii="News Gothic GDB" w:hAnsi="News Gothic GDB"/>
        </w:rPr>
        <w:t>/AW – TP6</w:t>
      </w:r>
      <w:r w:rsidRPr="00E40C73">
        <w:rPr>
          <w:rFonts w:ascii="News Gothic GDB" w:hAnsi="News Gothic GDB"/>
        </w:rPr>
        <w:t>)</w:t>
      </w:r>
      <w:r w:rsidRPr="00E40C73">
        <w:rPr>
          <w:rFonts w:ascii="News Gothic GDB" w:hAnsi="News Gothic GDB"/>
          <w:color w:val="FF0000"/>
        </w:rPr>
        <w:t xml:space="preserve"> </w:t>
      </w:r>
      <w:r w:rsidRPr="00E40C73">
        <w:rPr>
          <w:rFonts w:ascii="News Gothic GDB" w:hAnsi="News Gothic GDB"/>
        </w:rPr>
        <w:t>has performed the following Audit procedures:</w:t>
      </w:r>
    </w:p>
    <w:p w14:paraId="3B554672" w14:textId="77777777" w:rsidR="0031401F" w:rsidRDefault="0031401F" w:rsidP="0031401F">
      <w:pPr>
        <w:spacing w:before="0" w:after="0"/>
        <w:ind w:left="0"/>
        <w:jc w:val="both"/>
        <w:rPr>
          <w:rFonts w:ascii="News Gothic GDB" w:hAnsi="News Gothic GDB"/>
          <w:b/>
          <w:szCs w:val="22"/>
        </w:rPr>
      </w:pPr>
    </w:p>
    <w:p w14:paraId="517C4A38" w14:textId="77777777" w:rsidR="0031401F" w:rsidRPr="00E40C73" w:rsidRDefault="0031401F" w:rsidP="0031401F">
      <w:pPr>
        <w:spacing w:before="0" w:after="0"/>
        <w:ind w:left="0"/>
        <w:jc w:val="both"/>
        <w:rPr>
          <w:rFonts w:ascii="News Gothic GDB" w:hAnsi="News Gothic GDB"/>
          <w:b/>
          <w:szCs w:val="22"/>
        </w:rPr>
      </w:pPr>
      <w:r w:rsidRPr="00E40C73">
        <w:rPr>
          <w:rFonts w:ascii="News Gothic GDB" w:hAnsi="News Gothic GDB"/>
          <w:b/>
          <w:szCs w:val="22"/>
        </w:rPr>
        <w:t>-------------------------------------------------------</w:t>
      </w:r>
    </w:p>
    <w:p w14:paraId="28383923" w14:textId="77777777" w:rsidR="0031401F" w:rsidRPr="00E40C73" w:rsidRDefault="0031401F" w:rsidP="0031401F">
      <w:pPr>
        <w:spacing w:before="0" w:after="0"/>
        <w:ind w:left="0"/>
        <w:jc w:val="both"/>
        <w:rPr>
          <w:rFonts w:ascii="News Gothic GDB" w:hAnsi="News Gothic GDB"/>
          <w:b/>
          <w:bCs/>
          <w:szCs w:val="22"/>
        </w:rPr>
      </w:pPr>
      <w:r w:rsidRPr="00E40C73">
        <w:rPr>
          <w:rFonts w:ascii="News Gothic GDB" w:hAnsi="News Gothic GDB"/>
          <w:b/>
          <w:bCs/>
          <w:szCs w:val="22"/>
        </w:rPr>
        <w:t>Summary of work done:</w:t>
      </w:r>
    </w:p>
    <w:p w14:paraId="0FF4B1AF" w14:textId="77777777" w:rsidR="0031401F" w:rsidRPr="00E40C73" w:rsidRDefault="0031401F" w:rsidP="0031401F">
      <w:pPr>
        <w:spacing w:before="0" w:after="0"/>
        <w:ind w:left="0"/>
        <w:jc w:val="both"/>
        <w:rPr>
          <w:rFonts w:ascii="News Gothic GDB" w:hAnsi="News Gothic GDB"/>
          <w:b/>
          <w:szCs w:val="22"/>
        </w:rPr>
      </w:pPr>
      <w:r w:rsidRPr="692D5B84">
        <w:rPr>
          <w:rFonts w:ascii="News Gothic GDB" w:hAnsi="News Gothic GDB"/>
          <w:b/>
          <w:bCs/>
        </w:rPr>
        <w:t>-------------------------------------------------------</w:t>
      </w:r>
    </w:p>
    <w:p w14:paraId="6F7F46D6" w14:textId="7562F803" w:rsidR="0031401F" w:rsidRDefault="0031401F" w:rsidP="692D5B84">
      <w:pPr>
        <w:spacing w:before="0" w:after="0"/>
        <w:ind w:left="0"/>
        <w:jc w:val="both"/>
        <w:rPr>
          <w:rFonts w:ascii="News Gothic GDB" w:hAnsi="News Gothic GDB"/>
          <w:sz w:val="20"/>
        </w:rPr>
      </w:pPr>
    </w:p>
    <w:p w14:paraId="7D6BE809" w14:textId="6337E075" w:rsidR="0031401F" w:rsidRDefault="0031401F" w:rsidP="692D5B84">
      <w:pPr>
        <w:spacing w:before="0" w:after="0"/>
        <w:ind w:left="0"/>
        <w:jc w:val="both"/>
        <w:rPr>
          <w:rFonts w:ascii="News Gothic GDB" w:hAnsi="News Gothic GDB"/>
          <w:color w:val="000000" w:themeColor="text1"/>
          <w:sz w:val="20"/>
        </w:rPr>
      </w:pPr>
    </w:p>
    <w:tbl>
      <w:tblPr>
        <w:tblStyle w:val="TableGrid"/>
        <w:tblW w:w="10880" w:type="dxa"/>
        <w:tblLayout w:type="fixed"/>
        <w:tblLook w:val="04A0" w:firstRow="1" w:lastRow="0" w:firstColumn="1" w:lastColumn="0" w:noHBand="0" w:noVBand="1"/>
      </w:tblPr>
      <w:tblGrid>
        <w:gridCol w:w="471"/>
        <w:gridCol w:w="9810"/>
        <w:gridCol w:w="599"/>
      </w:tblGrid>
      <w:tr w:rsidR="0031401F" w:rsidRPr="00E40C73" w14:paraId="3A5D41A8" w14:textId="77777777" w:rsidTr="0C896AF2">
        <w:trPr>
          <w:trHeight w:val="539"/>
        </w:trPr>
        <w:tc>
          <w:tcPr>
            <w:tcW w:w="471" w:type="dxa"/>
          </w:tcPr>
          <w:p w14:paraId="2FB1A3F2" w14:textId="77777777" w:rsidR="0031401F" w:rsidRPr="00E40C73" w:rsidRDefault="0031401F">
            <w:pPr>
              <w:spacing w:before="0" w:after="0"/>
              <w:ind w:left="0"/>
              <w:jc w:val="both"/>
              <w:rPr>
                <w:rFonts w:ascii="News Gothic GDB" w:hAnsi="News Gothic GDB"/>
                <w:b/>
                <w:szCs w:val="22"/>
              </w:rPr>
            </w:pPr>
            <w:bookmarkStart w:id="4" w:name="_Hlk160028574"/>
            <w:r w:rsidRPr="00E40C73">
              <w:rPr>
                <w:rFonts w:ascii="News Gothic GDB" w:hAnsi="News Gothic GDB"/>
                <w:b/>
                <w:szCs w:val="22"/>
              </w:rPr>
              <w:t>AP</w:t>
            </w:r>
          </w:p>
        </w:tc>
        <w:tc>
          <w:tcPr>
            <w:tcW w:w="9810" w:type="dxa"/>
          </w:tcPr>
          <w:p w14:paraId="4CEB4C5C" w14:textId="77777777" w:rsidR="0031401F" w:rsidRPr="00E40C73" w:rsidRDefault="0031401F">
            <w:pPr>
              <w:spacing w:before="0" w:after="0"/>
              <w:ind w:left="0"/>
              <w:jc w:val="both"/>
              <w:rPr>
                <w:rFonts w:ascii="News Gothic GDB" w:hAnsi="News Gothic GDB"/>
                <w:b/>
                <w:bCs/>
              </w:rPr>
            </w:pPr>
            <w:r w:rsidRPr="00E40C73">
              <w:rPr>
                <w:rFonts w:ascii="News Gothic GDB" w:hAnsi="News Gothic GDB"/>
                <w:b/>
                <w:bCs/>
              </w:rPr>
              <w:t>Work done</w:t>
            </w:r>
          </w:p>
        </w:tc>
        <w:tc>
          <w:tcPr>
            <w:tcW w:w="599" w:type="dxa"/>
          </w:tcPr>
          <w:p w14:paraId="79DD5044" w14:textId="77777777" w:rsidR="0031401F" w:rsidRPr="00E40C73" w:rsidRDefault="0031401F">
            <w:pPr>
              <w:spacing w:before="0" w:after="0"/>
              <w:ind w:left="0"/>
              <w:jc w:val="both"/>
              <w:rPr>
                <w:rFonts w:ascii="News Gothic GDB" w:hAnsi="News Gothic GDB"/>
                <w:b/>
                <w:bCs/>
              </w:rPr>
            </w:pPr>
            <w:r w:rsidRPr="00E40C73">
              <w:rPr>
                <w:rFonts w:ascii="News Gothic GDB" w:hAnsi="News Gothic GDB"/>
                <w:b/>
                <w:bCs/>
              </w:rPr>
              <w:t>Result</w:t>
            </w:r>
          </w:p>
        </w:tc>
      </w:tr>
      <w:tr w:rsidR="0031401F" w:rsidRPr="00E40C73" w14:paraId="62285DFF" w14:textId="77777777" w:rsidTr="0C896AF2">
        <w:trPr>
          <w:trHeight w:val="539"/>
        </w:trPr>
        <w:tc>
          <w:tcPr>
            <w:tcW w:w="471" w:type="dxa"/>
          </w:tcPr>
          <w:p w14:paraId="26AC94BD" w14:textId="77777777" w:rsidR="0031401F" w:rsidRPr="00E40C73" w:rsidRDefault="0031401F">
            <w:pPr>
              <w:spacing w:before="0" w:after="0"/>
              <w:ind w:left="0"/>
              <w:jc w:val="both"/>
              <w:rPr>
                <w:rFonts w:ascii="News Gothic GDB" w:hAnsi="News Gothic GDB"/>
                <w:b/>
                <w:szCs w:val="22"/>
              </w:rPr>
            </w:pPr>
            <w:r>
              <w:rPr>
                <w:rFonts w:ascii="News Gothic GDB" w:hAnsi="News Gothic GDB"/>
                <w:b/>
                <w:szCs w:val="22"/>
              </w:rPr>
              <w:t>TP1</w:t>
            </w:r>
          </w:p>
        </w:tc>
        <w:tc>
          <w:tcPr>
            <w:tcW w:w="9810" w:type="dxa"/>
          </w:tcPr>
          <w:p w14:paraId="13FD0020" w14:textId="4EDFAC20" w:rsidR="00F20425" w:rsidRDefault="00F20425" w:rsidP="00F20425">
            <w:pPr>
              <w:autoSpaceDE w:val="0"/>
              <w:autoSpaceDN w:val="0"/>
              <w:adjustRightInd w:val="0"/>
              <w:spacing w:before="0" w:after="0"/>
              <w:ind w:left="0"/>
              <w:rPr>
                <w:rFonts w:ascii="News Gothic GDB" w:hAnsi="News Gothic GDB"/>
                <w:bCs/>
                <w:szCs w:val="22"/>
              </w:rPr>
            </w:pPr>
            <w:r>
              <w:rPr>
                <w:rFonts w:ascii="News Gothic GDB" w:hAnsi="News Gothic GDB"/>
                <w:bCs/>
                <w:szCs w:val="22"/>
              </w:rPr>
              <w:t xml:space="preserve">IA performed a walkthrough of the process with head of unit </w:t>
            </w:r>
            <w:r w:rsidRPr="00F20425">
              <w:rPr>
                <w:rFonts w:ascii="News Gothic GDB" w:hAnsi="News Gothic GDB"/>
                <w:bCs/>
                <w:szCs w:val="22"/>
              </w:rPr>
              <w:t xml:space="preserve">Detect &amp; Prevent </w:t>
            </w:r>
            <w:r>
              <w:rPr>
                <w:rFonts w:ascii="News Gothic GDB" w:hAnsi="News Gothic GDB"/>
                <w:bCs/>
                <w:szCs w:val="22"/>
              </w:rPr>
              <w:t>Rui Mende</w:t>
            </w:r>
            <w:r w:rsidR="000F501E">
              <w:rPr>
                <w:rFonts w:ascii="News Gothic GDB" w:hAnsi="News Gothic GDB"/>
                <w:bCs/>
                <w:szCs w:val="22"/>
              </w:rPr>
              <w:t>s</w:t>
            </w:r>
            <w:r>
              <w:rPr>
                <w:rFonts w:ascii="News Gothic GDB" w:hAnsi="News Gothic GDB"/>
                <w:bCs/>
                <w:szCs w:val="22"/>
              </w:rPr>
              <w:t xml:space="preserve"> on 11.6.2025.</w:t>
            </w:r>
          </w:p>
          <w:p w14:paraId="5EBF8FE5" w14:textId="4D0D68A1" w:rsidR="00F47FCA" w:rsidRDefault="00C0781E" w:rsidP="00F47FCA">
            <w:pPr>
              <w:autoSpaceDE w:val="0"/>
              <w:autoSpaceDN w:val="0"/>
              <w:adjustRightInd w:val="0"/>
              <w:spacing w:before="0" w:after="0"/>
              <w:ind w:left="0"/>
              <w:rPr>
                <w:rFonts w:ascii="News Gothic GDB" w:hAnsi="News Gothic GDB"/>
                <w:b/>
                <w:bCs/>
              </w:rPr>
            </w:pPr>
            <w:r>
              <w:rPr>
                <w:rFonts w:ascii="News Gothic GDB" w:hAnsi="News Gothic GDB"/>
                <w:b/>
                <w:bCs/>
              </w:rPr>
              <w:t xml:space="preserve">The relevant controls </w:t>
            </w:r>
            <w:r w:rsidR="00F47FCA">
              <w:rPr>
                <w:rFonts w:ascii="News Gothic GDB" w:hAnsi="News Gothic GDB"/>
                <w:b/>
                <w:bCs/>
              </w:rPr>
              <w:t xml:space="preserve">are mentioned as part of </w:t>
            </w:r>
            <w:proofErr w:type="gramStart"/>
            <w:r w:rsidR="00F47FCA">
              <w:rPr>
                <w:rFonts w:ascii="News Gothic GDB" w:hAnsi="News Gothic GDB"/>
                <w:b/>
                <w:bCs/>
              </w:rPr>
              <w:t>ICT</w:t>
            </w:r>
            <w:proofErr w:type="gramEnd"/>
            <w:r w:rsidR="00F47FCA">
              <w:rPr>
                <w:rFonts w:ascii="News Gothic GDB" w:hAnsi="News Gothic GDB"/>
                <w:b/>
                <w:bCs/>
              </w:rPr>
              <w:t xml:space="preserve"> Operations guideline.</w:t>
            </w:r>
          </w:p>
          <w:p w14:paraId="66E21B4F" w14:textId="6CD772FB" w:rsidR="00F47FCA" w:rsidRDefault="00F47FCA" w:rsidP="00F47FCA">
            <w:pPr>
              <w:autoSpaceDE w:val="0"/>
              <w:autoSpaceDN w:val="0"/>
              <w:adjustRightInd w:val="0"/>
              <w:spacing w:before="0" w:after="0"/>
              <w:ind w:left="0"/>
              <w:rPr>
                <w:rFonts w:ascii="News Gothic GDB" w:hAnsi="News Gothic GDB"/>
                <w:b/>
                <w:bCs/>
              </w:rPr>
            </w:pPr>
            <w:r>
              <w:rPr>
                <w:rFonts w:ascii="News Gothic GDB" w:hAnsi="News Gothic GDB"/>
                <w:b/>
                <w:bCs/>
              </w:rPr>
              <w:t>Evidence:</w:t>
            </w:r>
          </w:p>
          <w:p w14:paraId="11C8F698" w14:textId="1AA599CF" w:rsidR="00F47FCA" w:rsidRDefault="008D7B2F" w:rsidP="00F47FCA">
            <w:pPr>
              <w:autoSpaceDE w:val="0"/>
              <w:autoSpaceDN w:val="0"/>
              <w:adjustRightInd w:val="0"/>
              <w:spacing w:before="0" w:after="0"/>
              <w:ind w:left="0"/>
              <w:rPr>
                <w:rFonts w:ascii="News Gothic GDB" w:hAnsi="News Gothic GDB"/>
                <w:b/>
                <w:bCs/>
              </w:rPr>
            </w:pPr>
            <w:r>
              <w:rPr>
                <w:rFonts w:ascii="News Gothic GDB" w:hAnsi="News Gothic GDB"/>
                <w:b/>
                <w:bCs/>
              </w:rPr>
              <w:object w:dxaOrig="1543" w:dyaOrig="998" w14:anchorId="5E0A520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7.25pt;height:50.25pt" o:ole="">
                  <v:imagedata r:id="rId11" o:title=""/>
                </v:shape>
                <o:OLEObject Type="Embed" ProgID="AcroExch.Document.DC" ShapeID="_x0000_i1025" DrawAspect="Icon" ObjectID="_1817354949" r:id="rId12"/>
              </w:object>
            </w:r>
          </w:p>
          <w:p w14:paraId="6B2190D6" w14:textId="69C2253A" w:rsidR="001D3178" w:rsidRDefault="008D7B2F" w:rsidP="00F47FCA">
            <w:pPr>
              <w:autoSpaceDE w:val="0"/>
              <w:autoSpaceDN w:val="0"/>
              <w:adjustRightInd w:val="0"/>
              <w:spacing w:before="0" w:after="0"/>
              <w:ind w:left="0"/>
              <w:rPr>
                <w:rFonts w:ascii="News Gothic GDB" w:hAnsi="News Gothic GDB"/>
                <w:b/>
                <w:bCs/>
              </w:rPr>
            </w:pPr>
            <w:r>
              <w:rPr>
                <w:rFonts w:ascii="News Gothic GDB" w:hAnsi="News Gothic GDB"/>
                <w:b/>
                <w:bCs/>
              </w:rPr>
              <w:t>Relevant requirements:</w:t>
            </w:r>
          </w:p>
          <w:p w14:paraId="1F613E42" w14:textId="77A4534F" w:rsidR="008D7B2F" w:rsidRPr="00F47FCA" w:rsidRDefault="00E61499" w:rsidP="00F47FCA">
            <w:pPr>
              <w:autoSpaceDE w:val="0"/>
              <w:autoSpaceDN w:val="0"/>
              <w:adjustRightInd w:val="0"/>
              <w:spacing w:before="0" w:after="0"/>
              <w:ind w:left="0"/>
              <w:rPr>
                <w:rFonts w:ascii="News Gothic GDB" w:hAnsi="News Gothic GDB"/>
                <w:b/>
                <w:bCs/>
              </w:rPr>
            </w:pPr>
            <w:r w:rsidRPr="00E61499">
              <w:rPr>
                <w:rFonts w:ascii="News Gothic GDB" w:hAnsi="News Gothic GDB"/>
                <w:b/>
                <w:bCs/>
                <w:noProof/>
              </w:rPr>
              <w:drawing>
                <wp:inline distT="0" distB="0" distL="0" distR="0" wp14:anchorId="761CF7C1" wp14:editId="5059A345">
                  <wp:extent cx="6092190" cy="5676900"/>
                  <wp:effectExtent l="0" t="0" r="3810" b="0"/>
                  <wp:docPr id="1651696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696660" name=""/>
                          <pic:cNvPicPr/>
                        </pic:nvPicPr>
                        <pic:blipFill>
                          <a:blip r:embed="rId13"/>
                          <a:stretch>
                            <a:fillRect/>
                          </a:stretch>
                        </pic:blipFill>
                        <pic:spPr>
                          <a:xfrm>
                            <a:off x="0" y="0"/>
                            <a:ext cx="6092190" cy="5676900"/>
                          </a:xfrm>
                          <a:prstGeom prst="rect">
                            <a:avLst/>
                          </a:prstGeom>
                        </pic:spPr>
                      </pic:pic>
                    </a:graphicData>
                  </a:graphic>
                </wp:inline>
              </w:drawing>
            </w:r>
          </w:p>
          <w:p w14:paraId="4457423F" w14:textId="50CC5BB4" w:rsidR="00E61499" w:rsidRDefault="00E61499" w:rsidP="00F24C70">
            <w:pPr>
              <w:spacing w:before="0" w:after="0"/>
              <w:ind w:left="0"/>
              <w:jc w:val="both"/>
              <w:rPr>
                <w:rFonts w:ascii="News Gothic GDB" w:hAnsi="News Gothic GDB"/>
                <w:b/>
                <w:bCs/>
              </w:rPr>
            </w:pPr>
            <w:r>
              <w:rPr>
                <w:rFonts w:ascii="News Gothic GDB" w:hAnsi="News Gothic GDB"/>
                <w:b/>
                <w:bCs/>
              </w:rPr>
              <w:t xml:space="preserve">The operational manual for CS is located on confluence </w:t>
            </w:r>
            <w:hyperlink r:id="rId14" w:history="1">
              <w:r w:rsidRPr="003019AC">
                <w:rPr>
                  <w:rStyle w:val="Hyperlink"/>
                  <w:rFonts w:ascii="News Gothic GDB" w:hAnsi="News Gothic GDB"/>
                  <w:b/>
                  <w:bCs/>
                </w:rPr>
                <w:t>link</w:t>
              </w:r>
            </w:hyperlink>
            <w:r w:rsidR="003019AC">
              <w:rPr>
                <w:rFonts w:ascii="News Gothic GDB" w:hAnsi="News Gothic GDB"/>
                <w:b/>
                <w:bCs/>
              </w:rPr>
              <w:t xml:space="preserve"> :</w:t>
            </w:r>
          </w:p>
          <w:p w14:paraId="171FDBFF" w14:textId="2A29F51E" w:rsidR="003019AC" w:rsidRDefault="003019AC" w:rsidP="00F24C70">
            <w:pPr>
              <w:spacing w:before="0" w:after="0"/>
              <w:ind w:left="0"/>
              <w:jc w:val="both"/>
              <w:rPr>
                <w:rFonts w:ascii="News Gothic GDB" w:hAnsi="News Gothic GDB"/>
                <w:b/>
                <w:bCs/>
              </w:rPr>
            </w:pPr>
            <w:r w:rsidRPr="003019AC">
              <w:rPr>
                <w:rFonts w:ascii="News Gothic GDB" w:hAnsi="News Gothic GDB"/>
                <w:b/>
                <w:bCs/>
                <w:noProof/>
              </w:rPr>
              <w:drawing>
                <wp:inline distT="0" distB="0" distL="0" distR="0" wp14:anchorId="26AD431C" wp14:editId="5FF46063">
                  <wp:extent cx="6092190" cy="2085975"/>
                  <wp:effectExtent l="0" t="0" r="3810" b="9525"/>
                  <wp:docPr id="1721393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393083" name=""/>
                          <pic:cNvPicPr/>
                        </pic:nvPicPr>
                        <pic:blipFill>
                          <a:blip r:embed="rId15"/>
                          <a:stretch>
                            <a:fillRect/>
                          </a:stretch>
                        </pic:blipFill>
                        <pic:spPr>
                          <a:xfrm>
                            <a:off x="0" y="0"/>
                            <a:ext cx="6092190" cy="2085975"/>
                          </a:xfrm>
                          <a:prstGeom prst="rect">
                            <a:avLst/>
                          </a:prstGeom>
                        </pic:spPr>
                      </pic:pic>
                    </a:graphicData>
                  </a:graphic>
                </wp:inline>
              </w:drawing>
            </w:r>
          </w:p>
          <w:p w14:paraId="05912994" w14:textId="1D79A934" w:rsidR="006B30B2" w:rsidRDefault="006B30B2" w:rsidP="00F24C70">
            <w:pPr>
              <w:spacing w:before="0" w:after="0"/>
              <w:ind w:left="0"/>
              <w:jc w:val="both"/>
              <w:rPr>
                <w:rFonts w:ascii="News Gothic GDB" w:hAnsi="News Gothic GDB"/>
                <w:b/>
                <w:bCs/>
              </w:rPr>
            </w:pPr>
            <w:r>
              <w:rPr>
                <w:rFonts w:ascii="News Gothic GDB" w:hAnsi="News Gothic GDB"/>
                <w:b/>
                <w:bCs/>
              </w:rPr>
              <w:t xml:space="preserve">The scope of the </w:t>
            </w:r>
            <w:proofErr w:type="gramStart"/>
            <w:r>
              <w:rPr>
                <w:rFonts w:ascii="News Gothic GDB" w:hAnsi="News Gothic GDB"/>
                <w:b/>
                <w:bCs/>
              </w:rPr>
              <w:t>tool</w:t>
            </w:r>
            <w:proofErr w:type="gramEnd"/>
            <w:r>
              <w:rPr>
                <w:rFonts w:ascii="News Gothic GDB" w:hAnsi="News Gothic GDB"/>
                <w:b/>
                <w:bCs/>
              </w:rPr>
              <w:t xml:space="preserve"> </w:t>
            </w:r>
            <w:proofErr w:type="gramStart"/>
            <w:r>
              <w:rPr>
                <w:rFonts w:ascii="News Gothic GDB" w:hAnsi="News Gothic GDB"/>
                <w:b/>
                <w:bCs/>
              </w:rPr>
              <w:t>as</w:t>
            </w:r>
            <w:proofErr w:type="gramEnd"/>
            <w:r>
              <w:rPr>
                <w:rFonts w:ascii="News Gothic GDB" w:hAnsi="News Gothic GDB"/>
                <w:b/>
                <w:bCs/>
              </w:rPr>
              <w:t xml:space="preserve"> any other </w:t>
            </w:r>
            <w:r w:rsidR="004333FC">
              <w:rPr>
                <w:rFonts w:ascii="News Gothic GDB" w:hAnsi="News Gothic GDB"/>
                <w:b/>
                <w:bCs/>
              </w:rPr>
              <w:t xml:space="preserve">security </w:t>
            </w:r>
            <w:proofErr w:type="gramStart"/>
            <w:r w:rsidR="004333FC">
              <w:rPr>
                <w:rFonts w:ascii="News Gothic GDB" w:hAnsi="News Gothic GDB"/>
                <w:b/>
                <w:bCs/>
              </w:rPr>
              <w:t>tools</w:t>
            </w:r>
            <w:proofErr w:type="gramEnd"/>
            <w:r w:rsidR="004333FC">
              <w:rPr>
                <w:rFonts w:ascii="News Gothic GDB" w:hAnsi="News Gothic GDB"/>
                <w:b/>
                <w:bCs/>
              </w:rPr>
              <w:t xml:space="preserve"> is defined in the Security Tool Matrix file. </w:t>
            </w:r>
          </w:p>
          <w:p w14:paraId="13D9A11E" w14:textId="3A5AF8EA" w:rsidR="004333FC" w:rsidRDefault="004333FC" w:rsidP="004333FC">
            <w:pPr>
              <w:spacing w:before="0" w:after="0"/>
              <w:ind w:left="0"/>
              <w:jc w:val="both"/>
              <w:rPr>
                <w:rFonts w:ascii="News Gothic GDB" w:hAnsi="News Gothic GDB"/>
                <w:b/>
                <w:bCs/>
              </w:rPr>
            </w:pPr>
            <w:r>
              <w:rPr>
                <w:rFonts w:ascii="News Gothic GDB" w:hAnsi="News Gothic GDB"/>
                <w:b/>
                <w:bCs/>
              </w:rPr>
              <w:t>Obtained the latest available version during fieldwork.</w:t>
            </w:r>
          </w:p>
          <w:p w14:paraId="746C070E" w14:textId="2FBF6B86" w:rsidR="003019AC" w:rsidRDefault="004333FC" w:rsidP="00F24C70">
            <w:pPr>
              <w:spacing w:before="0" w:after="0"/>
              <w:ind w:left="0"/>
              <w:jc w:val="both"/>
              <w:rPr>
                <w:rFonts w:ascii="News Gothic GDB" w:hAnsi="News Gothic GDB"/>
                <w:b/>
                <w:bCs/>
              </w:rPr>
            </w:pPr>
            <w:r>
              <w:rPr>
                <w:rFonts w:ascii="News Gothic GDB" w:hAnsi="News Gothic GDB"/>
                <w:b/>
                <w:bCs/>
              </w:rPr>
              <w:t>Evidence:</w:t>
            </w:r>
            <w:r w:rsidR="006B30B2">
              <w:rPr>
                <w:rFonts w:ascii="News Gothic GDB" w:hAnsi="News Gothic GDB"/>
                <w:b/>
                <w:bCs/>
              </w:rPr>
              <w:object w:dxaOrig="1543" w:dyaOrig="998" w14:anchorId="6480C5BC">
                <v:shape id="_x0000_i1026" type="#_x0000_t75" style="width:77.25pt;height:50.25pt" o:ole="">
                  <v:imagedata r:id="rId16" o:title=""/>
                </v:shape>
                <o:OLEObject Type="Embed" ProgID="Excel.Sheet.12" ShapeID="_x0000_i1026" DrawAspect="Icon" ObjectID="_1817354950" r:id="rId17"/>
              </w:object>
            </w:r>
          </w:p>
          <w:p w14:paraId="7B93118F" w14:textId="4497D521" w:rsidR="004333FC" w:rsidRDefault="00B07924" w:rsidP="00F24C70">
            <w:pPr>
              <w:spacing w:before="0" w:after="0"/>
              <w:ind w:left="0"/>
              <w:jc w:val="both"/>
              <w:rPr>
                <w:rFonts w:ascii="News Gothic GDB" w:hAnsi="News Gothic GDB"/>
                <w:b/>
                <w:bCs/>
              </w:rPr>
            </w:pPr>
            <w:r>
              <w:rPr>
                <w:rFonts w:ascii="News Gothic GDB" w:hAnsi="News Gothic GDB"/>
                <w:b/>
                <w:bCs/>
              </w:rPr>
              <w:t>Status and scope:</w:t>
            </w:r>
          </w:p>
          <w:p w14:paraId="717F06BB" w14:textId="2A30BCDE" w:rsidR="00B07924" w:rsidRDefault="00B07924" w:rsidP="00F24C70">
            <w:pPr>
              <w:spacing w:before="0" w:after="0"/>
              <w:ind w:left="0"/>
              <w:jc w:val="both"/>
              <w:rPr>
                <w:rFonts w:ascii="News Gothic GDB" w:hAnsi="News Gothic GDB"/>
                <w:b/>
                <w:bCs/>
              </w:rPr>
            </w:pPr>
            <w:r w:rsidRPr="00B07924">
              <w:rPr>
                <w:rFonts w:ascii="News Gothic GDB" w:hAnsi="News Gothic GDB"/>
                <w:b/>
                <w:bCs/>
                <w:noProof/>
              </w:rPr>
              <w:drawing>
                <wp:inline distT="0" distB="0" distL="0" distR="0" wp14:anchorId="2ACA5CA1" wp14:editId="30504702">
                  <wp:extent cx="6092190" cy="1509395"/>
                  <wp:effectExtent l="0" t="0" r="3810" b="0"/>
                  <wp:docPr id="1820413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413464" name=""/>
                          <pic:cNvPicPr/>
                        </pic:nvPicPr>
                        <pic:blipFill>
                          <a:blip r:embed="rId18"/>
                          <a:stretch>
                            <a:fillRect/>
                          </a:stretch>
                        </pic:blipFill>
                        <pic:spPr>
                          <a:xfrm>
                            <a:off x="0" y="0"/>
                            <a:ext cx="6092190" cy="1509395"/>
                          </a:xfrm>
                          <a:prstGeom prst="rect">
                            <a:avLst/>
                          </a:prstGeom>
                        </pic:spPr>
                      </pic:pic>
                    </a:graphicData>
                  </a:graphic>
                </wp:inline>
              </w:drawing>
            </w:r>
          </w:p>
          <w:p w14:paraId="69DF1702" w14:textId="0653E870" w:rsidR="00C0781E" w:rsidRDefault="00C0781E" w:rsidP="00C0781E">
            <w:pPr>
              <w:spacing w:before="0" w:after="0"/>
              <w:ind w:left="0"/>
              <w:jc w:val="both"/>
              <w:rPr>
                <w:rFonts w:ascii="News Gothic GDB" w:hAnsi="News Gothic GDB"/>
                <w:b/>
                <w:bCs/>
              </w:rPr>
            </w:pPr>
            <w:r>
              <w:rPr>
                <w:rFonts w:ascii="News Gothic GDB" w:hAnsi="News Gothic GDB"/>
                <w:b/>
                <w:bCs/>
              </w:rPr>
              <w:t xml:space="preserve">The previous tool has been decommissioned: </w:t>
            </w:r>
          </w:p>
          <w:p w14:paraId="4AD043DF" w14:textId="7B01F4BD" w:rsidR="00C0781E" w:rsidRDefault="00C0781E" w:rsidP="00F24C70">
            <w:pPr>
              <w:spacing w:before="0" w:after="0"/>
              <w:ind w:left="0"/>
              <w:jc w:val="both"/>
              <w:rPr>
                <w:rFonts w:ascii="News Gothic GDB" w:hAnsi="News Gothic GDB"/>
                <w:b/>
                <w:bCs/>
              </w:rPr>
            </w:pPr>
            <w:r w:rsidRPr="00C0781E">
              <w:rPr>
                <w:rFonts w:ascii="News Gothic GDB" w:hAnsi="News Gothic GDB"/>
                <w:b/>
                <w:bCs/>
                <w:noProof/>
              </w:rPr>
              <w:drawing>
                <wp:inline distT="0" distB="0" distL="0" distR="0" wp14:anchorId="1516EDCD" wp14:editId="2BAD7DC2">
                  <wp:extent cx="4267796" cy="1057423"/>
                  <wp:effectExtent l="0" t="0" r="0" b="9525"/>
                  <wp:docPr id="1625269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269356" name=""/>
                          <pic:cNvPicPr/>
                        </pic:nvPicPr>
                        <pic:blipFill>
                          <a:blip r:embed="rId19"/>
                          <a:stretch>
                            <a:fillRect/>
                          </a:stretch>
                        </pic:blipFill>
                        <pic:spPr>
                          <a:xfrm>
                            <a:off x="0" y="0"/>
                            <a:ext cx="4267796" cy="1057423"/>
                          </a:xfrm>
                          <a:prstGeom prst="rect">
                            <a:avLst/>
                          </a:prstGeom>
                        </pic:spPr>
                      </pic:pic>
                    </a:graphicData>
                  </a:graphic>
                </wp:inline>
              </w:drawing>
            </w:r>
          </w:p>
          <w:p w14:paraId="59AA764A" w14:textId="400B0684" w:rsidR="00C0781E" w:rsidRDefault="00681BE2" w:rsidP="00681BE2">
            <w:pPr>
              <w:spacing w:before="0" w:after="0"/>
              <w:ind w:left="0"/>
              <w:jc w:val="both"/>
              <w:rPr>
                <w:rFonts w:ascii="News Gothic GDB" w:hAnsi="News Gothic GDB"/>
                <w:b/>
                <w:bCs/>
              </w:rPr>
            </w:pPr>
            <w:r w:rsidRPr="00681BE2">
              <w:rPr>
                <w:rFonts w:ascii="News Gothic GDB" w:hAnsi="News Gothic GDB"/>
                <w:b/>
                <w:bCs/>
              </w:rPr>
              <w:t xml:space="preserve">CrowdStrike is </w:t>
            </w:r>
            <w:proofErr w:type="gramStart"/>
            <w:r w:rsidRPr="00681BE2">
              <w:rPr>
                <w:rFonts w:ascii="News Gothic GDB" w:hAnsi="News Gothic GDB"/>
                <w:b/>
                <w:bCs/>
              </w:rPr>
              <w:t>onboarded</w:t>
            </w:r>
            <w:proofErr w:type="gramEnd"/>
            <w:r w:rsidRPr="00681BE2">
              <w:rPr>
                <w:rFonts w:ascii="News Gothic GDB" w:hAnsi="News Gothic GDB"/>
                <w:b/>
                <w:bCs/>
              </w:rPr>
              <w:t xml:space="preserve"> in SIEM. Relevant alerts are forwarded to the SIEM for assessment and potential investigation (IS incident management). </w:t>
            </w:r>
          </w:p>
          <w:p w14:paraId="54B88C2A" w14:textId="43EB69F8" w:rsidR="00681BE2" w:rsidRDefault="00681BE2" w:rsidP="00681BE2">
            <w:pPr>
              <w:spacing w:before="0" w:after="0"/>
              <w:ind w:left="0"/>
              <w:jc w:val="both"/>
              <w:rPr>
                <w:rFonts w:ascii="News Gothic GDB" w:hAnsi="News Gothic GDB"/>
                <w:b/>
                <w:bCs/>
              </w:rPr>
            </w:pPr>
            <w:r>
              <w:rPr>
                <w:rFonts w:ascii="News Gothic GDB" w:hAnsi="News Gothic GDB"/>
                <w:b/>
                <w:bCs/>
              </w:rPr>
              <w:t>The current coverage is</w:t>
            </w:r>
            <w:r w:rsidRPr="00681BE2">
              <w:rPr>
                <w:rFonts w:ascii="News Gothic GDB" w:hAnsi="News Gothic GDB"/>
                <w:b/>
                <w:bCs/>
              </w:rPr>
              <w:t xml:space="preserve"> </w:t>
            </w:r>
            <w:r w:rsidR="005C76E5">
              <w:rPr>
                <w:rFonts w:ascii="News Gothic GDB" w:hAnsi="News Gothic GDB"/>
                <w:b/>
                <w:bCs/>
              </w:rPr>
              <w:t>a</w:t>
            </w:r>
            <w:r w:rsidRPr="00681BE2">
              <w:rPr>
                <w:rFonts w:ascii="News Gothic GDB" w:hAnsi="News Gothic GDB"/>
                <w:b/>
                <w:bCs/>
              </w:rPr>
              <w:t xml:space="preserve">pproximately 94% of the servers are </w:t>
            </w:r>
            <w:proofErr w:type="gramStart"/>
            <w:r w:rsidRPr="00681BE2">
              <w:rPr>
                <w:rFonts w:ascii="News Gothic GDB" w:hAnsi="News Gothic GDB"/>
                <w:b/>
                <w:bCs/>
              </w:rPr>
              <w:t>onboarded in</w:t>
            </w:r>
            <w:proofErr w:type="gramEnd"/>
            <w:r w:rsidRPr="00681BE2">
              <w:rPr>
                <w:rFonts w:ascii="News Gothic GDB" w:hAnsi="News Gothic GDB"/>
                <w:b/>
                <w:bCs/>
              </w:rPr>
              <w:t xml:space="preserve"> CrowdStrike.</w:t>
            </w:r>
          </w:p>
          <w:p w14:paraId="13BB9402" w14:textId="4F8B14B7" w:rsidR="005C76E5" w:rsidRDefault="005C76E5" w:rsidP="00681BE2">
            <w:pPr>
              <w:spacing w:before="0" w:after="0"/>
              <w:ind w:left="0"/>
              <w:jc w:val="both"/>
              <w:rPr>
                <w:rFonts w:ascii="News Gothic GDB" w:hAnsi="News Gothic GDB"/>
                <w:b/>
                <w:bCs/>
              </w:rPr>
            </w:pPr>
            <w:r>
              <w:rPr>
                <w:rFonts w:ascii="News Gothic GDB" w:hAnsi="News Gothic GDB"/>
                <w:b/>
                <w:bCs/>
              </w:rPr>
              <w:t>Onboarding part of regular reporting.</w:t>
            </w:r>
          </w:p>
          <w:p w14:paraId="0273EDB0" w14:textId="77777777" w:rsidR="005C76E5" w:rsidRDefault="005C76E5" w:rsidP="00681BE2">
            <w:pPr>
              <w:spacing w:before="0" w:after="0"/>
              <w:ind w:left="0"/>
              <w:jc w:val="both"/>
              <w:rPr>
                <w:rFonts w:ascii="News Gothic GDB" w:hAnsi="News Gothic GDB"/>
                <w:b/>
                <w:bCs/>
              </w:rPr>
            </w:pPr>
          </w:p>
          <w:p w14:paraId="45D2CDCF" w14:textId="2E7BD2B3" w:rsidR="00D7033F" w:rsidRPr="00E40C73" w:rsidRDefault="006C6800" w:rsidP="00F24C70">
            <w:pPr>
              <w:spacing w:before="0" w:after="0"/>
              <w:ind w:left="0"/>
              <w:jc w:val="both"/>
              <w:rPr>
                <w:rFonts w:ascii="News Gothic GDB" w:hAnsi="News Gothic GDB"/>
                <w:b/>
                <w:bCs/>
              </w:rPr>
            </w:pPr>
            <w:r>
              <w:rPr>
                <w:rFonts w:ascii="News Gothic GDB" w:hAnsi="News Gothic GDB"/>
                <w:b/>
                <w:bCs/>
              </w:rPr>
              <w:t>Conclusion: No issues noted for close out list</w:t>
            </w:r>
          </w:p>
        </w:tc>
        <w:tc>
          <w:tcPr>
            <w:tcW w:w="599" w:type="dxa"/>
          </w:tcPr>
          <w:p w14:paraId="432E4C0D" w14:textId="77777777" w:rsidR="0031401F" w:rsidRPr="00E40C73" w:rsidRDefault="0031401F">
            <w:pPr>
              <w:spacing w:before="0" w:after="0"/>
              <w:ind w:left="0"/>
              <w:jc w:val="both"/>
              <w:rPr>
                <w:rFonts w:ascii="News Gothic GDB" w:hAnsi="News Gothic GDB"/>
                <w:b/>
                <w:bCs/>
              </w:rPr>
            </w:pPr>
          </w:p>
        </w:tc>
      </w:tr>
      <w:tr w:rsidR="00F4043E" w:rsidRPr="00E40C73" w14:paraId="38CCFD3C" w14:textId="77777777" w:rsidTr="0C896AF2">
        <w:trPr>
          <w:trHeight w:val="539"/>
        </w:trPr>
        <w:tc>
          <w:tcPr>
            <w:tcW w:w="471" w:type="dxa"/>
          </w:tcPr>
          <w:p w14:paraId="41AAE038" w14:textId="77777777" w:rsidR="00F4043E" w:rsidRPr="00E40C73" w:rsidRDefault="00F4043E" w:rsidP="00F4043E">
            <w:pPr>
              <w:spacing w:before="0" w:after="0"/>
              <w:ind w:left="0"/>
              <w:jc w:val="both"/>
              <w:rPr>
                <w:rFonts w:ascii="News Gothic GDB" w:hAnsi="News Gothic GDB"/>
                <w:b/>
                <w:szCs w:val="22"/>
              </w:rPr>
            </w:pPr>
            <w:r>
              <w:rPr>
                <w:rFonts w:ascii="News Gothic GDB" w:hAnsi="News Gothic GDB"/>
                <w:b/>
                <w:szCs w:val="22"/>
              </w:rPr>
              <w:t>TP2</w:t>
            </w:r>
          </w:p>
        </w:tc>
        <w:tc>
          <w:tcPr>
            <w:tcW w:w="9810" w:type="dxa"/>
          </w:tcPr>
          <w:p w14:paraId="14275F4A" w14:textId="77777777" w:rsidR="00F4043E" w:rsidRDefault="00F4043E" w:rsidP="00F4043E">
            <w:pPr>
              <w:autoSpaceDE w:val="0"/>
              <w:autoSpaceDN w:val="0"/>
              <w:adjustRightInd w:val="0"/>
              <w:spacing w:before="0" w:after="0"/>
              <w:ind w:left="0"/>
              <w:rPr>
                <w:rFonts w:ascii="News Gothic GDB" w:hAnsi="News Gothic GDB"/>
                <w:bCs/>
                <w:szCs w:val="22"/>
              </w:rPr>
            </w:pPr>
            <w:r>
              <w:rPr>
                <w:rFonts w:ascii="News Gothic GDB" w:hAnsi="News Gothic GDB"/>
                <w:bCs/>
                <w:szCs w:val="22"/>
              </w:rPr>
              <w:t xml:space="preserve">IA performed a walkthrough of the process with head of unit </w:t>
            </w:r>
            <w:r w:rsidRPr="00F20425">
              <w:rPr>
                <w:rFonts w:ascii="News Gothic GDB" w:hAnsi="News Gothic GDB"/>
                <w:bCs/>
                <w:szCs w:val="22"/>
              </w:rPr>
              <w:t xml:space="preserve">Detect &amp; Prevent </w:t>
            </w:r>
            <w:r>
              <w:rPr>
                <w:rFonts w:ascii="News Gothic GDB" w:hAnsi="News Gothic GDB"/>
                <w:bCs/>
                <w:szCs w:val="22"/>
              </w:rPr>
              <w:t>Rui Mendes on 11.6.2025.</w:t>
            </w:r>
          </w:p>
          <w:p w14:paraId="457F6496" w14:textId="743E4584" w:rsidR="00F4043E" w:rsidRDefault="00F4043E" w:rsidP="00F4043E">
            <w:pPr>
              <w:autoSpaceDE w:val="0"/>
              <w:autoSpaceDN w:val="0"/>
              <w:adjustRightInd w:val="0"/>
              <w:spacing w:before="0" w:after="0"/>
              <w:ind w:left="0"/>
              <w:rPr>
                <w:rFonts w:ascii="News Gothic GDB" w:hAnsi="News Gothic GDB"/>
              </w:rPr>
            </w:pPr>
            <w:r>
              <w:rPr>
                <w:rFonts w:ascii="News Gothic GDB" w:hAnsi="News Gothic GDB"/>
                <w:bCs/>
                <w:szCs w:val="22"/>
              </w:rPr>
              <w:t xml:space="preserve">According to </w:t>
            </w:r>
            <w:proofErr w:type="gramStart"/>
            <w:r>
              <w:rPr>
                <w:rFonts w:ascii="News Gothic GDB" w:hAnsi="News Gothic GDB"/>
                <w:bCs/>
                <w:szCs w:val="22"/>
              </w:rPr>
              <w:t>auditee</w:t>
            </w:r>
            <w:proofErr w:type="gramEnd"/>
            <w:r>
              <w:rPr>
                <w:rFonts w:ascii="News Gothic GDB" w:hAnsi="News Gothic GDB"/>
                <w:bCs/>
                <w:szCs w:val="22"/>
              </w:rPr>
              <w:t xml:space="preserve"> </w:t>
            </w:r>
            <w:r w:rsidR="00CF5AE8">
              <w:rPr>
                <w:rFonts w:ascii="News Gothic GDB" w:hAnsi="News Gothic GDB"/>
                <w:bCs/>
                <w:szCs w:val="22"/>
              </w:rPr>
              <w:t xml:space="preserve">there is currently no advanced </w:t>
            </w:r>
            <w:r w:rsidR="00CF5AE8" w:rsidRPr="253FCEC1">
              <w:rPr>
                <w:rFonts w:ascii="News Gothic GDB" w:hAnsi="News Gothic GDB"/>
              </w:rPr>
              <w:t>persistent threats</w:t>
            </w:r>
            <w:r w:rsidR="00CF5AE8">
              <w:rPr>
                <w:rFonts w:ascii="News Gothic GDB" w:hAnsi="News Gothic GDB"/>
              </w:rPr>
              <w:t xml:space="preserve"> functionality enabled for the devices. </w:t>
            </w:r>
            <w:r w:rsidR="002F6529">
              <w:rPr>
                <w:rFonts w:ascii="News Gothic GDB" w:hAnsi="News Gothic GDB"/>
              </w:rPr>
              <w:t xml:space="preserve">The </w:t>
            </w:r>
            <w:proofErr w:type="gramStart"/>
            <w:r w:rsidR="002F6529">
              <w:rPr>
                <w:rFonts w:ascii="News Gothic GDB" w:hAnsi="News Gothic GDB"/>
              </w:rPr>
              <w:t>so called</w:t>
            </w:r>
            <w:proofErr w:type="gramEnd"/>
            <w:r w:rsidR="002F6529">
              <w:rPr>
                <w:rFonts w:ascii="News Gothic GDB" w:hAnsi="News Gothic GDB"/>
              </w:rPr>
              <w:t xml:space="preserve"> </w:t>
            </w:r>
            <w:proofErr w:type="spellStart"/>
            <w:r w:rsidR="002F6529">
              <w:rPr>
                <w:rFonts w:ascii="News Gothic GDB" w:hAnsi="News Gothic GDB"/>
              </w:rPr>
              <w:t>C</w:t>
            </w:r>
            <w:r w:rsidR="002F6529" w:rsidRPr="002F6529">
              <w:rPr>
                <w:rFonts w:ascii="News Gothic GDB" w:hAnsi="News Gothic GDB"/>
              </w:rPr>
              <w:t>rowdstrike</w:t>
            </w:r>
            <w:proofErr w:type="spellEnd"/>
            <w:r w:rsidR="002F6529" w:rsidRPr="002F6529">
              <w:rPr>
                <w:rFonts w:ascii="News Gothic GDB" w:hAnsi="News Gothic GDB"/>
              </w:rPr>
              <w:t xml:space="preserve"> UEBA</w:t>
            </w:r>
            <w:r w:rsidR="002F6529">
              <w:rPr>
                <w:rFonts w:ascii="News Gothic GDB" w:hAnsi="News Gothic GDB"/>
              </w:rPr>
              <w:t xml:space="preserve"> service is not in use.</w:t>
            </w:r>
          </w:p>
          <w:p w14:paraId="0BC8AD8F" w14:textId="71974855" w:rsidR="002F6529" w:rsidRDefault="00BE28C2" w:rsidP="00F4043E">
            <w:pPr>
              <w:autoSpaceDE w:val="0"/>
              <w:autoSpaceDN w:val="0"/>
              <w:adjustRightInd w:val="0"/>
              <w:spacing w:before="0" w:after="0"/>
              <w:ind w:left="0"/>
              <w:rPr>
                <w:rFonts w:ascii="News Gothic GDB" w:hAnsi="News Gothic GDB"/>
              </w:rPr>
            </w:pPr>
            <w:proofErr w:type="gramStart"/>
            <w:r>
              <w:rPr>
                <w:rFonts w:ascii="News Gothic GDB" w:hAnsi="News Gothic GDB"/>
              </w:rPr>
              <w:t>However</w:t>
            </w:r>
            <w:proofErr w:type="gramEnd"/>
            <w:r>
              <w:rPr>
                <w:rFonts w:ascii="News Gothic GDB" w:hAnsi="News Gothic GDB"/>
              </w:rPr>
              <w:t xml:space="preserve"> part of the existing services is already </w:t>
            </w:r>
            <w:proofErr w:type="gramStart"/>
            <w:r>
              <w:rPr>
                <w:rFonts w:ascii="News Gothic GDB" w:hAnsi="News Gothic GDB"/>
              </w:rPr>
              <w:t>certain</w:t>
            </w:r>
            <w:proofErr w:type="gramEnd"/>
            <w:r>
              <w:rPr>
                <w:rFonts w:ascii="News Gothic GDB" w:hAnsi="News Gothic GDB"/>
              </w:rPr>
              <w:t xml:space="preserve"> ML capability of the platform. </w:t>
            </w:r>
          </w:p>
          <w:p w14:paraId="5A64CB09" w14:textId="3184132D" w:rsidR="00BE28C2" w:rsidRDefault="00BE28C2" w:rsidP="00F4043E">
            <w:pPr>
              <w:autoSpaceDE w:val="0"/>
              <w:autoSpaceDN w:val="0"/>
              <w:adjustRightInd w:val="0"/>
              <w:spacing w:before="0" w:after="0"/>
              <w:ind w:left="0"/>
              <w:rPr>
                <w:rFonts w:ascii="News Gothic GDB" w:hAnsi="News Gothic GDB"/>
              </w:rPr>
            </w:pPr>
            <w:r>
              <w:rPr>
                <w:rFonts w:ascii="News Gothic GDB" w:hAnsi="News Gothic GDB"/>
              </w:rPr>
              <w:t xml:space="preserve">Evidence of sample alert raised </w:t>
            </w:r>
            <w:r w:rsidR="005E39F6">
              <w:rPr>
                <w:rFonts w:ascii="News Gothic GDB" w:hAnsi="News Gothic GDB"/>
              </w:rPr>
              <w:t>detected by ML</w:t>
            </w:r>
            <w:r w:rsidR="00BF0C89">
              <w:rPr>
                <w:rFonts w:ascii="News Gothic GDB" w:hAnsi="News Gothic GDB"/>
              </w:rPr>
              <w:t>:</w:t>
            </w:r>
          </w:p>
          <w:p w14:paraId="683474DA" w14:textId="331462D3" w:rsidR="00BF0C89" w:rsidRDefault="00BF0C89" w:rsidP="00F4043E">
            <w:pPr>
              <w:autoSpaceDE w:val="0"/>
              <w:autoSpaceDN w:val="0"/>
              <w:adjustRightInd w:val="0"/>
              <w:spacing w:before="0" w:after="0"/>
              <w:ind w:left="0"/>
              <w:rPr>
                <w:rFonts w:ascii="News Gothic GDB" w:hAnsi="News Gothic GDB"/>
                <w:bCs/>
                <w:szCs w:val="22"/>
              </w:rPr>
            </w:pPr>
            <w:r>
              <w:rPr>
                <w:noProof/>
              </w:rPr>
              <w:drawing>
                <wp:inline distT="0" distB="0" distL="0" distR="0" wp14:anchorId="30200F1F" wp14:editId="58F0E344">
                  <wp:extent cx="6092190" cy="2660015"/>
                  <wp:effectExtent l="0" t="0" r="3810" b="6985"/>
                  <wp:docPr id="830812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812486" name=""/>
                          <pic:cNvPicPr/>
                        </pic:nvPicPr>
                        <pic:blipFill>
                          <a:blip r:embed="rId20"/>
                          <a:stretch>
                            <a:fillRect/>
                          </a:stretch>
                        </pic:blipFill>
                        <pic:spPr>
                          <a:xfrm>
                            <a:off x="0" y="0"/>
                            <a:ext cx="6092190" cy="2660015"/>
                          </a:xfrm>
                          <a:prstGeom prst="rect">
                            <a:avLst/>
                          </a:prstGeom>
                        </pic:spPr>
                      </pic:pic>
                    </a:graphicData>
                  </a:graphic>
                </wp:inline>
              </w:drawing>
            </w:r>
          </w:p>
          <w:p w14:paraId="690179DC" w14:textId="3AC563EA" w:rsidR="00BF0C89" w:rsidRDefault="009640BC" w:rsidP="00F4043E">
            <w:pPr>
              <w:autoSpaceDE w:val="0"/>
              <w:autoSpaceDN w:val="0"/>
              <w:adjustRightInd w:val="0"/>
              <w:spacing w:before="0" w:after="0"/>
              <w:ind w:left="0"/>
              <w:rPr>
                <w:rFonts w:ascii="News Gothic GDB" w:hAnsi="News Gothic GDB"/>
              </w:rPr>
            </w:pPr>
            <w:r w:rsidRPr="30A18B6F">
              <w:rPr>
                <w:rFonts w:ascii="News Gothic GDB" w:hAnsi="News Gothic GDB"/>
              </w:rPr>
              <w:t xml:space="preserve">Further setup of </w:t>
            </w:r>
            <w:r w:rsidR="008A1F1A" w:rsidRPr="30A18B6F">
              <w:rPr>
                <w:rFonts w:ascii="News Gothic GDB" w:hAnsi="News Gothic GDB"/>
              </w:rPr>
              <w:t xml:space="preserve">these </w:t>
            </w:r>
            <w:r w:rsidRPr="30A18B6F">
              <w:rPr>
                <w:rFonts w:ascii="News Gothic GDB" w:hAnsi="News Gothic GDB"/>
              </w:rPr>
              <w:t>additional functionalities</w:t>
            </w:r>
            <w:r w:rsidR="008A1F1A" w:rsidRPr="30A18B6F">
              <w:rPr>
                <w:rFonts w:ascii="News Gothic GDB" w:hAnsi="News Gothic GDB"/>
              </w:rPr>
              <w:t xml:space="preserve"> potentially</w:t>
            </w:r>
            <w:r w:rsidRPr="30A18B6F">
              <w:rPr>
                <w:rFonts w:ascii="News Gothic GDB" w:hAnsi="News Gothic GDB"/>
              </w:rPr>
              <w:t xml:space="preserve"> </w:t>
            </w:r>
            <w:commentRangeStart w:id="5"/>
            <w:commentRangeStart w:id="6"/>
            <w:commentRangeStart w:id="7"/>
            <w:r w:rsidRPr="30A18B6F">
              <w:rPr>
                <w:rFonts w:ascii="News Gothic GDB" w:hAnsi="News Gothic GDB"/>
              </w:rPr>
              <w:t>to be checked in next audit</w:t>
            </w:r>
            <w:commentRangeEnd w:id="5"/>
            <w:r w:rsidR="00131F9B">
              <w:rPr>
                <w:rStyle w:val="CommentReference"/>
              </w:rPr>
              <w:commentReference w:id="5"/>
            </w:r>
            <w:commentRangeEnd w:id="6"/>
            <w:r>
              <w:rPr>
                <w:rStyle w:val="CommentReference"/>
              </w:rPr>
              <w:commentReference w:id="6"/>
            </w:r>
            <w:commentRangeEnd w:id="7"/>
            <w:r w:rsidR="00BE5B21">
              <w:rPr>
                <w:rStyle w:val="CommentReference"/>
              </w:rPr>
              <w:commentReference w:id="7"/>
            </w:r>
            <w:r w:rsidR="008A1F1A" w:rsidRPr="30A18B6F">
              <w:rPr>
                <w:rFonts w:ascii="News Gothic GDB" w:hAnsi="News Gothic GDB"/>
              </w:rPr>
              <w:t xml:space="preserve"> preparation phase.</w:t>
            </w:r>
          </w:p>
          <w:p w14:paraId="547A1278" w14:textId="77777777" w:rsidR="008A1F1A" w:rsidRDefault="008A1F1A" w:rsidP="00F4043E">
            <w:pPr>
              <w:autoSpaceDE w:val="0"/>
              <w:autoSpaceDN w:val="0"/>
              <w:adjustRightInd w:val="0"/>
              <w:spacing w:before="0" w:after="0"/>
              <w:ind w:left="0"/>
              <w:rPr>
                <w:rFonts w:ascii="News Gothic GDB" w:hAnsi="News Gothic GDB"/>
                <w:bCs/>
                <w:szCs w:val="22"/>
              </w:rPr>
            </w:pPr>
          </w:p>
          <w:p w14:paraId="6ACEAE75" w14:textId="545ACBBA" w:rsidR="008A1F1A" w:rsidRDefault="008A1F1A" w:rsidP="00F4043E">
            <w:pPr>
              <w:autoSpaceDE w:val="0"/>
              <w:autoSpaceDN w:val="0"/>
              <w:adjustRightInd w:val="0"/>
              <w:spacing w:before="0" w:after="0"/>
              <w:ind w:left="0"/>
              <w:rPr>
                <w:rFonts w:ascii="News Gothic GDB" w:hAnsi="News Gothic GDB"/>
                <w:bCs/>
                <w:szCs w:val="22"/>
              </w:rPr>
            </w:pPr>
            <w:r>
              <w:rPr>
                <w:rFonts w:ascii="News Gothic GDB" w:hAnsi="News Gothic GDB"/>
                <w:bCs/>
                <w:szCs w:val="22"/>
              </w:rPr>
              <w:t>Conclusion: no issues noted.</w:t>
            </w:r>
          </w:p>
          <w:p w14:paraId="5368A35A" w14:textId="6A3482A6" w:rsidR="00F4043E" w:rsidRPr="00D24BA9" w:rsidRDefault="00F4043E" w:rsidP="00F4043E">
            <w:pPr>
              <w:spacing w:before="0" w:after="0"/>
              <w:ind w:left="0"/>
              <w:jc w:val="both"/>
              <w:rPr>
                <w:rFonts w:ascii="News Gothic GDB" w:hAnsi="News Gothic GDB"/>
              </w:rPr>
            </w:pPr>
          </w:p>
        </w:tc>
        <w:tc>
          <w:tcPr>
            <w:tcW w:w="599" w:type="dxa"/>
          </w:tcPr>
          <w:p w14:paraId="704F99D2" w14:textId="26DE5D80" w:rsidR="00F4043E" w:rsidRPr="00E40C73" w:rsidRDefault="00E809D3" w:rsidP="00F4043E">
            <w:pPr>
              <w:spacing w:before="0" w:after="0"/>
              <w:ind w:left="0"/>
              <w:jc w:val="both"/>
              <w:rPr>
                <w:rFonts w:ascii="News Gothic GDB" w:hAnsi="News Gothic GDB"/>
                <w:b/>
                <w:bCs/>
              </w:rPr>
            </w:pPr>
            <w:r>
              <w:rPr>
                <w:rFonts w:ascii="News Gothic GDB" w:hAnsi="News Gothic GDB"/>
                <w:b/>
                <w:bCs/>
              </w:rPr>
              <w:t>OK</w:t>
            </w:r>
          </w:p>
        </w:tc>
      </w:tr>
      <w:tr w:rsidR="00F4043E" w:rsidRPr="00E40C73" w14:paraId="272C15E6" w14:textId="77777777" w:rsidTr="0C896AF2">
        <w:trPr>
          <w:trHeight w:val="539"/>
        </w:trPr>
        <w:tc>
          <w:tcPr>
            <w:tcW w:w="471" w:type="dxa"/>
          </w:tcPr>
          <w:p w14:paraId="2B1BA8A9" w14:textId="77777777" w:rsidR="00F4043E" w:rsidRDefault="00F4043E" w:rsidP="00F4043E">
            <w:pPr>
              <w:spacing w:before="0" w:after="0"/>
              <w:ind w:left="0"/>
              <w:jc w:val="both"/>
              <w:rPr>
                <w:rFonts w:ascii="News Gothic GDB" w:hAnsi="News Gothic GDB"/>
                <w:b/>
                <w:szCs w:val="22"/>
              </w:rPr>
            </w:pPr>
            <w:r>
              <w:rPr>
                <w:rFonts w:ascii="News Gothic GDB" w:hAnsi="News Gothic GDB"/>
                <w:b/>
                <w:szCs w:val="22"/>
              </w:rPr>
              <w:t>TP3</w:t>
            </w:r>
          </w:p>
        </w:tc>
        <w:tc>
          <w:tcPr>
            <w:tcW w:w="9810" w:type="dxa"/>
          </w:tcPr>
          <w:p w14:paraId="370687D2" w14:textId="6E8D9116" w:rsidR="00F4043E" w:rsidRDefault="00F4043E" w:rsidP="00F4043E">
            <w:pPr>
              <w:autoSpaceDE w:val="0"/>
              <w:autoSpaceDN w:val="0"/>
              <w:adjustRightInd w:val="0"/>
              <w:spacing w:before="0" w:after="0"/>
              <w:ind w:left="0"/>
              <w:rPr>
                <w:rFonts w:ascii="News Gothic GDB" w:hAnsi="News Gothic GDB"/>
                <w:bCs/>
                <w:szCs w:val="22"/>
              </w:rPr>
            </w:pPr>
            <w:r>
              <w:rPr>
                <w:rFonts w:ascii="News Gothic GDB" w:hAnsi="News Gothic GDB"/>
                <w:bCs/>
                <w:szCs w:val="22"/>
              </w:rPr>
              <w:t>IA performed a walkthrough of the process with head of unit VM – Plan and Design Rahul Choubey on 11.6.2025.</w:t>
            </w:r>
          </w:p>
          <w:p w14:paraId="66F628EA" w14:textId="77777777" w:rsidR="00F4043E" w:rsidRDefault="00F4043E" w:rsidP="00F4043E">
            <w:pPr>
              <w:autoSpaceDE w:val="0"/>
              <w:autoSpaceDN w:val="0"/>
              <w:adjustRightInd w:val="0"/>
              <w:spacing w:before="0" w:after="0"/>
              <w:ind w:left="0"/>
              <w:rPr>
                <w:rFonts w:ascii="News Gothic GDB" w:hAnsi="News Gothic GDB"/>
                <w:bCs/>
                <w:szCs w:val="22"/>
              </w:rPr>
            </w:pPr>
          </w:p>
          <w:p w14:paraId="0B96E737" w14:textId="5178FE39" w:rsidR="00F4043E" w:rsidRDefault="00F4043E" w:rsidP="00F4043E">
            <w:pPr>
              <w:autoSpaceDE w:val="0"/>
              <w:autoSpaceDN w:val="0"/>
              <w:adjustRightInd w:val="0"/>
              <w:spacing w:before="0" w:after="0"/>
              <w:ind w:left="0"/>
              <w:rPr>
                <w:rFonts w:ascii="News Gothic GDB" w:hAnsi="News Gothic GDB"/>
                <w:bCs/>
                <w:szCs w:val="22"/>
              </w:rPr>
            </w:pPr>
            <w:r>
              <w:rPr>
                <w:rFonts w:ascii="News Gothic GDB" w:hAnsi="News Gothic GDB"/>
                <w:bCs/>
                <w:szCs w:val="22"/>
              </w:rPr>
              <w:t>Relevant documents:</w:t>
            </w:r>
          </w:p>
          <w:p w14:paraId="6C5B8D7F" w14:textId="02C2E8B9" w:rsidR="00F4043E" w:rsidRDefault="00F4043E" w:rsidP="00F4043E">
            <w:pPr>
              <w:autoSpaceDE w:val="0"/>
              <w:autoSpaceDN w:val="0"/>
              <w:adjustRightInd w:val="0"/>
              <w:spacing w:before="0" w:after="0"/>
              <w:ind w:left="0"/>
              <w:rPr>
                <w:rFonts w:ascii="News Gothic GDB" w:hAnsi="News Gothic GDB"/>
                <w:bCs/>
                <w:szCs w:val="22"/>
              </w:rPr>
            </w:pPr>
            <w:r>
              <w:rPr>
                <w:rFonts w:ascii="News Gothic GDB" w:hAnsi="News Gothic GDB"/>
                <w:bCs/>
                <w:szCs w:val="22"/>
              </w:rPr>
              <w:object w:dxaOrig="1543" w:dyaOrig="998" w14:anchorId="7DA1570D">
                <v:shape id="_x0000_i1027" type="#_x0000_t75" style="width:77.25pt;height:50.25pt" o:ole="">
                  <v:imagedata r:id="rId25" o:title=""/>
                </v:shape>
                <o:OLEObject Type="Embed" ProgID="AcroExch.Document.DC" ShapeID="_x0000_i1027" DrawAspect="Icon" ObjectID="_1817354951" r:id="rId26"/>
              </w:object>
            </w:r>
            <w:r>
              <w:rPr>
                <w:rFonts w:ascii="News Gothic GDB" w:hAnsi="News Gothic GDB"/>
                <w:bCs/>
                <w:szCs w:val="22"/>
              </w:rPr>
              <w:object w:dxaOrig="1543" w:dyaOrig="998" w14:anchorId="2DE356AA">
                <v:shape id="_x0000_i1028" type="#_x0000_t75" style="width:77.25pt;height:50.25pt" o:ole="">
                  <v:imagedata r:id="rId27" o:title=""/>
                </v:shape>
                <o:OLEObject Type="Embed" ProgID="AcroExch.Document.DC" ShapeID="_x0000_i1028" DrawAspect="Icon" ObjectID="_1817354952" r:id="rId28"/>
              </w:object>
            </w:r>
            <w:r>
              <w:rPr>
                <w:rFonts w:ascii="News Gothic GDB" w:hAnsi="News Gothic GDB"/>
                <w:bCs/>
                <w:szCs w:val="22"/>
              </w:rPr>
              <w:object w:dxaOrig="1543" w:dyaOrig="998" w14:anchorId="73852FFA">
                <v:shape id="_x0000_i1029" type="#_x0000_t75" style="width:77.25pt;height:50.25pt" o:ole="">
                  <v:imagedata r:id="rId29" o:title=""/>
                </v:shape>
                <o:OLEObject Type="Embed" ProgID="AcroExch.Document.DC" ShapeID="_x0000_i1029" DrawAspect="Icon" ObjectID="_1817354953" r:id="rId30"/>
              </w:object>
            </w:r>
          </w:p>
          <w:p w14:paraId="6CBC04C8" w14:textId="77777777" w:rsidR="00F4043E" w:rsidDel="005E308B" w:rsidRDefault="00F4043E" w:rsidP="00F4043E">
            <w:pPr>
              <w:autoSpaceDE w:val="0"/>
              <w:autoSpaceDN w:val="0"/>
              <w:adjustRightInd w:val="0"/>
              <w:spacing w:before="0" w:after="0"/>
              <w:ind w:left="0"/>
              <w:rPr>
                <w:del w:id="8" w:author="Predrag Adamovic" w:date="2025-08-22T11:32:00Z" w16du:dateUtc="2025-08-22T09:32:00Z"/>
                <w:rFonts w:ascii="News Gothic GDB" w:hAnsi="News Gothic GDB"/>
                <w:bCs/>
                <w:szCs w:val="22"/>
              </w:rPr>
            </w:pPr>
            <w:r>
              <w:rPr>
                <w:rFonts w:ascii="News Gothic GDB" w:hAnsi="News Gothic GDB"/>
                <w:bCs/>
                <w:szCs w:val="22"/>
              </w:rPr>
              <w:t>Noted that the level 4 document has not been yet updated to change in the 2025 version of ICT Patch – this is in progress according to auditee and has been also highlighted by 2</w:t>
            </w:r>
            <w:r w:rsidRPr="003E4499">
              <w:rPr>
                <w:rFonts w:ascii="News Gothic GDB" w:hAnsi="News Gothic GDB"/>
                <w:bCs/>
                <w:szCs w:val="22"/>
                <w:vertAlign w:val="superscript"/>
              </w:rPr>
              <w:t>nd</w:t>
            </w:r>
            <w:r>
              <w:rPr>
                <w:rFonts w:ascii="News Gothic GDB" w:hAnsi="News Gothic GDB"/>
                <w:bCs/>
                <w:szCs w:val="22"/>
              </w:rPr>
              <w:t xml:space="preserve"> </w:t>
            </w:r>
            <w:proofErr w:type="spellStart"/>
            <w:r>
              <w:rPr>
                <w:rFonts w:ascii="News Gothic GDB" w:hAnsi="News Gothic GDB"/>
                <w:bCs/>
                <w:szCs w:val="22"/>
              </w:rPr>
              <w:t>LoD</w:t>
            </w:r>
            <w:proofErr w:type="spellEnd"/>
            <w:r>
              <w:rPr>
                <w:rFonts w:ascii="News Gothic GDB" w:hAnsi="News Gothic GDB"/>
                <w:bCs/>
                <w:szCs w:val="22"/>
              </w:rPr>
              <w:t xml:space="preserve"> (</w:t>
            </w:r>
          </w:p>
          <w:p w14:paraId="205F7890" w14:textId="7B3E0AE3" w:rsidR="00F4043E" w:rsidRPr="007315BE" w:rsidRDefault="00F4043E">
            <w:pPr>
              <w:autoSpaceDE w:val="0"/>
              <w:autoSpaceDN w:val="0"/>
              <w:adjustRightInd w:val="0"/>
              <w:spacing w:before="0" w:after="0"/>
              <w:ind w:left="0"/>
              <w:rPr>
                <w:rFonts w:ascii="Aptos Narrow" w:eastAsia="Times New Roman" w:hAnsi="Aptos Narrow"/>
                <w:color w:val="000000"/>
                <w:szCs w:val="22"/>
                <w:lang w:eastAsia="en-US"/>
              </w:rPr>
              <w:pPrChange w:id="9" w:author="Predrag Adamovic" w:date="2025-08-22T11:32:00Z" w16du:dateUtc="2025-08-22T09:32:00Z">
                <w:pPr>
                  <w:spacing w:before="0" w:after="0"/>
                  <w:ind w:left="0"/>
                </w:pPr>
              </w:pPrChange>
            </w:pPr>
            <w:r>
              <w:rPr>
                <w:rFonts w:ascii="Aptos Narrow" w:hAnsi="Aptos Narrow"/>
                <w:color w:val="000000"/>
                <w:szCs w:val="22"/>
              </w:rPr>
              <w:t>IO_ICT-PVM_03</w:t>
            </w:r>
            <w:r>
              <w:rPr>
                <w:rFonts w:ascii="Aptos Narrow" w:eastAsia="Times New Roman" w:hAnsi="Aptos Narrow"/>
                <w:color w:val="000000"/>
                <w:szCs w:val="22"/>
                <w:lang w:eastAsia="en-US"/>
              </w:rPr>
              <w:t xml:space="preserve">) </w:t>
            </w:r>
          </w:p>
          <w:p w14:paraId="254027F7" w14:textId="0A643DEF" w:rsidR="00F4043E" w:rsidRDefault="00F4043E" w:rsidP="00F4043E">
            <w:pPr>
              <w:autoSpaceDE w:val="0"/>
              <w:autoSpaceDN w:val="0"/>
              <w:adjustRightInd w:val="0"/>
              <w:spacing w:before="0" w:after="0"/>
              <w:ind w:left="0"/>
              <w:rPr>
                <w:rFonts w:ascii="News Gothic GDB" w:hAnsi="News Gothic GDB"/>
                <w:bCs/>
                <w:szCs w:val="22"/>
              </w:rPr>
            </w:pPr>
            <w:r>
              <w:rPr>
                <w:rFonts w:ascii="News Gothic GDB" w:hAnsi="News Gothic GDB"/>
                <w:bCs/>
                <w:szCs w:val="22"/>
              </w:rPr>
              <w:t xml:space="preserve">For Rapid 7 there are 2 types of scans – deep scan with user created on local machine. Also called an authenticated scan. </w:t>
            </w:r>
          </w:p>
          <w:p w14:paraId="7AA4F310" w14:textId="5989F897" w:rsidR="00F4043E" w:rsidRDefault="00F4043E" w:rsidP="00F4043E">
            <w:pPr>
              <w:autoSpaceDE w:val="0"/>
              <w:autoSpaceDN w:val="0"/>
              <w:adjustRightInd w:val="0"/>
              <w:spacing w:before="0" w:after="0"/>
              <w:ind w:left="0"/>
              <w:rPr>
                <w:rFonts w:ascii="News Gothic GDB" w:hAnsi="News Gothic GDB"/>
                <w:bCs/>
                <w:szCs w:val="22"/>
              </w:rPr>
            </w:pPr>
            <w:r>
              <w:rPr>
                <w:rFonts w:ascii="News Gothic GDB" w:hAnsi="News Gothic GDB"/>
                <w:bCs/>
                <w:szCs w:val="22"/>
              </w:rPr>
              <w:t xml:space="preserve">If a user cannot be created on the appliance, parameter scanning is performed, e.g. through open ports. </w:t>
            </w:r>
          </w:p>
          <w:p w14:paraId="6F41896D" w14:textId="32EC7917" w:rsidR="00F4043E" w:rsidRDefault="00F4043E" w:rsidP="00F4043E">
            <w:pPr>
              <w:autoSpaceDE w:val="0"/>
              <w:autoSpaceDN w:val="0"/>
              <w:adjustRightInd w:val="0"/>
              <w:spacing w:before="0" w:after="0"/>
              <w:ind w:left="0"/>
              <w:rPr>
                <w:rFonts w:ascii="News Gothic GDB" w:hAnsi="News Gothic GDB"/>
                <w:bCs/>
                <w:szCs w:val="22"/>
              </w:rPr>
            </w:pPr>
            <w:r>
              <w:rPr>
                <w:rFonts w:ascii="News Gothic GDB" w:hAnsi="News Gothic GDB"/>
                <w:bCs/>
                <w:szCs w:val="22"/>
              </w:rPr>
              <w:t xml:space="preserve">For scan failures, or issues with the scanner – a BAU it </w:t>
            </w:r>
            <w:proofErr w:type="gramStart"/>
            <w:r>
              <w:rPr>
                <w:rFonts w:ascii="News Gothic GDB" w:hAnsi="News Gothic GDB"/>
                <w:bCs/>
                <w:szCs w:val="22"/>
              </w:rPr>
              <w:t>ticket</w:t>
            </w:r>
            <w:proofErr w:type="gramEnd"/>
            <w:r>
              <w:rPr>
                <w:rFonts w:ascii="News Gothic GDB" w:hAnsi="News Gothic GDB"/>
                <w:bCs/>
                <w:szCs w:val="22"/>
              </w:rPr>
              <w:t xml:space="preserve"> with assignment to Security IT as IT owner of the tool would be created.</w:t>
            </w:r>
          </w:p>
          <w:p w14:paraId="182EFB1A" w14:textId="77777777" w:rsidR="00F4043E" w:rsidRDefault="00F4043E" w:rsidP="00F4043E">
            <w:pPr>
              <w:autoSpaceDE w:val="0"/>
              <w:autoSpaceDN w:val="0"/>
              <w:adjustRightInd w:val="0"/>
              <w:spacing w:before="0" w:after="0"/>
              <w:ind w:left="0"/>
              <w:rPr>
                <w:rFonts w:ascii="News Gothic GDB" w:hAnsi="News Gothic GDB"/>
                <w:bCs/>
                <w:szCs w:val="22"/>
              </w:rPr>
            </w:pPr>
          </w:p>
          <w:p w14:paraId="48D135FE" w14:textId="3E0EC482" w:rsidR="00F4043E" w:rsidRDefault="00F4043E" w:rsidP="30A18B6F">
            <w:pPr>
              <w:autoSpaceDE w:val="0"/>
              <w:autoSpaceDN w:val="0"/>
              <w:adjustRightInd w:val="0"/>
              <w:spacing w:before="0" w:after="0"/>
              <w:ind w:left="0"/>
              <w:rPr>
                <w:ins w:id="10" w:author="Milos Medrik" w:date="2025-08-22T13:40:00Z" w16du:dateUtc="2025-08-22T13:40:47Z"/>
                <w:rFonts w:ascii="News Gothic GDB" w:hAnsi="News Gothic GDB"/>
              </w:rPr>
            </w:pPr>
            <w:r w:rsidRPr="30A18B6F">
              <w:rPr>
                <w:rFonts w:ascii="News Gothic GDB" w:hAnsi="News Gothic GDB"/>
              </w:rPr>
              <w:t xml:space="preserve">The scan results are fed into a Datawarehouse (based on </w:t>
            </w:r>
            <w:commentRangeStart w:id="11"/>
            <w:commentRangeStart w:id="12"/>
            <w:commentRangeStart w:id="13"/>
            <w:r w:rsidRPr="30A18B6F">
              <w:rPr>
                <w:rFonts w:ascii="News Gothic GDB" w:hAnsi="News Gothic GDB"/>
              </w:rPr>
              <w:t>R7</w:t>
            </w:r>
            <w:commentRangeEnd w:id="11"/>
            <w:r w:rsidR="00E85CB9">
              <w:rPr>
                <w:rStyle w:val="CommentReference"/>
              </w:rPr>
              <w:commentReference w:id="11"/>
            </w:r>
            <w:commentRangeEnd w:id="12"/>
            <w:r>
              <w:rPr>
                <w:rStyle w:val="CommentReference"/>
              </w:rPr>
              <w:commentReference w:id="12"/>
            </w:r>
            <w:commentRangeEnd w:id="13"/>
            <w:r w:rsidR="00F04837">
              <w:rPr>
                <w:rStyle w:val="CommentReference"/>
              </w:rPr>
              <w:commentReference w:id="13"/>
            </w:r>
            <w:r w:rsidRPr="30A18B6F">
              <w:rPr>
                <w:rFonts w:ascii="News Gothic GDB" w:hAnsi="News Gothic GDB"/>
              </w:rPr>
              <w:t xml:space="preserve">). </w:t>
            </w:r>
          </w:p>
          <w:p w14:paraId="0A9C3102" w14:textId="7B08988D" w:rsidR="00F4043E" w:rsidRDefault="469A1EC5" w:rsidP="00F4043E">
            <w:pPr>
              <w:autoSpaceDE w:val="0"/>
              <w:autoSpaceDN w:val="0"/>
              <w:adjustRightInd w:val="0"/>
              <w:spacing w:before="0" w:after="0"/>
              <w:ind w:left="0"/>
              <w:rPr>
                <w:rFonts w:ascii="News Gothic GDB" w:hAnsi="News Gothic GDB"/>
              </w:rPr>
            </w:pPr>
            <w:ins w:id="14" w:author="Milos Medrik" w:date="2025-08-22T13:40:00Z">
              <w:r>
                <w:rPr>
                  <w:noProof/>
                </w:rPr>
                <w:drawing>
                  <wp:inline distT="0" distB="0" distL="0" distR="0" wp14:anchorId="37C15D70" wp14:editId="43C5F220">
                    <wp:extent cx="6086475" cy="1104900"/>
                    <wp:effectExtent l="0" t="0" r="0" b="0"/>
                    <wp:docPr id="130158275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582756" name=""/>
                            <pic:cNvPicPr/>
                          </pic:nvPicPr>
                          <pic:blipFill>
                            <a:blip r:embed="rId31">
                              <a:extLst>
                                <a:ext uri="{28A0092B-C50C-407E-A947-70E740481C1C}">
                                  <a14:useLocalDpi xmlns:a14="http://schemas.microsoft.com/office/drawing/2010/main" val="0"/>
                                </a:ext>
                              </a:extLst>
                            </a:blip>
                            <a:stretch>
                              <a:fillRect/>
                            </a:stretch>
                          </pic:blipFill>
                          <pic:spPr>
                            <a:xfrm>
                              <a:off x="0" y="0"/>
                              <a:ext cx="6086475" cy="1104900"/>
                            </a:xfrm>
                            <a:prstGeom prst="rect">
                              <a:avLst/>
                            </a:prstGeom>
                          </pic:spPr>
                        </pic:pic>
                      </a:graphicData>
                    </a:graphic>
                  </wp:inline>
                </w:drawing>
              </w:r>
            </w:ins>
            <w:r w:rsidR="00F4043E" w:rsidRPr="30A18B6F">
              <w:rPr>
                <w:rFonts w:ascii="News Gothic GDB" w:hAnsi="News Gothic GDB"/>
              </w:rPr>
              <w:t>This is a middlew</w:t>
            </w:r>
            <w:ins w:id="15" w:author="Predrag Adamovic" w:date="2025-08-22T14:20:00Z" w16du:dateUtc="2025-08-22T12:20:00Z">
              <w:r w:rsidR="00331684" w:rsidRPr="30A18B6F">
                <w:rPr>
                  <w:rFonts w:ascii="News Gothic GDB" w:hAnsi="News Gothic GDB"/>
                </w:rPr>
                <w:t>a</w:t>
              </w:r>
            </w:ins>
            <w:del w:id="16" w:author="Predrag Adamovic" w:date="2025-08-22T14:20:00Z" w16du:dateUtc="2025-08-22T12:20:00Z">
              <w:r w:rsidR="00F4043E" w:rsidRPr="30A18B6F" w:rsidDel="00331684">
                <w:rPr>
                  <w:rFonts w:ascii="News Gothic GDB" w:hAnsi="News Gothic GDB"/>
                </w:rPr>
                <w:delText>he</w:delText>
              </w:r>
            </w:del>
            <w:r w:rsidR="00F4043E" w:rsidRPr="30A18B6F">
              <w:rPr>
                <w:rFonts w:ascii="News Gothic GDB" w:hAnsi="News Gothic GDB"/>
              </w:rPr>
              <w:t xml:space="preserve">re from which afterwards reporting to VMT tool, ISPIRI tool for KPIs related to SDSs and DSC meetings slides are taken. </w:t>
            </w:r>
          </w:p>
          <w:p w14:paraId="131B38DB" w14:textId="77777777" w:rsidR="00F4043E" w:rsidRDefault="00F4043E" w:rsidP="00F4043E">
            <w:pPr>
              <w:autoSpaceDE w:val="0"/>
              <w:autoSpaceDN w:val="0"/>
              <w:adjustRightInd w:val="0"/>
              <w:spacing w:before="0" w:after="0"/>
              <w:ind w:left="0"/>
              <w:rPr>
                <w:rFonts w:ascii="News Gothic GDB" w:hAnsi="News Gothic GDB"/>
                <w:bCs/>
                <w:szCs w:val="22"/>
              </w:rPr>
            </w:pPr>
          </w:p>
          <w:p w14:paraId="73959661" w14:textId="416DA86C" w:rsidR="00F4043E" w:rsidRDefault="00F4043E" w:rsidP="00F4043E">
            <w:pPr>
              <w:autoSpaceDE w:val="0"/>
              <w:autoSpaceDN w:val="0"/>
              <w:adjustRightInd w:val="0"/>
              <w:spacing w:before="0" w:after="0"/>
              <w:ind w:left="0"/>
              <w:rPr>
                <w:rFonts w:ascii="News Gothic GDB" w:hAnsi="News Gothic GDB"/>
                <w:bCs/>
                <w:szCs w:val="22"/>
              </w:rPr>
            </w:pPr>
            <w:r>
              <w:rPr>
                <w:rFonts w:ascii="News Gothic GDB" w:hAnsi="News Gothic GDB"/>
                <w:bCs/>
                <w:szCs w:val="22"/>
              </w:rPr>
              <w:t xml:space="preserve">IA noted lack of awareness of the ICS controls in place by the respective team. </w:t>
            </w:r>
            <w:proofErr w:type="gramStart"/>
            <w:r>
              <w:rPr>
                <w:rFonts w:ascii="News Gothic GDB" w:hAnsi="News Gothic GDB"/>
                <w:bCs/>
                <w:szCs w:val="22"/>
              </w:rPr>
              <w:t>However</w:t>
            </w:r>
            <w:proofErr w:type="gramEnd"/>
            <w:r>
              <w:rPr>
                <w:rFonts w:ascii="News Gothic GDB" w:hAnsi="News Gothic GDB"/>
                <w:bCs/>
                <w:szCs w:val="22"/>
              </w:rPr>
              <w:t xml:space="preserve"> this point has been raised during our fieldwork in dedicated Special Audit on General Controls as S3 finding </w:t>
            </w:r>
            <w:r w:rsidRPr="007729D3">
              <w:rPr>
                <w:rFonts w:ascii="News Gothic GDB" w:hAnsi="News Gothic GDB"/>
                <w:bCs/>
                <w:szCs w:val="22"/>
              </w:rPr>
              <w:t>2025-024_F01</w:t>
            </w:r>
            <w:r>
              <w:rPr>
                <w:rFonts w:ascii="News Gothic GDB" w:hAnsi="News Gothic GDB"/>
                <w:bCs/>
                <w:szCs w:val="22"/>
              </w:rPr>
              <w:t xml:space="preserve"> – one of the </w:t>
            </w:r>
            <w:proofErr w:type="spellStart"/>
            <w:r>
              <w:rPr>
                <w:rFonts w:ascii="News Gothic GDB" w:hAnsi="News Gothic GDB"/>
                <w:bCs/>
                <w:szCs w:val="22"/>
              </w:rPr>
              <w:t>reco</w:t>
            </w:r>
            <w:proofErr w:type="spellEnd"/>
            <w:r>
              <w:rPr>
                <w:rFonts w:ascii="News Gothic GDB" w:hAnsi="News Gothic GDB"/>
                <w:bCs/>
                <w:szCs w:val="22"/>
              </w:rPr>
              <w:t xml:space="preserve"> owners is </w:t>
            </w:r>
            <w:r w:rsidRPr="00E01862">
              <w:rPr>
                <w:rFonts w:ascii="News Gothic GDB" w:hAnsi="News Gothic GDB"/>
                <w:bCs/>
                <w:szCs w:val="22"/>
              </w:rPr>
              <w:t xml:space="preserve">IT Governance, </w:t>
            </w:r>
            <w:proofErr w:type="gramStart"/>
            <w:r w:rsidRPr="00E01862">
              <w:rPr>
                <w:rFonts w:ascii="News Gothic GDB" w:hAnsi="News Gothic GDB"/>
                <w:bCs/>
                <w:szCs w:val="22"/>
              </w:rPr>
              <w:t xml:space="preserve">Risk </w:t>
            </w:r>
            <w:r>
              <w:rPr>
                <w:rFonts w:ascii="News Gothic GDB" w:hAnsi="News Gothic GDB"/>
                <w:bCs/>
                <w:szCs w:val="22"/>
              </w:rPr>
              <w:t xml:space="preserve"> </w:t>
            </w:r>
            <w:r w:rsidRPr="00E01862">
              <w:rPr>
                <w:rFonts w:ascii="News Gothic GDB" w:hAnsi="News Gothic GDB"/>
                <w:bCs/>
                <w:szCs w:val="22"/>
              </w:rPr>
              <w:t>and</w:t>
            </w:r>
            <w:proofErr w:type="gramEnd"/>
            <w:r w:rsidRPr="00E01862">
              <w:rPr>
                <w:rFonts w:ascii="News Gothic GDB" w:hAnsi="News Gothic GDB"/>
                <w:bCs/>
                <w:szCs w:val="22"/>
              </w:rPr>
              <w:t xml:space="preserve"> Transformation</w:t>
            </w:r>
            <w:r>
              <w:rPr>
                <w:rFonts w:ascii="News Gothic GDB" w:hAnsi="News Gothic GDB"/>
                <w:bCs/>
                <w:szCs w:val="22"/>
              </w:rPr>
              <w:t xml:space="preserve"> </w:t>
            </w:r>
            <w:r w:rsidRPr="00E01862">
              <w:rPr>
                <w:rFonts w:ascii="News Gothic GDB" w:hAnsi="News Gothic GDB"/>
                <w:bCs/>
                <w:szCs w:val="22"/>
              </w:rPr>
              <w:t>(IRT)</w:t>
            </w:r>
            <w:r>
              <w:rPr>
                <w:rFonts w:ascii="News Gothic GDB" w:hAnsi="News Gothic GDB"/>
                <w:bCs/>
                <w:szCs w:val="22"/>
              </w:rPr>
              <w:t xml:space="preserve"> which would be responsible, therefore no need to duplicate the point. </w:t>
            </w:r>
          </w:p>
          <w:p w14:paraId="6D699639" w14:textId="77777777" w:rsidR="00F4043E" w:rsidRDefault="00F4043E" w:rsidP="00F4043E">
            <w:pPr>
              <w:autoSpaceDE w:val="0"/>
              <w:autoSpaceDN w:val="0"/>
              <w:adjustRightInd w:val="0"/>
              <w:spacing w:before="0" w:after="0"/>
              <w:ind w:left="0"/>
              <w:rPr>
                <w:rFonts w:ascii="News Gothic GDB" w:hAnsi="News Gothic GDB"/>
                <w:bCs/>
                <w:szCs w:val="22"/>
              </w:rPr>
            </w:pPr>
          </w:p>
          <w:p w14:paraId="1DBA6AF6" w14:textId="197BC2AD" w:rsidR="00F4043E" w:rsidRDefault="00F4043E" w:rsidP="00F4043E">
            <w:pPr>
              <w:autoSpaceDE w:val="0"/>
              <w:autoSpaceDN w:val="0"/>
              <w:adjustRightInd w:val="0"/>
              <w:spacing w:before="0" w:after="0"/>
              <w:ind w:left="0"/>
              <w:rPr>
                <w:rFonts w:ascii="News Gothic GDB" w:hAnsi="News Gothic GDB"/>
                <w:bCs/>
                <w:szCs w:val="22"/>
              </w:rPr>
            </w:pPr>
            <w:r>
              <w:rPr>
                <w:rFonts w:ascii="News Gothic GDB" w:hAnsi="News Gothic GDB"/>
                <w:bCs/>
                <w:szCs w:val="22"/>
              </w:rPr>
              <w:t xml:space="preserve">Regarding the reporting, there is no specific trend analysis in place. However overdue vulnerabilities </w:t>
            </w:r>
            <w:proofErr w:type="gramStart"/>
            <w:r>
              <w:rPr>
                <w:rFonts w:ascii="News Gothic GDB" w:hAnsi="News Gothic GDB"/>
                <w:bCs/>
                <w:szCs w:val="22"/>
              </w:rPr>
              <w:t>is</w:t>
            </w:r>
            <w:proofErr w:type="gramEnd"/>
            <w:r>
              <w:rPr>
                <w:rFonts w:ascii="News Gothic GDB" w:hAnsi="News Gothic GDB"/>
                <w:bCs/>
                <w:szCs w:val="22"/>
              </w:rPr>
              <w:t xml:space="preserve"> </w:t>
            </w:r>
            <w:proofErr w:type="gramStart"/>
            <w:r>
              <w:rPr>
                <w:rFonts w:ascii="News Gothic GDB" w:hAnsi="News Gothic GDB"/>
                <w:bCs/>
                <w:szCs w:val="22"/>
              </w:rPr>
              <w:t>a defined</w:t>
            </w:r>
            <w:proofErr w:type="gramEnd"/>
            <w:r>
              <w:rPr>
                <w:rFonts w:ascii="News Gothic GDB" w:hAnsi="News Gothic GDB"/>
                <w:bCs/>
                <w:szCs w:val="22"/>
              </w:rPr>
              <w:t xml:space="preserve"> KPI for the DSC meetings. </w:t>
            </w:r>
          </w:p>
          <w:p w14:paraId="5132C03D" w14:textId="0265B53C" w:rsidR="00F4043E" w:rsidRDefault="00F4043E" w:rsidP="00F4043E">
            <w:pPr>
              <w:autoSpaceDE w:val="0"/>
              <w:autoSpaceDN w:val="0"/>
              <w:adjustRightInd w:val="0"/>
              <w:spacing w:before="0" w:after="0"/>
              <w:ind w:left="0"/>
              <w:rPr>
                <w:rFonts w:ascii="News Gothic GDB" w:hAnsi="News Gothic GDB"/>
                <w:bCs/>
                <w:szCs w:val="22"/>
              </w:rPr>
            </w:pPr>
            <w:r>
              <w:rPr>
                <w:rFonts w:ascii="News Gothic GDB" w:hAnsi="News Gothic GDB"/>
                <w:bCs/>
                <w:szCs w:val="22"/>
              </w:rPr>
              <w:t xml:space="preserve">This KPI is </w:t>
            </w:r>
          </w:p>
          <w:p w14:paraId="07E5DA97" w14:textId="1A933DE6" w:rsidR="00F4043E" w:rsidRDefault="00F4043E" w:rsidP="00F4043E">
            <w:pPr>
              <w:autoSpaceDE w:val="0"/>
              <w:autoSpaceDN w:val="0"/>
              <w:adjustRightInd w:val="0"/>
              <w:spacing w:before="0" w:after="0"/>
              <w:ind w:left="0"/>
              <w:rPr>
                <w:rFonts w:ascii="News Gothic GDB" w:hAnsi="News Gothic GDB"/>
                <w:bCs/>
                <w:szCs w:val="22"/>
              </w:rPr>
            </w:pPr>
            <w:r>
              <w:rPr>
                <w:rFonts w:ascii="News Gothic GDB" w:hAnsi="News Gothic GDB"/>
                <w:bCs/>
                <w:szCs w:val="22"/>
              </w:rPr>
              <w:t>DSC: April 2025:</w:t>
            </w:r>
          </w:p>
          <w:p w14:paraId="1B9140F2" w14:textId="2DC6FAEF" w:rsidR="00F4043E" w:rsidRDefault="00F4043E" w:rsidP="00F4043E">
            <w:pPr>
              <w:autoSpaceDE w:val="0"/>
              <w:autoSpaceDN w:val="0"/>
              <w:adjustRightInd w:val="0"/>
              <w:spacing w:before="0" w:after="0"/>
              <w:ind w:left="0"/>
              <w:rPr>
                <w:rFonts w:ascii="News Gothic GDB" w:hAnsi="News Gothic GDB"/>
                <w:bCs/>
                <w:szCs w:val="22"/>
              </w:rPr>
            </w:pPr>
            <w:r w:rsidRPr="002A02F7">
              <w:rPr>
                <w:rFonts w:ascii="News Gothic GDB" w:hAnsi="News Gothic GDB"/>
                <w:bCs/>
                <w:noProof/>
                <w:szCs w:val="22"/>
              </w:rPr>
              <w:drawing>
                <wp:inline distT="0" distB="0" distL="0" distR="0" wp14:anchorId="45956031" wp14:editId="0E980894">
                  <wp:extent cx="6092190" cy="3434715"/>
                  <wp:effectExtent l="0" t="0" r="3810" b="0"/>
                  <wp:docPr id="1628939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939095" name=""/>
                          <pic:cNvPicPr/>
                        </pic:nvPicPr>
                        <pic:blipFill>
                          <a:blip r:embed="rId32"/>
                          <a:stretch>
                            <a:fillRect/>
                          </a:stretch>
                        </pic:blipFill>
                        <pic:spPr>
                          <a:xfrm>
                            <a:off x="0" y="0"/>
                            <a:ext cx="6092190" cy="3434715"/>
                          </a:xfrm>
                          <a:prstGeom prst="rect">
                            <a:avLst/>
                          </a:prstGeom>
                        </pic:spPr>
                      </pic:pic>
                    </a:graphicData>
                  </a:graphic>
                </wp:inline>
              </w:drawing>
            </w:r>
          </w:p>
          <w:p w14:paraId="3BBEEFAB" w14:textId="64E70433" w:rsidR="00F4043E" w:rsidRDefault="00F4043E" w:rsidP="00F4043E">
            <w:pPr>
              <w:autoSpaceDE w:val="0"/>
              <w:autoSpaceDN w:val="0"/>
              <w:adjustRightInd w:val="0"/>
              <w:spacing w:before="0" w:after="0"/>
              <w:ind w:left="0"/>
              <w:rPr>
                <w:rFonts w:ascii="News Gothic GDB" w:hAnsi="News Gothic GDB"/>
                <w:bCs/>
                <w:szCs w:val="22"/>
              </w:rPr>
            </w:pPr>
            <w:r>
              <w:rPr>
                <w:rFonts w:ascii="News Gothic GDB" w:hAnsi="News Gothic GDB"/>
                <w:bCs/>
                <w:szCs w:val="22"/>
              </w:rPr>
              <w:t>DSC: May 2025:</w:t>
            </w:r>
          </w:p>
          <w:p w14:paraId="333749DF" w14:textId="18936653" w:rsidR="00F4043E" w:rsidRDefault="00F4043E" w:rsidP="00F4043E">
            <w:pPr>
              <w:autoSpaceDE w:val="0"/>
              <w:autoSpaceDN w:val="0"/>
              <w:adjustRightInd w:val="0"/>
              <w:spacing w:before="0" w:after="0"/>
              <w:ind w:left="0"/>
              <w:rPr>
                <w:rFonts w:ascii="News Gothic GDB" w:hAnsi="News Gothic GDB"/>
                <w:bCs/>
                <w:szCs w:val="22"/>
              </w:rPr>
            </w:pPr>
            <w:r w:rsidRPr="002A02F7">
              <w:rPr>
                <w:rFonts w:ascii="News Gothic GDB" w:hAnsi="News Gothic GDB"/>
                <w:bCs/>
                <w:noProof/>
                <w:szCs w:val="22"/>
              </w:rPr>
              <w:drawing>
                <wp:inline distT="0" distB="0" distL="0" distR="0" wp14:anchorId="69C948EE" wp14:editId="69FFB6F0">
                  <wp:extent cx="6092190" cy="3389630"/>
                  <wp:effectExtent l="0" t="0" r="3810" b="1270"/>
                  <wp:docPr id="1639900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900816" name=""/>
                          <pic:cNvPicPr/>
                        </pic:nvPicPr>
                        <pic:blipFill>
                          <a:blip r:embed="rId33"/>
                          <a:stretch>
                            <a:fillRect/>
                          </a:stretch>
                        </pic:blipFill>
                        <pic:spPr>
                          <a:xfrm>
                            <a:off x="0" y="0"/>
                            <a:ext cx="6092190" cy="3389630"/>
                          </a:xfrm>
                          <a:prstGeom prst="rect">
                            <a:avLst/>
                          </a:prstGeom>
                        </pic:spPr>
                      </pic:pic>
                    </a:graphicData>
                  </a:graphic>
                </wp:inline>
              </w:drawing>
            </w:r>
          </w:p>
          <w:p w14:paraId="3F169078" w14:textId="6C951B69" w:rsidR="00F4043E" w:rsidRDefault="00F4043E" w:rsidP="00F4043E">
            <w:pPr>
              <w:autoSpaceDE w:val="0"/>
              <w:autoSpaceDN w:val="0"/>
              <w:adjustRightInd w:val="0"/>
              <w:spacing w:before="0" w:after="0"/>
              <w:ind w:left="0"/>
              <w:rPr>
                <w:rFonts w:ascii="News Gothic GDB" w:hAnsi="News Gothic GDB"/>
                <w:bCs/>
                <w:szCs w:val="22"/>
              </w:rPr>
            </w:pPr>
            <w:r>
              <w:rPr>
                <w:rFonts w:ascii="News Gothic GDB" w:hAnsi="News Gothic GDB"/>
                <w:bCs/>
                <w:szCs w:val="22"/>
              </w:rPr>
              <w:t>DSC June 2025:</w:t>
            </w:r>
          </w:p>
          <w:p w14:paraId="0741B725" w14:textId="77777777" w:rsidR="00F4043E" w:rsidRDefault="00F4043E" w:rsidP="00F4043E">
            <w:pPr>
              <w:autoSpaceDE w:val="0"/>
              <w:autoSpaceDN w:val="0"/>
              <w:adjustRightInd w:val="0"/>
              <w:spacing w:before="0" w:after="0"/>
              <w:ind w:left="0"/>
              <w:rPr>
                <w:rFonts w:ascii="News Gothic GDB" w:hAnsi="News Gothic GDB"/>
                <w:bCs/>
                <w:szCs w:val="22"/>
              </w:rPr>
            </w:pPr>
          </w:p>
          <w:p w14:paraId="41403EAE" w14:textId="77777777" w:rsidR="00F4043E" w:rsidRDefault="00F4043E" w:rsidP="00F4043E">
            <w:pPr>
              <w:autoSpaceDE w:val="0"/>
              <w:autoSpaceDN w:val="0"/>
              <w:adjustRightInd w:val="0"/>
              <w:spacing w:before="0" w:after="0"/>
              <w:ind w:left="0"/>
              <w:rPr>
                <w:rFonts w:ascii="News Gothic GDB" w:hAnsi="News Gothic GDB"/>
                <w:bCs/>
                <w:szCs w:val="22"/>
              </w:rPr>
            </w:pPr>
            <w:r w:rsidRPr="00452330">
              <w:rPr>
                <w:rFonts w:ascii="News Gothic GDB" w:hAnsi="News Gothic GDB"/>
                <w:bCs/>
                <w:noProof/>
                <w:szCs w:val="22"/>
              </w:rPr>
              <w:drawing>
                <wp:inline distT="0" distB="0" distL="0" distR="0" wp14:anchorId="318887C1" wp14:editId="5DCCD1DA">
                  <wp:extent cx="6092190" cy="3444875"/>
                  <wp:effectExtent l="0" t="0" r="3810" b="3175"/>
                  <wp:docPr id="213777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77917" name=""/>
                          <pic:cNvPicPr/>
                        </pic:nvPicPr>
                        <pic:blipFill>
                          <a:blip r:embed="rId34"/>
                          <a:stretch>
                            <a:fillRect/>
                          </a:stretch>
                        </pic:blipFill>
                        <pic:spPr>
                          <a:xfrm>
                            <a:off x="0" y="0"/>
                            <a:ext cx="6092190" cy="3444875"/>
                          </a:xfrm>
                          <a:prstGeom prst="rect">
                            <a:avLst/>
                          </a:prstGeom>
                        </pic:spPr>
                      </pic:pic>
                    </a:graphicData>
                  </a:graphic>
                </wp:inline>
              </w:drawing>
            </w:r>
          </w:p>
          <w:p w14:paraId="2B1BC572" w14:textId="56C7CDD3" w:rsidR="00F4043E" w:rsidRDefault="00F4043E" w:rsidP="00F4043E">
            <w:pPr>
              <w:autoSpaceDE w:val="0"/>
              <w:autoSpaceDN w:val="0"/>
              <w:adjustRightInd w:val="0"/>
              <w:spacing w:before="0" w:after="0"/>
              <w:ind w:left="0"/>
              <w:rPr>
                <w:rFonts w:ascii="News Gothic GDB" w:hAnsi="News Gothic GDB"/>
                <w:bCs/>
                <w:szCs w:val="22"/>
              </w:rPr>
            </w:pPr>
          </w:p>
          <w:p w14:paraId="244109E3" w14:textId="79B1A5BF" w:rsidR="00F4043E" w:rsidRDefault="00F4043E" w:rsidP="00F4043E">
            <w:pPr>
              <w:autoSpaceDE w:val="0"/>
              <w:autoSpaceDN w:val="0"/>
              <w:adjustRightInd w:val="0"/>
              <w:spacing w:before="0" w:after="0"/>
              <w:ind w:left="0"/>
              <w:rPr>
                <w:rFonts w:ascii="News Gothic GDB" w:hAnsi="News Gothic GDB"/>
                <w:bCs/>
                <w:szCs w:val="22"/>
              </w:rPr>
            </w:pPr>
            <w:r>
              <w:rPr>
                <w:rFonts w:ascii="News Gothic GDB" w:hAnsi="News Gothic GDB"/>
                <w:bCs/>
                <w:szCs w:val="22"/>
              </w:rPr>
              <w:t xml:space="preserve">Auditee mentioned that there has been a working group </w:t>
            </w:r>
            <w:proofErr w:type="gramStart"/>
            <w:r>
              <w:rPr>
                <w:rFonts w:ascii="News Gothic GDB" w:hAnsi="News Gothic GDB"/>
                <w:bCs/>
                <w:szCs w:val="22"/>
              </w:rPr>
              <w:t>setup</w:t>
            </w:r>
            <w:proofErr w:type="gramEnd"/>
            <w:r>
              <w:rPr>
                <w:rFonts w:ascii="News Gothic GDB" w:hAnsi="News Gothic GDB"/>
                <w:bCs/>
                <w:szCs w:val="22"/>
              </w:rPr>
              <w:t xml:space="preserve"> in February.</w:t>
            </w:r>
          </w:p>
          <w:p w14:paraId="74D74638" w14:textId="00704D10" w:rsidR="00F4043E" w:rsidRDefault="00F4043E" w:rsidP="00F4043E">
            <w:pPr>
              <w:autoSpaceDE w:val="0"/>
              <w:autoSpaceDN w:val="0"/>
              <w:adjustRightInd w:val="0"/>
              <w:spacing w:before="0" w:after="0"/>
              <w:ind w:left="0"/>
              <w:rPr>
                <w:rFonts w:ascii="News Gothic GDB" w:hAnsi="News Gothic GDB"/>
                <w:bCs/>
                <w:szCs w:val="22"/>
              </w:rPr>
            </w:pPr>
            <w:r>
              <w:rPr>
                <w:rFonts w:ascii="News Gothic GDB" w:hAnsi="News Gothic GDB"/>
                <w:bCs/>
                <w:szCs w:val="22"/>
              </w:rPr>
              <w:t xml:space="preserve">This has been closed as </w:t>
            </w:r>
            <w:proofErr w:type="gramStart"/>
            <w:r>
              <w:rPr>
                <w:rFonts w:ascii="News Gothic GDB" w:hAnsi="News Gothic GDB"/>
                <w:bCs/>
                <w:szCs w:val="22"/>
              </w:rPr>
              <w:t>topic</w:t>
            </w:r>
            <w:proofErr w:type="gramEnd"/>
            <w:r>
              <w:rPr>
                <w:rFonts w:ascii="News Gothic GDB" w:hAnsi="News Gothic GDB"/>
                <w:bCs/>
                <w:szCs w:val="22"/>
              </w:rPr>
              <w:t xml:space="preserve"> in DCS and moved to the CP forum </w:t>
            </w:r>
          </w:p>
          <w:p w14:paraId="5EABFF51" w14:textId="7C705B15" w:rsidR="00F4043E" w:rsidRDefault="00F4043E" w:rsidP="00F4043E">
            <w:pPr>
              <w:autoSpaceDE w:val="0"/>
              <w:autoSpaceDN w:val="0"/>
              <w:adjustRightInd w:val="0"/>
              <w:spacing w:before="0" w:after="0"/>
              <w:ind w:left="0"/>
              <w:rPr>
                <w:rFonts w:ascii="News Gothic GDB" w:hAnsi="News Gothic GDB"/>
                <w:bCs/>
                <w:szCs w:val="22"/>
              </w:rPr>
            </w:pPr>
            <w:r>
              <w:rPr>
                <w:noProof/>
              </w:rPr>
              <w:drawing>
                <wp:inline distT="0" distB="0" distL="0" distR="0" wp14:anchorId="7D633BA5" wp14:editId="62F4356E">
                  <wp:extent cx="6092190" cy="1541780"/>
                  <wp:effectExtent l="0" t="0" r="3810" b="1270"/>
                  <wp:docPr id="737720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720553" name=""/>
                          <pic:cNvPicPr/>
                        </pic:nvPicPr>
                        <pic:blipFill>
                          <a:blip r:embed="rId35"/>
                          <a:stretch>
                            <a:fillRect/>
                          </a:stretch>
                        </pic:blipFill>
                        <pic:spPr>
                          <a:xfrm>
                            <a:off x="0" y="0"/>
                            <a:ext cx="6092190" cy="1541780"/>
                          </a:xfrm>
                          <a:prstGeom prst="rect">
                            <a:avLst/>
                          </a:prstGeom>
                        </pic:spPr>
                      </pic:pic>
                    </a:graphicData>
                  </a:graphic>
                </wp:inline>
              </w:drawing>
            </w:r>
          </w:p>
          <w:p w14:paraId="2260CE76" w14:textId="31A68963" w:rsidR="00F4043E" w:rsidRDefault="00F4043E" w:rsidP="00F4043E">
            <w:pPr>
              <w:autoSpaceDE w:val="0"/>
              <w:autoSpaceDN w:val="0"/>
              <w:adjustRightInd w:val="0"/>
              <w:spacing w:before="0" w:after="0"/>
              <w:ind w:left="0"/>
              <w:rPr>
                <w:rFonts w:ascii="News Gothic GDB" w:hAnsi="News Gothic GDB"/>
                <w:bCs/>
                <w:szCs w:val="22"/>
              </w:rPr>
            </w:pPr>
            <w:r>
              <w:rPr>
                <w:rFonts w:ascii="News Gothic GDB" w:hAnsi="News Gothic GDB"/>
                <w:bCs/>
                <w:szCs w:val="22"/>
              </w:rPr>
              <w:t xml:space="preserve">IA obtained two </w:t>
            </w:r>
            <w:proofErr w:type="gramStart"/>
            <w:r>
              <w:rPr>
                <w:rFonts w:ascii="News Gothic GDB" w:hAnsi="News Gothic GDB"/>
                <w:bCs/>
                <w:szCs w:val="22"/>
              </w:rPr>
              <w:t>sample</w:t>
            </w:r>
            <w:proofErr w:type="gramEnd"/>
            <w:r>
              <w:rPr>
                <w:rFonts w:ascii="News Gothic GDB" w:hAnsi="News Gothic GDB"/>
                <w:bCs/>
                <w:szCs w:val="22"/>
              </w:rPr>
              <w:t xml:space="preserve"> of </w:t>
            </w:r>
            <w:proofErr w:type="gramStart"/>
            <w:r>
              <w:rPr>
                <w:rFonts w:ascii="News Gothic GDB" w:hAnsi="News Gothic GDB"/>
                <w:bCs/>
                <w:szCs w:val="22"/>
              </w:rPr>
              <w:t>latest</w:t>
            </w:r>
            <w:proofErr w:type="gramEnd"/>
            <w:r>
              <w:rPr>
                <w:rFonts w:ascii="News Gothic GDB" w:hAnsi="News Gothic GDB"/>
                <w:bCs/>
                <w:szCs w:val="22"/>
              </w:rPr>
              <w:t xml:space="preserve"> CP forum </w:t>
            </w:r>
            <w:proofErr w:type="spellStart"/>
            <w:r>
              <w:rPr>
                <w:rFonts w:ascii="News Gothic GDB" w:hAnsi="News Gothic GDB"/>
                <w:bCs/>
                <w:szCs w:val="22"/>
              </w:rPr>
              <w:t>slidedecks</w:t>
            </w:r>
            <w:proofErr w:type="spellEnd"/>
            <w:r>
              <w:rPr>
                <w:rFonts w:ascii="News Gothic GDB" w:hAnsi="News Gothic GDB"/>
                <w:bCs/>
                <w:szCs w:val="22"/>
              </w:rPr>
              <w:t>:</w:t>
            </w:r>
          </w:p>
          <w:p w14:paraId="1D198EF0" w14:textId="00A63AED" w:rsidR="00F4043E" w:rsidRDefault="00F4043E" w:rsidP="00F4043E">
            <w:pPr>
              <w:autoSpaceDE w:val="0"/>
              <w:autoSpaceDN w:val="0"/>
              <w:adjustRightInd w:val="0"/>
              <w:spacing w:before="0" w:after="0"/>
              <w:ind w:left="0"/>
              <w:rPr>
                <w:rFonts w:ascii="News Gothic GDB" w:hAnsi="News Gothic GDB"/>
                <w:bCs/>
                <w:szCs w:val="22"/>
              </w:rPr>
            </w:pPr>
            <w:r>
              <w:rPr>
                <w:rFonts w:ascii="News Gothic GDB" w:hAnsi="News Gothic GDB"/>
                <w:bCs/>
                <w:szCs w:val="22"/>
              </w:rPr>
              <w:object w:dxaOrig="1543" w:dyaOrig="998" w14:anchorId="042F4349">
                <v:shape id="_x0000_i1030" type="#_x0000_t75" style="width:77.25pt;height:50.25pt" o:ole="">
                  <v:imagedata r:id="rId36" o:title=""/>
                </v:shape>
                <o:OLEObject Type="Embed" ProgID="AcroExch.Document.DC" ShapeID="_x0000_i1030" DrawAspect="Icon" ObjectID="_1817354954" r:id="rId37"/>
              </w:object>
            </w:r>
            <w:r>
              <w:rPr>
                <w:rFonts w:ascii="News Gothic GDB" w:hAnsi="News Gothic GDB"/>
                <w:bCs/>
                <w:szCs w:val="22"/>
              </w:rPr>
              <w:object w:dxaOrig="1543" w:dyaOrig="998" w14:anchorId="3B1A8850">
                <v:shape id="_x0000_i1031" type="#_x0000_t75" style="width:77.25pt;height:50.25pt" o:ole="">
                  <v:imagedata r:id="rId38" o:title=""/>
                </v:shape>
                <o:OLEObject Type="Embed" ProgID="AcroExch.Document.DC" ShapeID="_x0000_i1031" DrawAspect="Icon" ObjectID="_1817354955" r:id="rId39"/>
              </w:object>
            </w:r>
          </w:p>
          <w:p w14:paraId="36B04DC9" w14:textId="23586E2F" w:rsidR="00F4043E" w:rsidRDefault="00F4043E" w:rsidP="00F4043E">
            <w:pPr>
              <w:autoSpaceDE w:val="0"/>
              <w:autoSpaceDN w:val="0"/>
              <w:adjustRightInd w:val="0"/>
              <w:spacing w:before="0" w:after="0"/>
              <w:ind w:left="0"/>
              <w:rPr>
                <w:rFonts w:ascii="News Gothic GDB" w:hAnsi="News Gothic GDB"/>
                <w:bCs/>
                <w:szCs w:val="22"/>
              </w:rPr>
            </w:pPr>
            <w:r>
              <w:rPr>
                <w:rFonts w:ascii="News Gothic GDB" w:hAnsi="News Gothic GDB"/>
                <w:bCs/>
                <w:szCs w:val="22"/>
              </w:rPr>
              <w:t xml:space="preserve">The vulnerabilities are broken down, status is also shown in advance (example of upcoming exceptions expirations) to highlight to </w:t>
            </w:r>
            <w:proofErr w:type="gramStart"/>
            <w:r>
              <w:rPr>
                <w:rFonts w:ascii="News Gothic GDB" w:hAnsi="News Gothic GDB"/>
                <w:bCs/>
                <w:szCs w:val="22"/>
              </w:rPr>
              <w:t>teams</w:t>
            </w:r>
            <w:proofErr w:type="gramEnd"/>
            <w:r>
              <w:rPr>
                <w:rFonts w:ascii="News Gothic GDB" w:hAnsi="News Gothic GDB"/>
                <w:bCs/>
                <w:szCs w:val="22"/>
              </w:rPr>
              <w:t xml:space="preserve"> potential increase to be worked on, but no further actions to address the still large number of </w:t>
            </w:r>
            <w:proofErr w:type="spellStart"/>
            <w:r>
              <w:rPr>
                <w:rFonts w:ascii="News Gothic GDB" w:hAnsi="News Gothic GDB"/>
                <w:bCs/>
                <w:szCs w:val="22"/>
              </w:rPr>
              <w:t>overdues</w:t>
            </w:r>
            <w:proofErr w:type="spellEnd"/>
            <w:r>
              <w:rPr>
                <w:rFonts w:ascii="News Gothic GDB" w:hAnsi="News Gothic GDB"/>
                <w:bCs/>
                <w:szCs w:val="22"/>
              </w:rPr>
              <w:t>.</w:t>
            </w:r>
          </w:p>
          <w:p w14:paraId="7CC16466" w14:textId="77777777" w:rsidR="00F4043E" w:rsidRDefault="00F4043E" w:rsidP="00F4043E">
            <w:pPr>
              <w:autoSpaceDE w:val="0"/>
              <w:autoSpaceDN w:val="0"/>
              <w:adjustRightInd w:val="0"/>
              <w:spacing w:before="0" w:after="0"/>
              <w:ind w:left="0"/>
              <w:rPr>
                <w:rFonts w:ascii="News Gothic GDB" w:hAnsi="News Gothic GDB"/>
                <w:bCs/>
                <w:szCs w:val="22"/>
              </w:rPr>
            </w:pPr>
          </w:p>
          <w:p w14:paraId="4BB501FD" w14:textId="5ABA9C4D" w:rsidR="00F4043E" w:rsidRDefault="00F4043E" w:rsidP="00F4043E">
            <w:pPr>
              <w:autoSpaceDE w:val="0"/>
              <w:autoSpaceDN w:val="0"/>
              <w:adjustRightInd w:val="0"/>
              <w:spacing w:before="0" w:after="0"/>
              <w:ind w:left="0"/>
              <w:rPr>
                <w:rFonts w:ascii="News Gothic GDB" w:hAnsi="News Gothic GDB"/>
                <w:bCs/>
                <w:szCs w:val="22"/>
              </w:rPr>
            </w:pPr>
            <w:r>
              <w:rPr>
                <w:rFonts w:ascii="News Gothic GDB" w:hAnsi="News Gothic GDB"/>
                <w:bCs/>
                <w:szCs w:val="22"/>
              </w:rPr>
              <w:t xml:space="preserve">Auditee mentioned also a setup of </w:t>
            </w:r>
            <w:proofErr w:type="spellStart"/>
            <w:r w:rsidRPr="0075640C">
              <w:rPr>
                <w:rFonts w:ascii="News Gothic GDB" w:hAnsi="News Gothic GDB"/>
                <w:bCs/>
                <w:szCs w:val="22"/>
              </w:rPr>
              <w:t>VMTfix</w:t>
            </w:r>
            <w:proofErr w:type="spellEnd"/>
            <w:r>
              <w:rPr>
                <w:rFonts w:ascii="News Gothic GDB" w:hAnsi="News Gothic GDB"/>
                <w:bCs/>
                <w:szCs w:val="22"/>
              </w:rPr>
              <w:t xml:space="preserve"> project – which would be moving out of the current JIRA VMT tool environment. Led by Corporate IT developers.</w:t>
            </w:r>
          </w:p>
          <w:p w14:paraId="5ED9D776" w14:textId="77777777" w:rsidR="00F4043E" w:rsidRDefault="00F4043E" w:rsidP="00F4043E">
            <w:pPr>
              <w:autoSpaceDE w:val="0"/>
              <w:autoSpaceDN w:val="0"/>
              <w:adjustRightInd w:val="0"/>
              <w:spacing w:before="0" w:after="0"/>
              <w:ind w:left="0"/>
              <w:rPr>
                <w:rFonts w:ascii="News Gothic GDB" w:hAnsi="News Gothic GDB"/>
                <w:bCs/>
                <w:szCs w:val="22"/>
              </w:rPr>
            </w:pPr>
          </w:p>
          <w:p w14:paraId="5841AD98" w14:textId="77777777" w:rsidR="00F4043E" w:rsidRDefault="00F4043E" w:rsidP="00F4043E">
            <w:pPr>
              <w:autoSpaceDE w:val="0"/>
              <w:autoSpaceDN w:val="0"/>
              <w:adjustRightInd w:val="0"/>
              <w:spacing w:before="0" w:after="0"/>
              <w:ind w:left="0"/>
              <w:rPr>
                <w:rFonts w:ascii="News Gothic GDB" w:hAnsi="News Gothic GDB"/>
                <w:bCs/>
                <w:szCs w:val="22"/>
              </w:rPr>
            </w:pPr>
          </w:p>
          <w:p w14:paraId="1B336E81" w14:textId="77777777" w:rsidR="00F4043E" w:rsidRDefault="00F4043E" w:rsidP="00F4043E">
            <w:pPr>
              <w:autoSpaceDE w:val="0"/>
              <w:autoSpaceDN w:val="0"/>
              <w:adjustRightInd w:val="0"/>
              <w:spacing w:before="0" w:after="0"/>
              <w:ind w:left="0"/>
              <w:rPr>
                <w:rFonts w:ascii="News Gothic GDB" w:hAnsi="News Gothic GDB"/>
                <w:bCs/>
                <w:szCs w:val="22"/>
              </w:rPr>
            </w:pPr>
          </w:p>
          <w:p w14:paraId="2EAEC529" w14:textId="34F94DB8" w:rsidR="00F4043E" w:rsidRDefault="00F4043E" w:rsidP="00F4043E">
            <w:pPr>
              <w:autoSpaceDE w:val="0"/>
              <w:autoSpaceDN w:val="0"/>
              <w:adjustRightInd w:val="0"/>
              <w:spacing w:before="0" w:after="0"/>
              <w:ind w:left="0"/>
              <w:rPr>
                <w:rFonts w:ascii="News Gothic GDB" w:hAnsi="News Gothic GDB"/>
                <w:bCs/>
                <w:szCs w:val="22"/>
              </w:rPr>
            </w:pPr>
            <w:r>
              <w:rPr>
                <w:rFonts w:ascii="News Gothic GDB" w:hAnsi="News Gothic GDB"/>
                <w:bCs/>
                <w:szCs w:val="22"/>
              </w:rPr>
              <w:t>According to the DBG TISO role description. Details:</w:t>
            </w:r>
          </w:p>
          <w:p w14:paraId="3AF40C2F" w14:textId="4FE9BE03" w:rsidR="00F4043E" w:rsidRDefault="00F4043E" w:rsidP="00F4043E">
            <w:pPr>
              <w:autoSpaceDE w:val="0"/>
              <w:autoSpaceDN w:val="0"/>
              <w:adjustRightInd w:val="0"/>
              <w:spacing w:before="0" w:after="0"/>
              <w:ind w:left="0"/>
              <w:rPr>
                <w:rFonts w:ascii="News Gothic GDB" w:hAnsi="News Gothic GDB"/>
                <w:bCs/>
                <w:szCs w:val="22"/>
              </w:rPr>
            </w:pPr>
            <w:r>
              <w:rPr>
                <w:rFonts w:ascii="News Gothic GDB" w:hAnsi="News Gothic GDB"/>
                <w:bCs/>
                <w:szCs w:val="22"/>
              </w:rPr>
              <w:object w:dxaOrig="1543" w:dyaOrig="998" w14:anchorId="552B5793">
                <v:shape id="_x0000_i1032" type="#_x0000_t75" style="width:77.25pt;height:50.25pt" o:ole="">
                  <v:imagedata r:id="rId40" o:title=""/>
                </v:shape>
                <o:OLEObject Type="Embed" ProgID="AcroExch.Document.DC" ShapeID="_x0000_i1032" DrawAspect="Icon" ObjectID="_1817354956" r:id="rId41"/>
              </w:object>
            </w:r>
          </w:p>
          <w:p w14:paraId="12B6ADC4" w14:textId="198B202A" w:rsidR="00F4043E" w:rsidRDefault="00F4043E" w:rsidP="00F4043E">
            <w:pPr>
              <w:autoSpaceDE w:val="0"/>
              <w:autoSpaceDN w:val="0"/>
              <w:adjustRightInd w:val="0"/>
              <w:spacing w:before="0" w:after="0"/>
              <w:ind w:left="0"/>
              <w:rPr>
                <w:rFonts w:ascii="News Gothic GDB" w:hAnsi="News Gothic GDB"/>
                <w:bCs/>
                <w:szCs w:val="22"/>
              </w:rPr>
            </w:pPr>
            <w:r>
              <w:rPr>
                <w:rFonts w:ascii="News Gothic GDB" w:hAnsi="News Gothic GDB"/>
                <w:bCs/>
                <w:szCs w:val="22"/>
              </w:rPr>
              <w:t>It is the TISOs responsibility to:</w:t>
            </w:r>
          </w:p>
          <w:p w14:paraId="734771E7" w14:textId="77777777" w:rsidR="00F4043E" w:rsidRPr="00250F4B" w:rsidRDefault="00F4043E" w:rsidP="00F4043E">
            <w:pPr>
              <w:autoSpaceDE w:val="0"/>
              <w:autoSpaceDN w:val="0"/>
              <w:adjustRightInd w:val="0"/>
              <w:spacing w:before="0" w:after="0"/>
              <w:ind w:left="0"/>
              <w:rPr>
                <w:rFonts w:ascii="News Gothic GDB" w:hAnsi="News Gothic GDB"/>
                <w:bCs/>
                <w:i/>
                <w:iCs/>
                <w:szCs w:val="22"/>
              </w:rPr>
            </w:pPr>
            <w:proofErr w:type="gramStart"/>
            <w:r w:rsidRPr="00250F4B">
              <w:rPr>
                <w:rFonts w:ascii="News Gothic GDB" w:hAnsi="News Gothic GDB"/>
                <w:bCs/>
                <w:i/>
                <w:iCs/>
                <w:szCs w:val="22"/>
              </w:rPr>
              <w:t>Oversees</w:t>
            </w:r>
            <w:proofErr w:type="gramEnd"/>
            <w:r w:rsidRPr="00250F4B">
              <w:rPr>
                <w:rFonts w:ascii="News Gothic GDB" w:hAnsi="News Gothic GDB"/>
                <w:bCs/>
                <w:i/>
                <w:iCs/>
                <w:szCs w:val="22"/>
              </w:rPr>
              <w:t xml:space="preserve"> the Information Security DSC KPIs, relevant product line metrics and </w:t>
            </w:r>
            <w:proofErr w:type="gramStart"/>
            <w:r w:rsidRPr="00250F4B">
              <w:rPr>
                <w:rFonts w:ascii="News Gothic GDB" w:hAnsi="News Gothic GDB"/>
                <w:bCs/>
                <w:i/>
                <w:iCs/>
                <w:szCs w:val="22"/>
              </w:rPr>
              <w:t>informs</w:t>
            </w:r>
            <w:proofErr w:type="gramEnd"/>
            <w:r w:rsidRPr="00250F4B">
              <w:rPr>
                <w:rFonts w:ascii="News Gothic GDB" w:hAnsi="News Gothic GDB"/>
                <w:bCs/>
                <w:i/>
                <w:iCs/>
                <w:szCs w:val="22"/>
              </w:rPr>
              <w:t xml:space="preserve"> the </w:t>
            </w:r>
            <w:proofErr w:type="gramStart"/>
            <w:r w:rsidRPr="00250F4B">
              <w:rPr>
                <w:rFonts w:ascii="News Gothic GDB" w:hAnsi="News Gothic GDB"/>
                <w:bCs/>
                <w:i/>
                <w:iCs/>
                <w:szCs w:val="22"/>
              </w:rPr>
              <w:t>responsible stakeholders</w:t>
            </w:r>
            <w:proofErr w:type="gramEnd"/>
            <w:r w:rsidRPr="00250F4B">
              <w:rPr>
                <w:rFonts w:ascii="News Gothic GDB" w:hAnsi="News Gothic GDB"/>
                <w:bCs/>
                <w:i/>
                <w:iCs/>
                <w:szCs w:val="22"/>
              </w:rPr>
              <w:t xml:space="preserve"> in the IT product line about missing measures to improve the overall security posture and thereby the KPI level.</w:t>
            </w:r>
          </w:p>
          <w:p w14:paraId="6BD83357" w14:textId="77777777" w:rsidR="00F4043E" w:rsidRDefault="00F4043E" w:rsidP="00F4043E">
            <w:pPr>
              <w:autoSpaceDE w:val="0"/>
              <w:autoSpaceDN w:val="0"/>
              <w:adjustRightInd w:val="0"/>
              <w:spacing w:before="0" w:after="0"/>
              <w:ind w:left="0"/>
              <w:rPr>
                <w:rFonts w:ascii="News Gothic GDB" w:hAnsi="News Gothic GDB"/>
                <w:bCs/>
                <w:szCs w:val="22"/>
              </w:rPr>
            </w:pPr>
          </w:p>
          <w:p w14:paraId="6B9E7C48" w14:textId="45C44D32" w:rsidR="00F4043E" w:rsidRDefault="00F4043E" w:rsidP="00F4043E">
            <w:pPr>
              <w:autoSpaceDE w:val="0"/>
              <w:autoSpaceDN w:val="0"/>
              <w:adjustRightInd w:val="0"/>
              <w:spacing w:before="0" w:after="0"/>
              <w:ind w:left="0"/>
              <w:jc w:val="both"/>
              <w:rPr>
                <w:rFonts w:ascii="News Gothic GDB" w:hAnsi="News Gothic GDB"/>
                <w:bCs/>
                <w:szCs w:val="22"/>
              </w:rPr>
            </w:pPr>
            <w:r>
              <w:rPr>
                <w:rFonts w:ascii="News Gothic GDB" w:hAnsi="News Gothic GDB"/>
                <w:bCs/>
                <w:szCs w:val="22"/>
              </w:rPr>
              <w:t xml:space="preserve">Regarding the closure of the vulnerabilities in the tool. The impacted teams can claim False positive or Fix Claim, which </w:t>
            </w:r>
            <w:proofErr w:type="gramStart"/>
            <w:r>
              <w:rPr>
                <w:rFonts w:ascii="News Gothic GDB" w:hAnsi="News Gothic GDB"/>
                <w:bCs/>
                <w:szCs w:val="22"/>
              </w:rPr>
              <w:t>need</w:t>
            </w:r>
            <w:proofErr w:type="gramEnd"/>
            <w:r>
              <w:rPr>
                <w:rFonts w:ascii="News Gothic GDB" w:hAnsi="News Gothic GDB"/>
                <w:bCs/>
                <w:szCs w:val="22"/>
              </w:rPr>
              <w:t xml:space="preserve"> either interaction of the VM team member for final closing, or the weekly retest is closing the ticket automatically when the issue is remediated on the same asset. </w:t>
            </w:r>
          </w:p>
          <w:p w14:paraId="1BBCD915" w14:textId="68300930" w:rsidR="00F4043E" w:rsidRDefault="00F4043E" w:rsidP="00F4043E">
            <w:pPr>
              <w:autoSpaceDE w:val="0"/>
              <w:autoSpaceDN w:val="0"/>
              <w:adjustRightInd w:val="0"/>
              <w:spacing w:before="0" w:after="0"/>
              <w:ind w:left="0"/>
              <w:jc w:val="both"/>
              <w:rPr>
                <w:rFonts w:ascii="News Gothic GDB" w:hAnsi="News Gothic GDB"/>
                <w:bCs/>
                <w:szCs w:val="22"/>
              </w:rPr>
            </w:pPr>
          </w:p>
          <w:p w14:paraId="6B512C6E" w14:textId="29F85CDC" w:rsidR="00F4043E" w:rsidRPr="005E73F5" w:rsidRDefault="00F4043E" w:rsidP="00F4043E">
            <w:pPr>
              <w:autoSpaceDE w:val="0"/>
              <w:autoSpaceDN w:val="0"/>
              <w:adjustRightInd w:val="0"/>
              <w:spacing w:before="0" w:after="0"/>
              <w:ind w:left="0"/>
              <w:jc w:val="both"/>
              <w:rPr>
                <w:rFonts w:ascii="News Gothic GDB" w:hAnsi="News Gothic GDB"/>
                <w:bCs/>
                <w:szCs w:val="22"/>
              </w:rPr>
            </w:pPr>
            <w:r>
              <w:rPr>
                <w:rFonts w:ascii="News Gothic GDB" w:hAnsi="News Gothic GDB"/>
                <w:bCs/>
                <w:szCs w:val="22"/>
              </w:rPr>
              <w:t xml:space="preserve">IA has checked the status of the tickets with Fix Claim in the VMT tool related to the in-scope Rapid 7 scans (project NXP within VMT) and noted the following </w:t>
            </w:r>
          </w:p>
          <w:p w14:paraId="5170B361" w14:textId="77777777" w:rsidR="00F4043E" w:rsidRDefault="00F4043E" w:rsidP="00F4043E">
            <w:pPr>
              <w:autoSpaceDE w:val="0"/>
              <w:autoSpaceDN w:val="0"/>
              <w:adjustRightInd w:val="0"/>
              <w:spacing w:before="0" w:after="0"/>
              <w:ind w:left="0"/>
              <w:rPr>
                <w:rFonts w:ascii="News Gothic GDB" w:hAnsi="News Gothic GDB"/>
                <w:bCs/>
                <w:szCs w:val="22"/>
              </w:rPr>
            </w:pPr>
          </w:p>
          <w:p w14:paraId="0F94B3FB" w14:textId="5E32A87E" w:rsidR="00F4043E" w:rsidRDefault="00F4043E" w:rsidP="00F4043E">
            <w:pPr>
              <w:autoSpaceDE w:val="0"/>
              <w:autoSpaceDN w:val="0"/>
              <w:adjustRightInd w:val="0"/>
              <w:spacing w:before="0" w:after="0"/>
              <w:ind w:left="0"/>
              <w:rPr>
                <w:rFonts w:ascii="News Gothic GDB" w:hAnsi="News Gothic GDB"/>
                <w:bCs/>
                <w:szCs w:val="22"/>
              </w:rPr>
            </w:pPr>
            <w:r>
              <w:rPr>
                <w:rFonts w:ascii="News Gothic GDB" w:hAnsi="News Gothic GDB"/>
                <w:bCs/>
                <w:szCs w:val="22"/>
              </w:rPr>
              <w:object w:dxaOrig="1543" w:dyaOrig="998" w14:anchorId="5876DA04">
                <v:shape id="_x0000_i1033" type="#_x0000_t75" style="width:77.25pt;height:50.25pt" o:ole="">
                  <v:imagedata r:id="rId42" o:title=""/>
                </v:shape>
                <o:OLEObject Type="Embed" ProgID="Excel.Sheet.12" ShapeID="_x0000_i1033" DrawAspect="Icon" ObjectID="_1817354957" r:id="rId43"/>
              </w:object>
            </w:r>
          </w:p>
          <w:p w14:paraId="017D17E6" w14:textId="77777777" w:rsidR="00F4043E" w:rsidRDefault="00F4043E" w:rsidP="00F4043E">
            <w:pPr>
              <w:autoSpaceDE w:val="0"/>
              <w:autoSpaceDN w:val="0"/>
              <w:adjustRightInd w:val="0"/>
              <w:spacing w:before="0" w:after="0"/>
              <w:ind w:left="0"/>
              <w:rPr>
                <w:rFonts w:ascii="News Gothic GDB" w:hAnsi="News Gothic GDB"/>
                <w:bCs/>
                <w:szCs w:val="22"/>
              </w:rPr>
            </w:pPr>
          </w:p>
          <w:p w14:paraId="0DC53756" w14:textId="77777777" w:rsidR="00F4043E" w:rsidRDefault="00F4043E" w:rsidP="00F4043E">
            <w:pPr>
              <w:autoSpaceDE w:val="0"/>
              <w:autoSpaceDN w:val="0"/>
              <w:adjustRightInd w:val="0"/>
              <w:spacing w:before="0" w:after="0"/>
              <w:ind w:left="0"/>
              <w:rPr>
                <w:rFonts w:ascii="News Gothic GDB" w:hAnsi="News Gothic GDB"/>
                <w:bCs/>
                <w:szCs w:val="22"/>
              </w:rPr>
            </w:pPr>
            <w:proofErr w:type="gramStart"/>
            <w:r>
              <w:rPr>
                <w:rFonts w:ascii="News Gothic GDB" w:hAnsi="News Gothic GDB"/>
                <w:bCs/>
                <w:szCs w:val="22"/>
              </w:rPr>
              <w:t>Also</w:t>
            </w:r>
            <w:proofErr w:type="gramEnd"/>
            <w:r>
              <w:rPr>
                <w:rFonts w:ascii="News Gothic GDB" w:hAnsi="News Gothic GDB"/>
                <w:bCs/>
                <w:szCs w:val="22"/>
              </w:rPr>
              <w:t xml:space="preserve"> there was </w:t>
            </w:r>
            <w:proofErr w:type="gramStart"/>
            <w:r>
              <w:rPr>
                <w:rFonts w:ascii="News Gothic GDB" w:hAnsi="News Gothic GDB"/>
                <w:bCs/>
                <w:szCs w:val="22"/>
              </w:rPr>
              <w:t>lack</w:t>
            </w:r>
            <w:proofErr w:type="gramEnd"/>
            <w:r>
              <w:rPr>
                <w:rFonts w:ascii="News Gothic GDB" w:hAnsi="News Gothic GDB"/>
                <w:bCs/>
                <w:szCs w:val="22"/>
              </w:rPr>
              <w:t xml:space="preserve"> of documentation on the statuses of these tickets in any of the process documents. </w:t>
            </w:r>
            <w:proofErr w:type="gramStart"/>
            <w:r>
              <w:rPr>
                <w:rFonts w:ascii="News Gothic GDB" w:hAnsi="News Gothic GDB"/>
                <w:bCs/>
                <w:szCs w:val="22"/>
              </w:rPr>
              <w:t>However</w:t>
            </w:r>
            <w:proofErr w:type="gramEnd"/>
            <w:r>
              <w:rPr>
                <w:rFonts w:ascii="News Gothic GDB" w:hAnsi="News Gothic GDB"/>
                <w:bCs/>
                <w:szCs w:val="22"/>
              </w:rPr>
              <w:t xml:space="preserve"> this has been already raised during our fieldwork by 2</w:t>
            </w:r>
            <w:r w:rsidRPr="0064709E">
              <w:rPr>
                <w:rFonts w:ascii="News Gothic GDB" w:hAnsi="News Gothic GDB"/>
                <w:bCs/>
                <w:szCs w:val="22"/>
                <w:vertAlign w:val="superscript"/>
              </w:rPr>
              <w:t>nd</w:t>
            </w:r>
            <w:r>
              <w:rPr>
                <w:rFonts w:ascii="News Gothic GDB" w:hAnsi="News Gothic GDB"/>
                <w:bCs/>
                <w:szCs w:val="22"/>
              </w:rPr>
              <w:t xml:space="preserve"> </w:t>
            </w:r>
            <w:proofErr w:type="spellStart"/>
            <w:r>
              <w:rPr>
                <w:rFonts w:ascii="News Gothic GDB" w:hAnsi="News Gothic GDB"/>
                <w:bCs/>
                <w:szCs w:val="22"/>
              </w:rPr>
              <w:t>LoD</w:t>
            </w:r>
            <w:proofErr w:type="spellEnd"/>
            <w:r>
              <w:rPr>
                <w:rFonts w:ascii="News Gothic GDB" w:hAnsi="News Gothic GDB"/>
                <w:bCs/>
                <w:szCs w:val="22"/>
              </w:rPr>
              <w:t xml:space="preserve"> which performed overarching VM process review at the same time. Meeting held with </w:t>
            </w:r>
            <w:r w:rsidRPr="00482D6B">
              <w:rPr>
                <w:rFonts w:ascii="News Gothic GDB" w:hAnsi="News Gothic GDB"/>
                <w:bCs/>
                <w:szCs w:val="22"/>
              </w:rPr>
              <w:t xml:space="preserve">Sourabh Shrivastava </w:t>
            </w:r>
            <w:r>
              <w:rPr>
                <w:rFonts w:ascii="News Gothic GDB" w:hAnsi="News Gothic GDB"/>
                <w:bCs/>
                <w:szCs w:val="22"/>
              </w:rPr>
              <w:t>to confirm these points to be included in the ICT Risk assurance report. (</w:t>
            </w:r>
          </w:p>
          <w:p w14:paraId="2A79CA6F" w14:textId="03FB56BD" w:rsidR="00F4043E" w:rsidRPr="00903084" w:rsidRDefault="00F4043E" w:rsidP="00F4043E">
            <w:pPr>
              <w:spacing w:before="0" w:after="0"/>
              <w:ind w:left="0"/>
              <w:rPr>
                <w:rFonts w:ascii="Arial" w:eastAsia="Times New Roman" w:hAnsi="Arial" w:cs="Arial"/>
                <w:color w:val="000000"/>
                <w:sz w:val="20"/>
                <w:lang w:eastAsia="en-US"/>
              </w:rPr>
            </w:pPr>
            <w:r>
              <w:rPr>
                <w:rFonts w:ascii="Arial" w:hAnsi="Arial" w:cs="Arial"/>
                <w:color w:val="000000"/>
                <w:sz w:val="20"/>
              </w:rPr>
              <w:t>2025-01_05</w:t>
            </w:r>
            <w:r>
              <w:rPr>
                <w:rFonts w:ascii="Arial" w:eastAsia="Times New Roman" w:hAnsi="Arial" w:cs="Arial"/>
                <w:color w:val="000000"/>
                <w:sz w:val="20"/>
                <w:lang w:eastAsia="en-US"/>
              </w:rPr>
              <w:t xml:space="preserve">) </w:t>
            </w:r>
          </w:p>
          <w:p w14:paraId="062D64E2" w14:textId="77777777" w:rsidR="00F4043E" w:rsidRDefault="00F4043E" w:rsidP="00F4043E">
            <w:pPr>
              <w:autoSpaceDE w:val="0"/>
              <w:autoSpaceDN w:val="0"/>
              <w:adjustRightInd w:val="0"/>
              <w:spacing w:before="0" w:after="0"/>
              <w:ind w:left="0"/>
              <w:rPr>
                <w:rFonts w:ascii="News Gothic GDB" w:hAnsi="News Gothic GDB"/>
                <w:bCs/>
                <w:szCs w:val="22"/>
              </w:rPr>
            </w:pPr>
          </w:p>
          <w:p w14:paraId="24A26DFF" w14:textId="77777777" w:rsidR="00F4043E" w:rsidRDefault="00F4043E" w:rsidP="00F4043E">
            <w:pPr>
              <w:autoSpaceDE w:val="0"/>
              <w:autoSpaceDN w:val="0"/>
              <w:adjustRightInd w:val="0"/>
              <w:spacing w:before="0" w:after="0"/>
              <w:ind w:left="0"/>
              <w:rPr>
                <w:rFonts w:ascii="News Gothic GDB" w:hAnsi="News Gothic GDB"/>
                <w:bCs/>
                <w:szCs w:val="22"/>
              </w:rPr>
            </w:pPr>
            <w:r>
              <w:rPr>
                <w:rFonts w:ascii="News Gothic GDB" w:hAnsi="News Gothic GDB"/>
                <w:bCs/>
                <w:szCs w:val="22"/>
              </w:rPr>
              <w:t>Conclusion: Noted the following for the close out point:</w:t>
            </w:r>
          </w:p>
          <w:p w14:paraId="739B368B" w14:textId="77777777" w:rsidR="00F4043E" w:rsidRPr="00AB07C2" w:rsidRDefault="00F4043E" w:rsidP="00F4043E">
            <w:pPr>
              <w:pStyle w:val="ListParagraph"/>
              <w:numPr>
                <w:ilvl w:val="0"/>
                <w:numId w:val="18"/>
              </w:numPr>
              <w:autoSpaceDE w:val="0"/>
              <w:autoSpaceDN w:val="0"/>
              <w:adjustRightInd w:val="0"/>
              <w:spacing w:before="0" w:after="0"/>
              <w:rPr>
                <w:rFonts w:ascii="News Gothic GDB" w:hAnsi="News Gothic GDB"/>
                <w:bCs/>
                <w:color w:val="FF0000"/>
                <w:szCs w:val="22"/>
              </w:rPr>
            </w:pPr>
            <w:r w:rsidRPr="00AB07C2">
              <w:rPr>
                <w:rFonts w:ascii="News Gothic GDB" w:hAnsi="News Gothic GDB"/>
                <w:bCs/>
                <w:color w:val="FF0000"/>
                <w:szCs w:val="22"/>
              </w:rPr>
              <w:t>Significant number of overdue vulnerabilities in status Fix Claim not treated</w:t>
            </w:r>
          </w:p>
          <w:p w14:paraId="5F222845" w14:textId="53462E4A" w:rsidR="00F4043E" w:rsidRPr="00023E3D" w:rsidRDefault="00F4043E" w:rsidP="00F4043E">
            <w:pPr>
              <w:pStyle w:val="ListParagraph"/>
              <w:numPr>
                <w:ilvl w:val="0"/>
                <w:numId w:val="18"/>
              </w:numPr>
              <w:autoSpaceDE w:val="0"/>
              <w:autoSpaceDN w:val="0"/>
              <w:adjustRightInd w:val="0"/>
              <w:spacing w:before="0" w:after="0"/>
              <w:rPr>
                <w:rFonts w:ascii="News Gothic GDB" w:hAnsi="News Gothic GDB"/>
                <w:bCs/>
                <w:szCs w:val="22"/>
              </w:rPr>
            </w:pPr>
            <w:r w:rsidRPr="00AB07C2">
              <w:rPr>
                <w:rFonts w:ascii="News Gothic GDB" w:hAnsi="News Gothic GDB"/>
                <w:bCs/>
                <w:color w:val="FF0000"/>
                <w:szCs w:val="22"/>
              </w:rPr>
              <w:t>Overall high and critical overdue vulnerabilities reported to DSC 3 months in row significantly over the defined threshold – without attention on the impacted product side by TISOs (</w:t>
            </w:r>
            <w:commentRangeStart w:id="17"/>
            <w:commentRangeStart w:id="18"/>
            <w:del w:id="19" w:author="Yezad Wadia" w:date="2025-08-22T15:34:00Z" w16du:dateUtc="2025-08-22T13:34:00Z">
              <w:r w:rsidRPr="00AB07C2">
                <w:rPr>
                  <w:rFonts w:ascii="News Gothic GDB" w:hAnsi="News Gothic GDB"/>
                  <w:bCs/>
                  <w:color w:val="FF0000"/>
                  <w:szCs w:val="22"/>
                </w:rPr>
                <w:delText xml:space="preserve">to be </w:delText>
              </w:r>
            </w:del>
            <w:r w:rsidRPr="00AB07C2">
              <w:rPr>
                <w:rFonts w:ascii="News Gothic GDB" w:hAnsi="News Gothic GDB"/>
                <w:bCs/>
                <w:color w:val="FF0000"/>
                <w:szCs w:val="22"/>
              </w:rPr>
              <w:t>confirmed</w:t>
            </w:r>
            <w:commentRangeEnd w:id="17"/>
            <w:ins w:id="20" w:author="Yezad Wadia" w:date="2025-08-22T15:35:00Z" w16du:dateUtc="2025-08-22T13:35:00Z">
              <w:r w:rsidR="003B1F50">
                <w:rPr>
                  <w:rFonts w:ascii="News Gothic GDB" w:hAnsi="News Gothic GDB"/>
                  <w:bCs/>
                  <w:color w:val="FF0000"/>
                  <w:szCs w:val="22"/>
                </w:rPr>
                <w:t xml:space="preserve"> during fieldwork/col stage</w:t>
              </w:r>
            </w:ins>
            <w:r w:rsidR="00FB4B04">
              <w:rPr>
                <w:rStyle w:val="CommentReference"/>
              </w:rPr>
              <w:commentReference w:id="17"/>
            </w:r>
            <w:commentRangeEnd w:id="18"/>
            <w:r w:rsidR="003B1F50">
              <w:rPr>
                <w:rStyle w:val="CommentReference"/>
              </w:rPr>
              <w:commentReference w:id="18"/>
            </w:r>
            <w:r w:rsidRPr="00AB07C2">
              <w:rPr>
                <w:rFonts w:ascii="News Gothic GDB" w:hAnsi="News Gothic GDB"/>
                <w:bCs/>
                <w:color w:val="FF0000"/>
                <w:szCs w:val="22"/>
              </w:rPr>
              <w:t>)</w:t>
            </w:r>
          </w:p>
        </w:tc>
        <w:tc>
          <w:tcPr>
            <w:tcW w:w="599" w:type="dxa"/>
          </w:tcPr>
          <w:p w14:paraId="3C6FC6D8" w14:textId="2ABF2E7F" w:rsidR="00F4043E" w:rsidRPr="00E40C73" w:rsidRDefault="00E809D3" w:rsidP="00F4043E">
            <w:pPr>
              <w:spacing w:before="0" w:after="0"/>
              <w:ind w:left="0"/>
              <w:jc w:val="both"/>
              <w:rPr>
                <w:rFonts w:ascii="News Gothic GDB" w:hAnsi="News Gothic GDB"/>
                <w:b/>
                <w:bCs/>
              </w:rPr>
            </w:pPr>
            <w:r>
              <w:rPr>
                <w:rFonts w:ascii="News Gothic GDB" w:hAnsi="News Gothic GDB"/>
                <w:b/>
                <w:bCs/>
              </w:rPr>
              <w:t>NOK</w:t>
            </w:r>
          </w:p>
        </w:tc>
      </w:tr>
      <w:tr w:rsidR="00F4043E" w:rsidRPr="00E40C73" w14:paraId="7F90DABC" w14:textId="77777777" w:rsidTr="0C896AF2">
        <w:trPr>
          <w:trHeight w:val="539"/>
        </w:trPr>
        <w:tc>
          <w:tcPr>
            <w:tcW w:w="471" w:type="dxa"/>
          </w:tcPr>
          <w:p w14:paraId="61B46A75" w14:textId="47C37343" w:rsidR="00F4043E" w:rsidRDefault="00F4043E" w:rsidP="00F4043E">
            <w:pPr>
              <w:spacing w:before="0" w:after="0"/>
              <w:ind w:left="0"/>
              <w:jc w:val="both"/>
              <w:rPr>
                <w:rFonts w:ascii="News Gothic GDB" w:hAnsi="News Gothic GDB"/>
                <w:b/>
                <w:szCs w:val="22"/>
              </w:rPr>
            </w:pPr>
            <w:r>
              <w:rPr>
                <w:rFonts w:ascii="News Gothic GDB" w:hAnsi="News Gothic GDB"/>
                <w:b/>
                <w:szCs w:val="22"/>
              </w:rPr>
              <w:t>TP4</w:t>
            </w:r>
          </w:p>
        </w:tc>
        <w:tc>
          <w:tcPr>
            <w:tcW w:w="9810" w:type="dxa"/>
          </w:tcPr>
          <w:p w14:paraId="5A33AB83" w14:textId="0B9A3521" w:rsidR="00F4043E" w:rsidRDefault="00F4043E" w:rsidP="00F4043E">
            <w:pPr>
              <w:autoSpaceDE w:val="0"/>
              <w:autoSpaceDN w:val="0"/>
              <w:adjustRightInd w:val="0"/>
              <w:spacing w:before="0" w:after="0"/>
              <w:ind w:left="0"/>
              <w:rPr>
                <w:rFonts w:ascii="News Gothic GDB" w:hAnsi="News Gothic GDB"/>
                <w:bCs/>
                <w:szCs w:val="22"/>
              </w:rPr>
            </w:pPr>
            <w:r>
              <w:rPr>
                <w:rFonts w:ascii="News Gothic GDB" w:hAnsi="News Gothic GDB"/>
                <w:bCs/>
                <w:szCs w:val="22"/>
              </w:rPr>
              <w:t xml:space="preserve">The underlying Future note </w:t>
            </w:r>
            <w:r w:rsidRPr="00C21900">
              <w:rPr>
                <w:rFonts w:ascii="News Gothic GDB" w:hAnsi="News Gothic GDB"/>
                <w:bCs/>
                <w:szCs w:val="22"/>
              </w:rPr>
              <w:t>240410100556</w:t>
            </w:r>
            <w:r>
              <w:rPr>
                <w:rFonts w:ascii="News Gothic GDB" w:hAnsi="News Gothic GDB"/>
                <w:bCs/>
                <w:szCs w:val="22"/>
              </w:rPr>
              <w:t>:</w:t>
            </w:r>
          </w:p>
          <w:p w14:paraId="12818F24" w14:textId="45FC63E2" w:rsidR="00F4043E" w:rsidRPr="00FC4283" w:rsidRDefault="00F4043E" w:rsidP="00F4043E">
            <w:pPr>
              <w:autoSpaceDE w:val="0"/>
              <w:autoSpaceDN w:val="0"/>
              <w:adjustRightInd w:val="0"/>
              <w:spacing w:before="0" w:after="0"/>
              <w:ind w:left="0"/>
              <w:rPr>
                <w:rFonts w:ascii="News Gothic GDB" w:hAnsi="News Gothic GDB"/>
                <w:bCs/>
                <w:i/>
                <w:iCs/>
                <w:szCs w:val="22"/>
              </w:rPr>
            </w:pPr>
            <w:r w:rsidRPr="00FC4283">
              <w:rPr>
                <w:rFonts w:ascii="News Gothic GDB" w:hAnsi="News Gothic GDB"/>
                <w:bCs/>
                <w:i/>
                <w:iCs/>
                <w:szCs w:val="22"/>
              </w:rPr>
              <w:t xml:space="preserve">During the 2024-017 Data Resiliency Audit we have observed that malware protections services are not in production for Microsoft Azure Cloud. Microsoft Defender is activated for sensitive data </w:t>
            </w:r>
            <w:proofErr w:type="gramStart"/>
            <w:r w:rsidRPr="00FC4283">
              <w:rPr>
                <w:rFonts w:ascii="News Gothic GDB" w:hAnsi="News Gothic GDB"/>
                <w:bCs/>
                <w:i/>
                <w:iCs/>
                <w:szCs w:val="22"/>
              </w:rPr>
              <w:t>discovery</w:t>
            </w:r>
            <w:proofErr w:type="gramEnd"/>
            <w:r w:rsidRPr="00FC4283">
              <w:rPr>
                <w:rFonts w:ascii="News Gothic GDB" w:hAnsi="News Gothic GDB"/>
                <w:bCs/>
                <w:i/>
                <w:iCs/>
                <w:szCs w:val="22"/>
              </w:rPr>
              <w:t xml:space="preserve"> but MS launched </w:t>
            </w:r>
            <w:proofErr w:type="gramStart"/>
            <w:r w:rsidRPr="00FC4283">
              <w:rPr>
                <w:rFonts w:ascii="News Gothic GDB" w:hAnsi="News Gothic GDB"/>
                <w:bCs/>
                <w:i/>
                <w:iCs/>
                <w:szCs w:val="22"/>
              </w:rPr>
              <w:t>the</w:t>
            </w:r>
            <w:proofErr w:type="gramEnd"/>
            <w:r w:rsidRPr="00FC4283">
              <w:rPr>
                <w:rFonts w:ascii="News Gothic GDB" w:hAnsi="News Gothic GDB"/>
                <w:bCs/>
                <w:i/>
                <w:iCs/>
                <w:szCs w:val="22"/>
              </w:rPr>
              <w:t xml:space="preserve"> new service called "Malware Scanning" for </w:t>
            </w:r>
            <w:proofErr w:type="gramStart"/>
            <w:r w:rsidRPr="00FC4283">
              <w:rPr>
                <w:rFonts w:ascii="News Gothic GDB" w:hAnsi="News Gothic GDB"/>
                <w:bCs/>
                <w:i/>
                <w:iCs/>
                <w:szCs w:val="22"/>
              </w:rPr>
              <w:t>storages</w:t>
            </w:r>
            <w:proofErr w:type="gramEnd"/>
            <w:r w:rsidRPr="00FC4283">
              <w:rPr>
                <w:rFonts w:ascii="News Gothic GDB" w:hAnsi="News Gothic GDB"/>
                <w:bCs/>
                <w:i/>
                <w:iCs/>
                <w:szCs w:val="22"/>
              </w:rPr>
              <w:t xml:space="preserve"> and it looks </w:t>
            </w:r>
            <w:proofErr w:type="gramStart"/>
            <w:r w:rsidRPr="00FC4283">
              <w:rPr>
                <w:rFonts w:ascii="News Gothic GDB" w:hAnsi="News Gothic GDB"/>
                <w:bCs/>
                <w:i/>
                <w:iCs/>
                <w:szCs w:val="22"/>
              </w:rPr>
              <w:t>like that</w:t>
            </w:r>
            <w:proofErr w:type="gramEnd"/>
            <w:r w:rsidRPr="00FC4283">
              <w:rPr>
                <w:rFonts w:ascii="News Gothic GDB" w:hAnsi="News Gothic GDB"/>
                <w:bCs/>
                <w:i/>
                <w:iCs/>
                <w:szCs w:val="22"/>
              </w:rPr>
              <w:t xml:space="preserve"> it has some special capabilities for scanning. It is advised to control the current state of malware scanning for cloud </w:t>
            </w:r>
            <w:proofErr w:type="gramStart"/>
            <w:r w:rsidRPr="00FC4283">
              <w:rPr>
                <w:rFonts w:ascii="News Gothic GDB" w:hAnsi="News Gothic GDB"/>
                <w:bCs/>
                <w:i/>
                <w:iCs/>
                <w:szCs w:val="22"/>
              </w:rPr>
              <w:t>storages</w:t>
            </w:r>
            <w:proofErr w:type="gramEnd"/>
            <w:r w:rsidRPr="00FC4283">
              <w:rPr>
                <w:rFonts w:ascii="News Gothic GDB" w:hAnsi="News Gothic GDB"/>
                <w:bCs/>
                <w:i/>
                <w:iCs/>
                <w:szCs w:val="22"/>
              </w:rPr>
              <w:t xml:space="preserve"> in </w:t>
            </w:r>
            <w:proofErr w:type="gramStart"/>
            <w:r w:rsidRPr="00FC4283">
              <w:rPr>
                <w:rFonts w:ascii="News Gothic GDB" w:hAnsi="News Gothic GDB"/>
                <w:bCs/>
                <w:i/>
                <w:iCs/>
                <w:szCs w:val="22"/>
              </w:rPr>
              <w:t>upcoming</w:t>
            </w:r>
            <w:proofErr w:type="gramEnd"/>
            <w:r w:rsidRPr="00FC4283">
              <w:rPr>
                <w:rFonts w:ascii="News Gothic GDB" w:hAnsi="News Gothic GDB"/>
                <w:bCs/>
                <w:i/>
                <w:iCs/>
                <w:szCs w:val="22"/>
              </w:rPr>
              <w:t xml:space="preserve"> Cyber audit.</w:t>
            </w:r>
          </w:p>
          <w:p w14:paraId="03232F23" w14:textId="77777777" w:rsidR="00F4043E" w:rsidRDefault="00F4043E" w:rsidP="00F4043E">
            <w:pPr>
              <w:autoSpaceDE w:val="0"/>
              <w:autoSpaceDN w:val="0"/>
              <w:adjustRightInd w:val="0"/>
              <w:spacing w:before="0" w:after="0"/>
              <w:ind w:left="0"/>
              <w:rPr>
                <w:rFonts w:ascii="News Gothic GDB" w:hAnsi="News Gothic GDB"/>
                <w:bCs/>
                <w:szCs w:val="22"/>
              </w:rPr>
            </w:pPr>
          </w:p>
          <w:p w14:paraId="1ADB05DC" w14:textId="77777777" w:rsidR="00F4043E" w:rsidRDefault="00F4043E" w:rsidP="00F4043E">
            <w:pPr>
              <w:autoSpaceDE w:val="0"/>
              <w:autoSpaceDN w:val="0"/>
              <w:adjustRightInd w:val="0"/>
              <w:spacing w:before="0" w:after="0"/>
              <w:ind w:left="0"/>
              <w:rPr>
                <w:rFonts w:ascii="News Gothic GDB" w:hAnsi="News Gothic GDB"/>
                <w:bCs/>
                <w:szCs w:val="22"/>
              </w:rPr>
            </w:pPr>
          </w:p>
          <w:p w14:paraId="3845A9ED" w14:textId="7D1ACEEA" w:rsidR="00F4043E" w:rsidRDefault="00F4043E" w:rsidP="00F4043E">
            <w:pPr>
              <w:autoSpaceDE w:val="0"/>
              <w:autoSpaceDN w:val="0"/>
              <w:adjustRightInd w:val="0"/>
              <w:spacing w:before="0" w:after="0"/>
              <w:ind w:left="0"/>
              <w:rPr>
                <w:rFonts w:ascii="News Gothic GDB" w:hAnsi="News Gothic GDB"/>
                <w:bCs/>
                <w:szCs w:val="22"/>
              </w:rPr>
            </w:pPr>
            <w:r>
              <w:rPr>
                <w:rFonts w:ascii="News Gothic GDB" w:hAnsi="News Gothic GDB"/>
                <w:bCs/>
                <w:szCs w:val="22"/>
              </w:rPr>
              <w:t xml:space="preserve">IA noted in the currently published Azure platform security baseline v1.2 from March 2024 ( Evidence link: </w:t>
            </w:r>
            <w:hyperlink r:id="rId44" w:history="1">
              <w:r w:rsidRPr="00406E10">
                <w:rPr>
                  <w:rStyle w:val="Hyperlink"/>
                  <w:rFonts w:ascii="News Gothic GDB" w:hAnsi="News Gothic GDB"/>
                  <w:bCs/>
                  <w:szCs w:val="22"/>
                </w:rPr>
                <w:t>2024_DBG_Azure_Security_Baseline_1.2.pdf</w:t>
              </w:r>
            </w:hyperlink>
            <w:r>
              <w:rPr>
                <w:rFonts w:ascii="News Gothic GDB" w:hAnsi="News Gothic GDB"/>
                <w:bCs/>
                <w:szCs w:val="22"/>
              </w:rPr>
              <w:t xml:space="preserve"> )</w:t>
            </w:r>
          </w:p>
          <w:p w14:paraId="5119780F" w14:textId="70523AF0" w:rsidR="00F4043E" w:rsidRDefault="00F4043E" w:rsidP="00F4043E">
            <w:pPr>
              <w:autoSpaceDE w:val="0"/>
              <w:autoSpaceDN w:val="0"/>
              <w:adjustRightInd w:val="0"/>
              <w:spacing w:before="0" w:after="0"/>
              <w:ind w:left="0"/>
              <w:rPr>
                <w:rFonts w:ascii="News Gothic GDB" w:hAnsi="News Gothic GDB"/>
                <w:bCs/>
                <w:szCs w:val="22"/>
              </w:rPr>
            </w:pPr>
            <w:r>
              <w:rPr>
                <w:rFonts w:ascii="News Gothic GDB" w:hAnsi="News Gothic GDB"/>
                <w:bCs/>
                <w:szCs w:val="22"/>
              </w:rPr>
              <w:t>That the function of Microsoft Defender for Storage is required to be set to ‘On’:</w:t>
            </w:r>
          </w:p>
          <w:p w14:paraId="7C531B6B" w14:textId="11D9ACBD" w:rsidR="00F4043E" w:rsidRPr="00406E10" w:rsidRDefault="00F4043E" w:rsidP="00F4043E">
            <w:pPr>
              <w:autoSpaceDE w:val="0"/>
              <w:autoSpaceDN w:val="0"/>
              <w:adjustRightInd w:val="0"/>
              <w:spacing w:before="0" w:after="0"/>
              <w:ind w:left="0"/>
              <w:rPr>
                <w:rFonts w:ascii="News Gothic GDB" w:hAnsi="News Gothic GDB"/>
                <w:bCs/>
                <w:szCs w:val="22"/>
              </w:rPr>
            </w:pPr>
            <w:r>
              <w:rPr>
                <w:noProof/>
              </w:rPr>
              <w:drawing>
                <wp:inline distT="0" distB="0" distL="0" distR="0" wp14:anchorId="66C485A8" wp14:editId="1C486450">
                  <wp:extent cx="5577205" cy="5520690"/>
                  <wp:effectExtent l="0" t="0" r="4445" b="3810"/>
                  <wp:docPr id="344024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024640" name=""/>
                          <pic:cNvPicPr/>
                        </pic:nvPicPr>
                        <pic:blipFill>
                          <a:blip r:embed="rId45"/>
                          <a:stretch>
                            <a:fillRect/>
                          </a:stretch>
                        </pic:blipFill>
                        <pic:spPr>
                          <a:xfrm>
                            <a:off x="0" y="0"/>
                            <a:ext cx="5577205" cy="5520690"/>
                          </a:xfrm>
                          <a:prstGeom prst="rect">
                            <a:avLst/>
                          </a:prstGeom>
                        </pic:spPr>
                      </pic:pic>
                    </a:graphicData>
                  </a:graphic>
                </wp:inline>
              </w:drawing>
            </w:r>
          </w:p>
          <w:p w14:paraId="29AC1FA6" w14:textId="798CE274" w:rsidR="00F4043E" w:rsidRPr="005B4413" w:rsidRDefault="00F4043E" w:rsidP="00F4043E">
            <w:pPr>
              <w:autoSpaceDE w:val="0"/>
              <w:autoSpaceDN w:val="0"/>
              <w:adjustRightInd w:val="0"/>
              <w:spacing w:before="0" w:after="0"/>
              <w:ind w:left="0"/>
              <w:rPr>
                <w:rFonts w:ascii="News Gothic GDB" w:hAnsi="News Gothic GDB"/>
                <w:bCs/>
                <w:szCs w:val="22"/>
              </w:rPr>
            </w:pPr>
            <w:r w:rsidRPr="005B4413">
              <w:rPr>
                <w:rFonts w:ascii="News Gothic GDB" w:hAnsi="News Gothic GDB"/>
                <w:bCs/>
                <w:szCs w:val="22"/>
              </w:rPr>
              <w:t>Inquiry of SME on the topic Vibhor Goel on 2.6.2025 noted the following:</w:t>
            </w:r>
          </w:p>
          <w:p w14:paraId="5662C70A" w14:textId="6B6D2E29" w:rsidR="00F4043E" w:rsidRPr="005B4413" w:rsidRDefault="00F4043E" w:rsidP="00F4043E">
            <w:pPr>
              <w:autoSpaceDE w:val="0"/>
              <w:autoSpaceDN w:val="0"/>
              <w:adjustRightInd w:val="0"/>
              <w:spacing w:before="0" w:after="0"/>
              <w:ind w:left="0"/>
              <w:rPr>
                <w:rFonts w:ascii="News Gothic GDB" w:hAnsi="News Gothic GDB"/>
                <w:bCs/>
                <w:szCs w:val="22"/>
              </w:rPr>
            </w:pPr>
            <w:r w:rsidRPr="005B4413">
              <w:rPr>
                <w:rFonts w:ascii="News Gothic GDB" w:hAnsi="News Gothic GDB"/>
                <w:bCs/>
                <w:szCs w:val="22"/>
              </w:rPr>
              <w:t xml:space="preserve">The service of </w:t>
            </w:r>
            <w:proofErr w:type="gramStart"/>
            <w:r w:rsidRPr="005B4413">
              <w:rPr>
                <w:rFonts w:ascii="News Gothic GDB" w:hAnsi="News Gothic GDB"/>
                <w:bCs/>
                <w:szCs w:val="22"/>
              </w:rPr>
              <w:t>Microsoft of</w:t>
            </w:r>
            <w:proofErr w:type="gramEnd"/>
            <w:r w:rsidRPr="005B4413">
              <w:rPr>
                <w:rFonts w:ascii="News Gothic GDB" w:hAnsi="News Gothic GDB"/>
                <w:bCs/>
                <w:szCs w:val="22"/>
              </w:rPr>
              <w:t xml:space="preserve"> Defender is enabled. </w:t>
            </w:r>
          </w:p>
          <w:p w14:paraId="07530AF2" w14:textId="2428B1AD" w:rsidR="00F4043E" w:rsidRDefault="00F4043E" w:rsidP="00F4043E">
            <w:pPr>
              <w:pStyle w:val="ListParagraph"/>
              <w:autoSpaceDE w:val="0"/>
              <w:autoSpaceDN w:val="0"/>
              <w:adjustRightInd w:val="0"/>
              <w:spacing w:before="0" w:after="0"/>
              <w:rPr>
                <w:rFonts w:ascii="News Gothic GDB" w:hAnsi="News Gothic GDB"/>
                <w:bCs/>
                <w:color w:val="F79646" w:themeColor="accent6"/>
                <w:szCs w:val="22"/>
              </w:rPr>
            </w:pPr>
            <w:r>
              <w:rPr>
                <w:noProof/>
              </w:rPr>
              <w:drawing>
                <wp:inline distT="0" distB="0" distL="0" distR="0" wp14:anchorId="4834F50A" wp14:editId="32A96D81">
                  <wp:extent cx="6101715" cy="3376295"/>
                  <wp:effectExtent l="0" t="0" r="0" b="0"/>
                  <wp:docPr id="53378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78870" name=""/>
                          <pic:cNvPicPr/>
                        </pic:nvPicPr>
                        <pic:blipFill>
                          <a:blip r:embed="rId46"/>
                          <a:stretch>
                            <a:fillRect/>
                          </a:stretch>
                        </pic:blipFill>
                        <pic:spPr>
                          <a:xfrm>
                            <a:off x="0" y="0"/>
                            <a:ext cx="6101715" cy="3376295"/>
                          </a:xfrm>
                          <a:prstGeom prst="rect">
                            <a:avLst/>
                          </a:prstGeom>
                        </pic:spPr>
                      </pic:pic>
                    </a:graphicData>
                  </a:graphic>
                </wp:inline>
              </w:drawing>
            </w:r>
          </w:p>
          <w:p w14:paraId="0B68EDB5" w14:textId="7A1C640D" w:rsidR="00F4043E" w:rsidRPr="005B4413" w:rsidRDefault="00F4043E" w:rsidP="00F4043E">
            <w:pPr>
              <w:pStyle w:val="ListParagraph"/>
              <w:autoSpaceDE w:val="0"/>
              <w:autoSpaceDN w:val="0"/>
              <w:adjustRightInd w:val="0"/>
              <w:spacing w:before="0" w:after="0"/>
              <w:rPr>
                <w:rFonts w:ascii="News Gothic GDB" w:hAnsi="News Gothic GDB"/>
                <w:bCs/>
                <w:szCs w:val="22"/>
              </w:rPr>
            </w:pPr>
            <w:r w:rsidRPr="005B4413">
              <w:rPr>
                <w:rFonts w:ascii="News Gothic GDB" w:hAnsi="News Gothic GDB"/>
                <w:bCs/>
                <w:szCs w:val="22"/>
              </w:rPr>
              <w:t>The service is enabled at the subscription level. DBG does not exclude any account from it.</w:t>
            </w:r>
          </w:p>
          <w:p w14:paraId="1B43D16E" w14:textId="77777777" w:rsidR="00F4043E" w:rsidRPr="005B4413" w:rsidRDefault="00F4043E" w:rsidP="00F4043E">
            <w:pPr>
              <w:pStyle w:val="ListParagraph"/>
              <w:autoSpaceDE w:val="0"/>
              <w:autoSpaceDN w:val="0"/>
              <w:adjustRightInd w:val="0"/>
              <w:spacing w:before="0" w:after="0"/>
              <w:rPr>
                <w:rFonts w:ascii="News Gothic GDB" w:hAnsi="News Gothic GDB"/>
                <w:bCs/>
                <w:szCs w:val="22"/>
              </w:rPr>
            </w:pPr>
          </w:p>
          <w:p w14:paraId="284380ED" w14:textId="2A1B3607" w:rsidR="00F4043E" w:rsidRDefault="00F4043E" w:rsidP="00F4043E">
            <w:pPr>
              <w:autoSpaceDE w:val="0"/>
              <w:autoSpaceDN w:val="0"/>
              <w:adjustRightInd w:val="0"/>
              <w:spacing w:before="0" w:after="0"/>
              <w:ind w:left="0"/>
              <w:rPr>
                <w:rFonts w:ascii="News Gothic GDB" w:hAnsi="News Gothic GDB"/>
                <w:bCs/>
                <w:szCs w:val="22"/>
              </w:rPr>
            </w:pPr>
            <w:r w:rsidRPr="005B4413">
              <w:rPr>
                <w:rFonts w:ascii="News Gothic GDB" w:hAnsi="News Gothic GDB"/>
                <w:bCs/>
                <w:szCs w:val="22"/>
              </w:rPr>
              <w:t xml:space="preserve">There </w:t>
            </w:r>
            <w:del w:id="21" w:author="Predrag Adamovic" w:date="2025-08-22T14:26:00Z" w16du:dateUtc="2025-08-22T12:26:00Z">
              <w:r w:rsidRPr="005B4413" w:rsidDel="0072131A">
                <w:rPr>
                  <w:rFonts w:ascii="News Gothic GDB" w:hAnsi="News Gothic GDB"/>
                  <w:bCs/>
                  <w:szCs w:val="22"/>
                </w:rPr>
                <w:delText>is</w:delText>
              </w:r>
            </w:del>
            <w:ins w:id="22" w:author="Predrag Adamovic" w:date="2025-08-22T14:26:00Z" w16du:dateUtc="2025-08-22T12:26:00Z">
              <w:r w:rsidR="0072131A" w:rsidRPr="005B4413">
                <w:rPr>
                  <w:rFonts w:ascii="News Gothic GDB" w:hAnsi="News Gothic GDB"/>
                  <w:bCs/>
                  <w:szCs w:val="22"/>
                </w:rPr>
                <w:t>are</w:t>
              </w:r>
            </w:ins>
            <w:r w:rsidRPr="005B4413">
              <w:rPr>
                <w:rFonts w:ascii="News Gothic GDB" w:hAnsi="News Gothic GDB"/>
                <w:bCs/>
                <w:szCs w:val="22"/>
              </w:rPr>
              <w:t xml:space="preserve"> various cases in terms of </w:t>
            </w:r>
            <w:del w:id="23" w:author="Predrag Adamovic" w:date="2025-08-22T14:26:00Z" w16du:dateUtc="2025-08-22T12:26:00Z">
              <w:r w:rsidRPr="005B4413" w:rsidDel="0072131A">
                <w:rPr>
                  <w:rFonts w:ascii="News Gothic GDB" w:hAnsi="News Gothic GDB"/>
                  <w:bCs/>
                  <w:szCs w:val="22"/>
                </w:rPr>
                <w:delText xml:space="preserve">the </w:delText>
              </w:r>
            </w:del>
            <w:r w:rsidRPr="005B4413">
              <w:rPr>
                <w:rFonts w:ascii="News Gothic GDB" w:hAnsi="News Gothic GDB"/>
                <w:bCs/>
                <w:szCs w:val="22"/>
              </w:rPr>
              <w:t xml:space="preserve">licensing. </w:t>
            </w:r>
            <w:r>
              <w:rPr>
                <w:rFonts w:ascii="News Gothic GDB" w:hAnsi="News Gothic GDB"/>
                <w:bCs/>
                <w:szCs w:val="22"/>
              </w:rPr>
              <w:t xml:space="preserve">The service started to be used on </w:t>
            </w:r>
            <w:proofErr w:type="gramStart"/>
            <w:r>
              <w:rPr>
                <w:rFonts w:ascii="News Gothic GDB" w:hAnsi="News Gothic GDB"/>
                <w:bCs/>
                <w:szCs w:val="22"/>
              </w:rPr>
              <w:t>the classic</w:t>
            </w:r>
            <w:proofErr w:type="gramEnd"/>
            <w:r>
              <w:rPr>
                <w:rFonts w:ascii="News Gothic GDB" w:hAnsi="News Gothic GDB"/>
                <w:bCs/>
                <w:szCs w:val="22"/>
              </w:rPr>
              <w:t xml:space="preserve"> </w:t>
            </w:r>
            <w:proofErr w:type="gramStart"/>
            <w:r>
              <w:rPr>
                <w:rFonts w:ascii="News Gothic GDB" w:hAnsi="News Gothic GDB"/>
                <w:bCs/>
                <w:szCs w:val="22"/>
              </w:rPr>
              <w:t>licensing,</w:t>
            </w:r>
            <w:proofErr w:type="gramEnd"/>
            <w:r>
              <w:rPr>
                <w:rFonts w:ascii="News Gothic GDB" w:hAnsi="News Gothic GDB"/>
                <w:bCs/>
                <w:szCs w:val="22"/>
              </w:rPr>
              <w:t xml:space="preserve"> however any new landing zones are automatically on v2. As the cost would be </w:t>
            </w:r>
            <w:proofErr w:type="spellStart"/>
            <w:r>
              <w:rPr>
                <w:rFonts w:ascii="News Gothic GDB" w:hAnsi="News Gothic GDB"/>
                <w:bCs/>
                <w:szCs w:val="22"/>
              </w:rPr>
              <w:t>cca</w:t>
            </w:r>
            <w:proofErr w:type="spellEnd"/>
            <w:r>
              <w:rPr>
                <w:rFonts w:ascii="News Gothic GDB" w:hAnsi="News Gothic GDB"/>
                <w:bCs/>
                <w:szCs w:val="22"/>
              </w:rPr>
              <w:t xml:space="preserve"> 3.5x if all would switch on v2 – for now the previous ones stay on v1. </w:t>
            </w:r>
          </w:p>
          <w:p w14:paraId="0B5203E6" w14:textId="5D9805E8" w:rsidR="00F4043E" w:rsidRPr="005B4413" w:rsidRDefault="00F4043E" w:rsidP="00F4043E">
            <w:pPr>
              <w:autoSpaceDE w:val="0"/>
              <w:autoSpaceDN w:val="0"/>
              <w:adjustRightInd w:val="0"/>
              <w:spacing w:before="0" w:after="0"/>
              <w:ind w:left="0"/>
              <w:rPr>
                <w:rFonts w:ascii="News Gothic GDB" w:hAnsi="News Gothic GDB"/>
                <w:bCs/>
                <w:szCs w:val="22"/>
              </w:rPr>
            </w:pPr>
            <w:r>
              <w:rPr>
                <w:rFonts w:ascii="News Gothic GDB" w:hAnsi="News Gothic GDB"/>
                <w:bCs/>
                <w:szCs w:val="22"/>
              </w:rPr>
              <w:t xml:space="preserve">V2 has real-time malware scanning, however only enabled for now for </w:t>
            </w:r>
            <w:proofErr w:type="spellStart"/>
            <w:r>
              <w:rPr>
                <w:rFonts w:ascii="News Gothic GDB" w:hAnsi="News Gothic GDB"/>
                <w:bCs/>
                <w:szCs w:val="22"/>
              </w:rPr>
              <w:t>cca</w:t>
            </w:r>
            <w:proofErr w:type="spellEnd"/>
            <w:r>
              <w:rPr>
                <w:rFonts w:ascii="News Gothic GDB" w:hAnsi="News Gothic GDB"/>
                <w:bCs/>
                <w:szCs w:val="22"/>
              </w:rPr>
              <w:t xml:space="preserve"> 10 cases out of 1000-1100. </w:t>
            </w:r>
          </w:p>
          <w:p w14:paraId="770812FC" w14:textId="0CCEEFB7" w:rsidR="00F4043E" w:rsidRDefault="00F4043E" w:rsidP="00F4043E">
            <w:pPr>
              <w:autoSpaceDE w:val="0"/>
              <w:autoSpaceDN w:val="0"/>
              <w:adjustRightInd w:val="0"/>
              <w:spacing w:before="0" w:after="0"/>
              <w:ind w:left="0"/>
              <w:rPr>
                <w:rFonts w:ascii="News Gothic GDB" w:hAnsi="News Gothic GDB"/>
                <w:bCs/>
                <w:szCs w:val="22"/>
              </w:rPr>
            </w:pPr>
            <w:r>
              <w:rPr>
                <w:rFonts w:ascii="News Gothic GDB" w:hAnsi="News Gothic GDB"/>
                <w:bCs/>
                <w:szCs w:val="22"/>
              </w:rPr>
              <w:t xml:space="preserve">Capping is enabled only on the v2 as it relates to these advanced per transactions scanning vs per storage. </w:t>
            </w:r>
          </w:p>
          <w:p w14:paraId="2405B967" w14:textId="33EE5E53" w:rsidR="00F4043E" w:rsidRDefault="00F4043E" w:rsidP="00F4043E">
            <w:pPr>
              <w:autoSpaceDE w:val="0"/>
              <w:autoSpaceDN w:val="0"/>
              <w:adjustRightInd w:val="0"/>
              <w:spacing w:before="0" w:after="0"/>
              <w:ind w:left="0"/>
              <w:rPr>
                <w:rFonts w:ascii="News Gothic GDB" w:hAnsi="News Gothic GDB"/>
                <w:bCs/>
                <w:szCs w:val="22"/>
              </w:rPr>
            </w:pPr>
            <w:r>
              <w:rPr>
                <w:rFonts w:ascii="News Gothic GDB" w:hAnsi="News Gothic GDB"/>
                <w:bCs/>
                <w:szCs w:val="22"/>
              </w:rPr>
              <w:t>The advanced functionality like sensitive data discovery is not turned on:</w:t>
            </w:r>
          </w:p>
          <w:p w14:paraId="16311150" w14:textId="16EDD6D6" w:rsidR="00F4043E" w:rsidRPr="005B4413" w:rsidRDefault="00F4043E" w:rsidP="00F4043E">
            <w:pPr>
              <w:autoSpaceDE w:val="0"/>
              <w:autoSpaceDN w:val="0"/>
              <w:adjustRightInd w:val="0"/>
              <w:spacing w:before="0" w:after="0"/>
              <w:ind w:left="0"/>
              <w:rPr>
                <w:rFonts w:ascii="News Gothic GDB" w:hAnsi="News Gothic GDB"/>
                <w:bCs/>
                <w:szCs w:val="22"/>
              </w:rPr>
            </w:pPr>
            <w:r>
              <w:rPr>
                <w:noProof/>
              </w:rPr>
              <w:drawing>
                <wp:inline distT="0" distB="0" distL="0" distR="0" wp14:anchorId="3D57938E" wp14:editId="63C470D2">
                  <wp:extent cx="6101715" cy="1858010"/>
                  <wp:effectExtent l="0" t="0" r="0" b="8890"/>
                  <wp:docPr id="100493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93981" name=""/>
                          <pic:cNvPicPr/>
                        </pic:nvPicPr>
                        <pic:blipFill>
                          <a:blip r:embed="rId47"/>
                          <a:stretch>
                            <a:fillRect/>
                          </a:stretch>
                        </pic:blipFill>
                        <pic:spPr>
                          <a:xfrm>
                            <a:off x="0" y="0"/>
                            <a:ext cx="6101715" cy="1858010"/>
                          </a:xfrm>
                          <a:prstGeom prst="rect">
                            <a:avLst/>
                          </a:prstGeom>
                        </pic:spPr>
                      </pic:pic>
                    </a:graphicData>
                  </a:graphic>
                </wp:inline>
              </w:drawing>
            </w:r>
          </w:p>
          <w:p w14:paraId="67293C6F" w14:textId="08415C7D" w:rsidR="00F4043E" w:rsidRDefault="00F4043E" w:rsidP="00F4043E">
            <w:pPr>
              <w:autoSpaceDE w:val="0"/>
              <w:autoSpaceDN w:val="0"/>
              <w:adjustRightInd w:val="0"/>
              <w:spacing w:before="0" w:after="0"/>
              <w:ind w:left="0"/>
              <w:rPr>
                <w:rFonts w:ascii="News Gothic GDB" w:hAnsi="News Gothic GDB"/>
                <w:bCs/>
                <w:szCs w:val="22"/>
              </w:rPr>
            </w:pPr>
            <w:r>
              <w:rPr>
                <w:rFonts w:ascii="News Gothic GDB" w:hAnsi="News Gothic GDB"/>
                <w:bCs/>
                <w:szCs w:val="22"/>
              </w:rPr>
              <w:t>Alerts from the tool are available and dedicated emails are being sen</w:t>
            </w:r>
            <w:ins w:id="24" w:author="Predrag Adamovic" w:date="2025-08-22T14:27:00Z" w16du:dateUtc="2025-08-22T12:27:00Z">
              <w:r w:rsidR="00F10B31">
                <w:rPr>
                  <w:rFonts w:ascii="News Gothic GDB" w:hAnsi="News Gothic GDB"/>
                  <w:bCs/>
                  <w:szCs w:val="22"/>
                </w:rPr>
                <w:t>t</w:t>
              </w:r>
            </w:ins>
            <w:del w:id="25" w:author="Predrag Adamovic" w:date="2025-08-22T14:27:00Z" w16du:dateUtc="2025-08-22T12:27:00Z">
              <w:r w:rsidDel="00F10B31">
                <w:rPr>
                  <w:rFonts w:ascii="News Gothic GDB" w:hAnsi="News Gothic GDB"/>
                  <w:bCs/>
                  <w:szCs w:val="22"/>
                </w:rPr>
                <w:delText>d</w:delText>
              </w:r>
            </w:del>
            <w:r>
              <w:rPr>
                <w:rFonts w:ascii="News Gothic GDB" w:hAnsi="News Gothic GDB"/>
                <w:bCs/>
                <w:szCs w:val="22"/>
              </w:rPr>
              <w:t xml:space="preserve"> to the asset owner and the cloud platform engineering team.</w:t>
            </w:r>
          </w:p>
          <w:p w14:paraId="6469A59E" w14:textId="2BA00A57" w:rsidR="00F4043E" w:rsidRDefault="00F4043E" w:rsidP="00F4043E">
            <w:pPr>
              <w:autoSpaceDE w:val="0"/>
              <w:autoSpaceDN w:val="0"/>
              <w:adjustRightInd w:val="0"/>
              <w:spacing w:before="0" w:after="0"/>
              <w:ind w:left="0"/>
              <w:rPr>
                <w:rFonts w:ascii="News Gothic GDB" w:hAnsi="News Gothic GDB"/>
                <w:bCs/>
                <w:szCs w:val="22"/>
              </w:rPr>
            </w:pPr>
            <w:r>
              <w:rPr>
                <w:noProof/>
              </w:rPr>
              <w:drawing>
                <wp:inline distT="0" distB="0" distL="0" distR="0" wp14:anchorId="35B97689" wp14:editId="270531D3">
                  <wp:extent cx="6101715" cy="2412365"/>
                  <wp:effectExtent l="0" t="0" r="0" b="6985"/>
                  <wp:docPr id="416427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427942" name=""/>
                          <pic:cNvPicPr/>
                        </pic:nvPicPr>
                        <pic:blipFill>
                          <a:blip r:embed="rId48"/>
                          <a:stretch>
                            <a:fillRect/>
                          </a:stretch>
                        </pic:blipFill>
                        <pic:spPr>
                          <a:xfrm>
                            <a:off x="0" y="0"/>
                            <a:ext cx="6101715" cy="2412365"/>
                          </a:xfrm>
                          <a:prstGeom prst="rect">
                            <a:avLst/>
                          </a:prstGeom>
                        </pic:spPr>
                      </pic:pic>
                    </a:graphicData>
                  </a:graphic>
                </wp:inline>
              </w:drawing>
            </w:r>
          </w:p>
          <w:p w14:paraId="1A67081A" w14:textId="5907CEE6" w:rsidR="00F4043E" w:rsidRDefault="00F4043E" w:rsidP="00F4043E">
            <w:pPr>
              <w:autoSpaceDE w:val="0"/>
              <w:autoSpaceDN w:val="0"/>
              <w:adjustRightInd w:val="0"/>
              <w:spacing w:before="0" w:after="0"/>
              <w:ind w:left="0"/>
              <w:rPr>
                <w:rFonts w:ascii="News Gothic GDB" w:hAnsi="News Gothic GDB"/>
                <w:bCs/>
                <w:szCs w:val="22"/>
              </w:rPr>
            </w:pPr>
            <w:r>
              <w:rPr>
                <w:rFonts w:ascii="News Gothic GDB" w:hAnsi="News Gothic GDB"/>
                <w:bCs/>
                <w:szCs w:val="22"/>
              </w:rPr>
              <w:t>Example:</w:t>
            </w:r>
          </w:p>
          <w:p w14:paraId="5DBFBCE8" w14:textId="44E8FD49" w:rsidR="00F4043E" w:rsidRDefault="00F4043E" w:rsidP="00F4043E">
            <w:pPr>
              <w:autoSpaceDE w:val="0"/>
              <w:autoSpaceDN w:val="0"/>
              <w:adjustRightInd w:val="0"/>
              <w:spacing w:before="0" w:after="0"/>
              <w:ind w:left="0"/>
              <w:rPr>
                <w:rFonts w:ascii="News Gothic GDB" w:hAnsi="News Gothic GDB"/>
                <w:bCs/>
                <w:szCs w:val="22"/>
              </w:rPr>
            </w:pPr>
            <w:r>
              <w:rPr>
                <w:noProof/>
              </w:rPr>
              <w:drawing>
                <wp:inline distT="0" distB="0" distL="0" distR="0" wp14:anchorId="3949B53C" wp14:editId="5BBA7EDC">
                  <wp:extent cx="6101715" cy="2592070"/>
                  <wp:effectExtent l="0" t="0" r="0" b="0"/>
                  <wp:docPr id="700500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500064" name=""/>
                          <pic:cNvPicPr/>
                        </pic:nvPicPr>
                        <pic:blipFill>
                          <a:blip r:embed="rId49"/>
                          <a:stretch>
                            <a:fillRect/>
                          </a:stretch>
                        </pic:blipFill>
                        <pic:spPr>
                          <a:xfrm>
                            <a:off x="0" y="0"/>
                            <a:ext cx="6101715" cy="2592070"/>
                          </a:xfrm>
                          <a:prstGeom prst="rect">
                            <a:avLst/>
                          </a:prstGeom>
                        </pic:spPr>
                      </pic:pic>
                    </a:graphicData>
                  </a:graphic>
                </wp:inline>
              </w:drawing>
            </w:r>
          </w:p>
          <w:p w14:paraId="76C57FCB" w14:textId="4092C34E" w:rsidR="00F4043E" w:rsidRPr="005B4413" w:rsidRDefault="00F4043E" w:rsidP="00F4043E">
            <w:pPr>
              <w:autoSpaceDE w:val="0"/>
              <w:autoSpaceDN w:val="0"/>
              <w:adjustRightInd w:val="0"/>
              <w:spacing w:before="0" w:after="0"/>
              <w:ind w:left="0"/>
              <w:rPr>
                <w:rFonts w:ascii="News Gothic GDB" w:hAnsi="News Gothic GDB"/>
                <w:bCs/>
                <w:szCs w:val="22"/>
              </w:rPr>
            </w:pPr>
            <w:r>
              <w:rPr>
                <w:rFonts w:ascii="News Gothic GDB" w:hAnsi="News Gothic GDB"/>
                <w:bCs/>
                <w:szCs w:val="22"/>
              </w:rPr>
              <w:t xml:space="preserve">The access to the settings are following the access right concept for the cloud platform as described </w:t>
            </w:r>
            <w:hyperlink r:id="rId50" w:history="1">
              <w:r w:rsidRPr="00C77FDB">
                <w:rPr>
                  <w:rStyle w:val="Hyperlink"/>
                  <w:rFonts w:ascii="News Gothic GDB" w:hAnsi="News Gothic GDB"/>
                  <w:bCs/>
                  <w:szCs w:val="22"/>
                </w:rPr>
                <w:t>here</w:t>
              </w:r>
            </w:hyperlink>
            <w:r>
              <w:rPr>
                <w:rFonts w:ascii="News Gothic GDB" w:hAnsi="News Gothic GDB"/>
                <w:bCs/>
                <w:szCs w:val="22"/>
              </w:rPr>
              <w:t>.</w:t>
            </w:r>
          </w:p>
          <w:p w14:paraId="3A70CBB0" w14:textId="77777777" w:rsidR="00F4043E" w:rsidRPr="005B4413" w:rsidRDefault="00F4043E" w:rsidP="00F4043E">
            <w:pPr>
              <w:autoSpaceDE w:val="0"/>
              <w:autoSpaceDN w:val="0"/>
              <w:adjustRightInd w:val="0"/>
              <w:spacing w:before="0" w:after="0"/>
              <w:ind w:left="0"/>
              <w:rPr>
                <w:rFonts w:ascii="News Gothic GDB" w:hAnsi="News Gothic GDB"/>
                <w:bCs/>
                <w:szCs w:val="22"/>
              </w:rPr>
            </w:pPr>
          </w:p>
          <w:p w14:paraId="0FB2D70E" w14:textId="74CBA768" w:rsidR="00F4043E" w:rsidRDefault="00F4043E" w:rsidP="00F4043E">
            <w:pPr>
              <w:autoSpaceDE w:val="0"/>
              <w:autoSpaceDN w:val="0"/>
              <w:adjustRightInd w:val="0"/>
              <w:spacing w:before="0" w:after="0"/>
              <w:ind w:left="0"/>
              <w:rPr>
                <w:rFonts w:ascii="News Gothic GDB" w:hAnsi="News Gothic GDB"/>
                <w:bCs/>
                <w:szCs w:val="22"/>
              </w:rPr>
            </w:pPr>
            <w:r>
              <w:rPr>
                <w:rFonts w:ascii="News Gothic GDB" w:hAnsi="News Gothic GDB"/>
                <w:bCs/>
                <w:szCs w:val="22"/>
              </w:rPr>
              <w:t xml:space="preserve"> The discrepancy in the provided incidents list </w:t>
            </w:r>
            <w:hyperlink r:id="rId51" w:history="1">
              <w:r w:rsidRPr="00A27D44">
                <w:rPr>
                  <w:rStyle w:val="Hyperlink"/>
                  <w:rFonts w:ascii="News Gothic GDB" w:hAnsi="News Gothic GDB"/>
                  <w:bCs/>
                  <w:szCs w:val="22"/>
                </w:rPr>
                <w:t>here</w:t>
              </w:r>
            </w:hyperlink>
            <w:r>
              <w:rPr>
                <w:rFonts w:ascii="News Gothic GDB" w:hAnsi="News Gothic GDB"/>
                <w:bCs/>
                <w:szCs w:val="22"/>
              </w:rPr>
              <w:t xml:space="preserve"> and the incident </w:t>
            </w:r>
            <w:hyperlink r:id="rId52" w:history="1">
              <w:r w:rsidRPr="001366F6">
                <w:rPr>
                  <w:rStyle w:val="Hyperlink"/>
                  <w:rFonts w:ascii="News Gothic GDB" w:hAnsi="News Gothic GDB"/>
                  <w:bCs/>
                  <w:szCs w:val="22"/>
                </w:rPr>
                <w:t>here</w:t>
              </w:r>
            </w:hyperlink>
            <w:r>
              <w:rPr>
                <w:rFonts w:ascii="News Gothic GDB" w:hAnsi="News Gothic GDB"/>
                <w:bCs/>
                <w:szCs w:val="22"/>
              </w:rPr>
              <w:t xml:space="preserve"> has been investigated and noted, that this was due to date difference, the incident has been noted after the extraction for our audit was performed. </w:t>
            </w:r>
          </w:p>
          <w:p w14:paraId="7D5352D3" w14:textId="7A6DCECA" w:rsidR="00F4043E" w:rsidRDefault="00F4043E" w:rsidP="00F4043E">
            <w:pPr>
              <w:autoSpaceDE w:val="0"/>
              <w:autoSpaceDN w:val="0"/>
              <w:adjustRightInd w:val="0"/>
              <w:spacing w:before="0" w:after="0"/>
              <w:ind w:left="0"/>
              <w:rPr>
                <w:rFonts w:ascii="News Gothic GDB" w:hAnsi="News Gothic GDB"/>
                <w:bCs/>
                <w:szCs w:val="22"/>
              </w:rPr>
            </w:pPr>
            <w:r>
              <w:rPr>
                <w:rFonts w:ascii="News Gothic GDB" w:hAnsi="News Gothic GDB"/>
                <w:bCs/>
                <w:szCs w:val="22"/>
              </w:rPr>
              <w:t>Ticket details:</w:t>
            </w:r>
          </w:p>
          <w:p w14:paraId="73EE652A" w14:textId="77777777" w:rsidR="00F4043E" w:rsidRDefault="00F4043E" w:rsidP="00F4043E">
            <w:pPr>
              <w:autoSpaceDE w:val="0"/>
              <w:autoSpaceDN w:val="0"/>
              <w:adjustRightInd w:val="0"/>
              <w:spacing w:before="0" w:after="0"/>
              <w:ind w:left="0"/>
              <w:rPr>
                <w:rFonts w:ascii="News Gothic GDB" w:hAnsi="News Gothic GDB"/>
                <w:bCs/>
                <w:szCs w:val="22"/>
              </w:rPr>
            </w:pPr>
            <w:r w:rsidRPr="00632BBD">
              <w:rPr>
                <w:rFonts w:ascii="News Gothic GDB" w:hAnsi="News Gothic GDB"/>
                <w:bCs/>
                <w:noProof/>
                <w:szCs w:val="22"/>
              </w:rPr>
              <w:drawing>
                <wp:inline distT="0" distB="0" distL="0" distR="0" wp14:anchorId="5A2D8000" wp14:editId="1E945FE9">
                  <wp:extent cx="6101715" cy="3845560"/>
                  <wp:effectExtent l="0" t="0" r="0" b="2540"/>
                  <wp:docPr id="1081658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658412" name=""/>
                          <pic:cNvPicPr/>
                        </pic:nvPicPr>
                        <pic:blipFill>
                          <a:blip r:embed="rId53"/>
                          <a:stretch>
                            <a:fillRect/>
                          </a:stretch>
                        </pic:blipFill>
                        <pic:spPr>
                          <a:xfrm>
                            <a:off x="0" y="0"/>
                            <a:ext cx="6101715" cy="3845560"/>
                          </a:xfrm>
                          <a:prstGeom prst="rect">
                            <a:avLst/>
                          </a:prstGeom>
                        </pic:spPr>
                      </pic:pic>
                    </a:graphicData>
                  </a:graphic>
                </wp:inline>
              </w:drawing>
            </w:r>
          </w:p>
          <w:p w14:paraId="69C67457" w14:textId="77777777" w:rsidR="00F4043E" w:rsidRDefault="00F4043E" w:rsidP="00F4043E">
            <w:pPr>
              <w:autoSpaceDE w:val="0"/>
              <w:autoSpaceDN w:val="0"/>
              <w:adjustRightInd w:val="0"/>
              <w:spacing w:before="0" w:after="0"/>
              <w:ind w:left="0"/>
              <w:rPr>
                <w:rFonts w:ascii="News Gothic GDB" w:hAnsi="News Gothic GDB"/>
                <w:bCs/>
                <w:szCs w:val="22"/>
              </w:rPr>
            </w:pPr>
            <w:r>
              <w:rPr>
                <w:rFonts w:ascii="News Gothic GDB" w:hAnsi="News Gothic GDB"/>
                <w:bCs/>
                <w:szCs w:val="22"/>
              </w:rPr>
              <w:t>Extraction performed:</w:t>
            </w:r>
          </w:p>
          <w:p w14:paraId="6A58934E" w14:textId="5C40947C" w:rsidR="00F4043E" w:rsidRDefault="00F4043E" w:rsidP="00F4043E">
            <w:pPr>
              <w:autoSpaceDE w:val="0"/>
              <w:autoSpaceDN w:val="0"/>
              <w:adjustRightInd w:val="0"/>
              <w:spacing w:before="0" w:after="0"/>
              <w:ind w:left="0"/>
              <w:rPr>
                <w:rFonts w:ascii="News Gothic GDB" w:hAnsi="News Gothic GDB"/>
              </w:rPr>
            </w:pPr>
            <w:r w:rsidRPr="00223B59">
              <w:rPr>
                <w:rFonts w:ascii="News Gothic GDB" w:hAnsi="News Gothic GDB"/>
                <w:bCs/>
                <w:noProof/>
                <w:szCs w:val="22"/>
              </w:rPr>
              <w:drawing>
                <wp:inline distT="0" distB="0" distL="0" distR="0" wp14:anchorId="348D3A4E" wp14:editId="29029356">
                  <wp:extent cx="3458058" cy="323895"/>
                  <wp:effectExtent l="0" t="0" r="9525" b="0"/>
                  <wp:docPr id="1250620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620789" name=""/>
                          <pic:cNvPicPr/>
                        </pic:nvPicPr>
                        <pic:blipFill>
                          <a:blip r:embed="rId54"/>
                          <a:stretch>
                            <a:fillRect/>
                          </a:stretch>
                        </pic:blipFill>
                        <pic:spPr>
                          <a:xfrm>
                            <a:off x="0" y="0"/>
                            <a:ext cx="3458058" cy="323895"/>
                          </a:xfrm>
                          <a:prstGeom prst="rect">
                            <a:avLst/>
                          </a:prstGeom>
                        </pic:spPr>
                      </pic:pic>
                    </a:graphicData>
                  </a:graphic>
                </wp:inline>
              </w:drawing>
            </w:r>
          </w:p>
          <w:p w14:paraId="084C961D" w14:textId="77777777" w:rsidR="00F4043E" w:rsidRDefault="00F4043E" w:rsidP="00F4043E">
            <w:pPr>
              <w:autoSpaceDE w:val="0"/>
              <w:autoSpaceDN w:val="0"/>
              <w:adjustRightInd w:val="0"/>
              <w:spacing w:before="0" w:after="0"/>
              <w:ind w:left="0"/>
              <w:rPr>
                <w:rFonts w:ascii="News Gothic GDB" w:hAnsi="News Gothic GDB"/>
                <w:bCs/>
                <w:szCs w:val="22"/>
              </w:rPr>
            </w:pPr>
          </w:p>
          <w:p w14:paraId="6E48A4E4" w14:textId="77777777" w:rsidR="00F4043E" w:rsidRDefault="00F4043E" w:rsidP="00F4043E">
            <w:pPr>
              <w:autoSpaceDE w:val="0"/>
              <w:autoSpaceDN w:val="0"/>
              <w:adjustRightInd w:val="0"/>
              <w:spacing w:before="0" w:after="0"/>
              <w:ind w:left="0"/>
              <w:rPr>
                <w:rFonts w:ascii="News Gothic GDB" w:hAnsi="News Gothic GDB"/>
                <w:bCs/>
                <w:szCs w:val="22"/>
              </w:rPr>
            </w:pPr>
          </w:p>
          <w:p w14:paraId="6164ED68" w14:textId="3A264BBE" w:rsidR="00F4043E" w:rsidRPr="00223B59" w:rsidRDefault="00F4043E" w:rsidP="00F4043E">
            <w:pPr>
              <w:autoSpaceDE w:val="0"/>
              <w:autoSpaceDN w:val="0"/>
              <w:adjustRightInd w:val="0"/>
              <w:spacing w:before="0" w:after="0"/>
              <w:ind w:left="0"/>
              <w:rPr>
                <w:rFonts w:ascii="News Gothic GDB" w:hAnsi="News Gothic GDB"/>
                <w:bCs/>
                <w:i/>
                <w:iCs/>
                <w:szCs w:val="22"/>
              </w:rPr>
            </w:pPr>
            <w:r w:rsidRPr="00223B59">
              <w:rPr>
                <w:rFonts w:ascii="News Gothic GDB" w:hAnsi="News Gothic GDB"/>
                <w:bCs/>
                <w:i/>
                <w:iCs/>
                <w:szCs w:val="22"/>
              </w:rPr>
              <w:t>Conclusion: No issues noted for close out list.</w:t>
            </w:r>
          </w:p>
        </w:tc>
        <w:tc>
          <w:tcPr>
            <w:tcW w:w="599" w:type="dxa"/>
          </w:tcPr>
          <w:p w14:paraId="77F4A5FD" w14:textId="35D41F4C" w:rsidR="00F4043E" w:rsidRPr="00E40C73" w:rsidRDefault="00E809D3" w:rsidP="00F4043E">
            <w:pPr>
              <w:spacing w:before="0" w:after="0"/>
              <w:ind w:left="0"/>
              <w:jc w:val="both"/>
              <w:rPr>
                <w:rFonts w:ascii="News Gothic GDB" w:hAnsi="News Gothic GDB"/>
                <w:b/>
                <w:bCs/>
              </w:rPr>
            </w:pPr>
            <w:r>
              <w:rPr>
                <w:rFonts w:ascii="News Gothic GDB" w:hAnsi="News Gothic GDB"/>
                <w:b/>
                <w:bCs/>
              </w:rPr>
              <w:t>OK</w:t>
            </w:r>
          </w:p>
        </w:tc>
      </w:tr>
      <w:tr w:rsidR="00F4043E" w:rsidRPr="00E40C73" w14:paraId="35208CC6" w14:textId="77777777" w:rsidTr="0C896AF2">
        <w:trPr>
          <w:trHeight w:val="539"/>
        </w:trPr>
        <w:tc>
          <w:tcPr>
            <w:tcW w:w="471" w:type="dxa"/>
          </w:tcPr>
          <w:p w14:paraId="729A50FC" w14:textId="565C6438" w:rsidR="00F4043E" w:rsidRDefault="00F4043E" w:rsidP="00F4043E">
            <w:pPr>
              <w:spacing w:before="0" w:after="0"/>
              <w:ind w:left="0"/>
              <w:jc w:val="both"/>
              <w:rPr>
                <w:rFonts w:ascii="News Gothic GDB" w:hAnsi="News Gothic GDB"/>
                <w:b/>
                <w:szCs w:val="22"/>
              </w:rPr>
            </w:pPr>
            <w:r>
              <w:rPr>
                <w:rFonts w:ascii="News Gothic GDB" w:hAnsi="News Gothic GDB"/>
                <w:b/>
                <w:szCs w:val="22"/>
              </w:rPr>
              <w:t>TP5</w:t>
            </w:r>
          </w:p>
        </w:tc>
        <w:tc>
          <w:tcPr>
            <w:tcW w:w="9810" w:type="dxa"/>
          </w:tcPr>
          <w:p w14:paraId="7AA2C119" w14:textId="67DB1BF3" w:rsidR="73644492" w:rsidRDefault="73644492" w:rsidP="30A18B6F">
            <w:pPr>
              <w:spacing w:before="0" w:after="0"/>
              <w:ind w:left="0"/>
              <w:rPr>
                <w:ins w:id="26" w:author="Milos Medrik" w:date="2025-08-22T13:50:00Z" w16du:dateUtc="2025-08-22T13:50:21Z"/>
                <w:rFonts w:ascii="News Gothic GDB" w:hAnsi="News Gothic GDB"/>
              </w:rPr>
            </w:pPr>
            <w:ins w:id="27" w:author="Milos Medrik" w:date="2025-08-22T13:50:00Z">
              <w:r w:rsidRPr="30A18B6F">
                <w:rPr>
                  <w:rFonts w:ascii="News Gothic GDB" w:hAnsi="News Gothic GDB"/>
                </w:rPr>
                <w:t xml:space="preserve">One of the selected General Controls based on </w:t>
              </w:r>
              <w:proofErr w:type="gramStart"/>
              <w:r w:rsidRPr="30A18B6F">
                <w:rPr>
                  <w:rFonts w:ascii="News Gothic GDB" w:hAnsi="News Gothic GDB"/>
                </w:rPr>
                <w:t>risk based</w:t>
              </w:r>
              <w:proofErr w:type="gramEnd"/>
              <w:r w:rsidRPr="30A18B6F">
                <w:rPr>
                  <w:rFonts w:ascii="News Gothic GDB" w:hAnsi="News Gothic GDB"/>
                </w:rPr>
                <w:t xml:space="preserve"> approach:</w:t>
              </w:r>
            </w:ins>
          </w:p>
          <w:p w14:paraId="50A455F0" w14:textId="05E9ED9C" w:rsidR="00F4043E" w:rsidRDefault="00F4043E" w:rsidP="00F4043E">
            <w:pPr>
              <w:autoSpaceDE w:val="0"/>
              <w:autoSpaceDN w:val="0"/>
              <w:adjustRightInd w:val="0"/>
              <w:spacing w:before="0" w:after="0"/>
              <w:ind w:left="0"/>
              <w:rPr>
                <w:rFonts w:ascii="News Gothic GDB" w:hAnsi="News Gothic GDB"/>
              </w:rPr>
            </w:pPr>
            <w:commentRangeStart w:id="28"/>
            <w:commentRangeStart w:id="29"/>
            <w:commentRangeStart w:id="30"/>
            <w:r w:rsidRPr="30A18B6F">
              <w:rPr>
                <w:rFonts w:ascii="News Gothic GDB" w:hAnsi="News Gothic GDB"/>
              </w:rPr>
              <w:t xml:space="preserve">Review </w:t>
            </w:r>
            <w:commentRangeEnd w:id="28"/>
            <w:r w:rsidR="0000009E">
              <w:rPr>
                <w:rStyle w:val="CommentReference"/>
              </w:rPr>
              <w:commentReference w:id="28"/>
            </w:r>
            <w:commentRangeEnd w:id="29"/>
            <w:r>
              <w:rPr>
                <w:rStyle w:val="CommentReference"/>
              </w:rPr>
              <w:commentReference w:id="29"/>
            </w:r>
            <w:commentRangeEnd w:id="30"/>
            <w:r w:rsidR="001339E8">
              <w:rPr>
                <w:rStyle w:val="CommentReference"/>
              </w:rPr>
              <w:commentReference w:id="30"/>
            </w:r>
            <w:r w:rsidRPr="30A18B6F">
              <w:rPr>
                <w:rFonts w:ascii="News Gothic GDB" w:hAnsi="News Gothic GDB"/>
              </w:rPr>
              <w:t>capturing of relevant regulatory requirements in legal inventories (DORA focused)</w:t>
            </w:r>
          </w:p>
          <w:p w14:paraId="67B22A6D" w14:textId="5002D46A" w:rsidR="00F4043E" w:rsidRDefault="00F4043E" w:rsidP="00F4043E">
            <w:pPr>
              <w:autoSpaceDE w:val="0"/>
              <w:autoSpaceDN w:val="0"/>
              <w:adjustRightInd w:val="0"/>
              <w:spacing w:before="0" w:after="0"/>
              <w:ind w:left="0"/>
              <w:rPr>
                <w:rFonts w:ascii="News Gothic GDB" w:hAnsi="News Gothic GDB"/>
                <w:bCs/>
                <w:szCs w:val="22"/>
              </w:rPr>
            </w:pPr>
          </w:p>
          <w:p w14:paraId="5301B0C1" w14:textId="3557DBAD" w:rsidR="00F4043E" w:rsidRDefault="00F4043E" w:rsidP="00F4043E">
            <w:pPr>
              <w:autoSpaceDE w:val="0"/>
              <w:autoSpaceDN w:val="0"/>
              <w:adjustRightInd w:val="0"/>
              <w:spacing w:before="0" w:after="0"/>
              <w:ind w:left="0"/>
              <w:rPr>
                <w:rFonts w:ascii="News Gothic GDB" w:hAnsi="News Gothic GDB"/>
                <w:bCs/>
                <w:szCs w:val="22"/>
                <w:u w:val="single"/>
              </w:rPr>
            </w:pPr>
            <w:r w:rsidRPr="008B738A">
              <w:rPr>
                <w:rFonts w:ascii="News Gothic GDB" w:hAnsi="News Gothic GDB"/>
                <w:bCs/>
                <w:szCs w:val="22"/>
                <w:u w:val="single"/>
              </w:rPr>
              <w:t>CBL</w:t>
            </w:r>
            <w:r>
              <w:rPr>
                <w:rFonts w:ascii="News Gothic GDB" w:hAnsi="News Gothic GDB"/>
                <w:bCs/>
                <w:szCs w:val="22"/>
                <w:u w:val="single"/>
              </w:rPr>
              <w:t xml:space="preserve"> </w:t>
            </w:r>
          </w:p>
          <w:p w14:paraId="59B33BFE" w14:textId="1918F326" w:rsidR="00F4043E" w:rsidRDefault="00F4043E" w:rsidP="00F4043E">
            <w:pPr>
              <w:autoSpaceDE w:val="0"/>
              <w:autoSpaceDN w:val="0"/>
              <w:adjustRightInd w:val="0"/>
              <w:spacing w:before="0" w:after="0"/>
              <w:ind w:left="0"/>
              <w:rPr>
                <w:rFonts w:ascii="News Gothic GDB" w:hAnsi="News Gothic GDB"/>
                <w:bCs/>
                <w:szCs w:val="22"/>
              </w:rPr>
            </w:pPr>
            <w:r>
              <w:rPr>
                <w:rFonts w:ascii="News Gothic GDB" w:hAnsi="News Gothic GDB"/>
                <w:bCs/>
                <w:szCs w:val="22"/>
              </w:rPr>
              <w:t xml:space="preserve">IA reviewed the </w:t>
            </w:r>
            <w:proofErr w:type="spellStart"/>
            <w:r>
              <w:rPr>
                <w:rFonts w:ascii="News Gothic GDB" w:hAnsi="News Gothic GDB"/>
                <w:bCs/>
                <w:szCs w:val="22"/>
              </w:rPr>
              <w:t>RegMon</w:t>
            </w:r>
            <w:proofErr w:type="spellEnd"/>
            <w:r>
              <w:rPr>
                <w:rFonts w:ascii="News Gothic GDB" w:hAnsi="News Gothic GDB"/>
                <w:bCs/>
                <w:szCs w:val="22"/>
              </w:rPr>
              <w:t xml:space="preserve"> application and noted the following:</w:t>
            </w:r>
          </w:p>
          <w:p w14:paraId="062EFB91" w14:textId="77777777" w:rsidR="00F4043E" w:rsidRPr="00DB7F45" w:rsidRDefault="00F4043E" w:rsidP="00F4043E">
            <w:pPr>
              <w:numPr>
                <w:ilvl w:val="0"/>
                <w:numId w:val="17"/>
              </w:numPr>
              <w:autoSpaceDE w:val="0"/>
              <w:autoSpaceDN w:val="0"/>
              <w:adjustRightInd w:val="0"/>
              <w:spacing w:before="0" w:after="0"/>
              <w:rPr>
                <w:rFonts w:ascii="News Gothic GDB" w:hAnsi="News Gothic GDB"/>
                <w:bCs/>
                <w:color w:val="FF0000"/>
                <w:szCs w:val="22"/>
              </w:rPr>
            </w:pPr>
            <w:r w:rsidRPr="00DB7F45">
              <w:rPr>
                <w:rFonts w:ascii="News Gothic GDB" w:hAnsi="News Gothic GDB"/>
                <w:bCs/>
                <w:color w:val="FF0000"/>
                <w:szCs w:val="22"/>
              </w:rPr>
              <w:t>for CBL only one line (LIE-945) and that regarding BCM (which is only one aspect of the DORA regulation)</w:t>
            </w:r>
          </w:p>
          <w:p w14:paraId="5375A3F8" w14:textId="77777777" w:rsidR="00F4043E" w:rsidRPr="00DB7F45" w:rsidRDefault="00F4043E" w:rsidP="00F4043E">
            <w:pPr>
              <w:numPr>
                <w:ilvl w:val="0"/>
                <w:numId w:val="17"/>
              </w:numPr>
              <w:autoSpaceDE w:val="0"/>
              <w:autoSpaceDN w:val="0"/>
              <w:adjustRightInd w:val="0"/>
              <w:spacing w:before="0" w:after="0"/>
              <w:rPr>
                <w:rFonts w:ascii="News Gothic GDB" w:hAnsi="News Gothic GDB"/>
                <w:bCs/>
                <w:color w:val="FF0000"/>
                <w:szCs w:val="22"/>
              </w:rPr>
            </w:pPr>
            <w:r w:rsidRPr="00DB7F45">
              <w:rPr>
                <w:rFonts w:ascii="News Gothic GDB" w:hAnsi="News Gothic GDB"/>
                <w:bCs/>
                <w:color w:val="FF0000"/>
                <w:szCs w:val="22"/>
              </w:rPr>
              <w:t xml:space="preserve">no line for other Luxembourg entities at all </w:t>
            </w:r>
          </w:p>
          <w:p w14:paraId="6D2FEB74" w14:textId="77777777" w:rsidR="00F4043E" w:rsidRDefault="00F4043E" w:rsidP="00F4043E">
            <w:pPr>
              <w:autoSpaceDE w:val="0"/>
              <w:autoSpaceDN w:val="0"/>
              <w:adjustRightInd w:val="0"/>
              <w:spacing w:before="0" w:after="0"/>
              <w:ind w:left="0"/>
              <w:rPr>
                <w:rFonts w:ascii="News Gothic GDB" w:hAnsi="News Gothic GDB"/>
                <w:bCs/>
                <w:szCs w:val="22"/>
              </w:rPr>
            </w:pPr>
          </w:p>
          <w:p w14:paraId="1E030B49" w14:textId="0B29376F" w:rsidR="00F4043E" w:rsidRDefault="00F4043E" w:rsidP="00F4043E">
            <w:pPr>
              <w:autoSpaceDE w:val="0"/>
              <w:autoSpaceDN w:val="0"/>
              <w:adjustRightInd w:val="0"/>
              <w:spacing w:before="0" w:after="0"/>
              <w:ind w:left="0"/>
              <w:rPr>
                <w:rFonts w:ascii="News Gothic GDB" w:hAnsi="News Gothic GDB"/>
                <w:bCs/>
                <w:szCs w:val="22"/>
              </w:rPr>
            </w:pPr>
            <w:r w:rsidRPr="00DB7F45">
              <w:rPr>
                <w:rFonts w:ascii="News Gothic GDB" w:hAnsi="News Gothic GDB"/>
                <w:bCs/>
                <w:noProof/>
                <w:szCs w:val="22"/>
              </w:rPr>
              <w:drawing>
                <wp:inline distT="0" distB="0" distL="0" distR="0" wp14:anchorId="47405239" wp14:editId="099F37B1">
                  <wp:extent cx="6092190" cy="1949450"/>
                  <wp:effectExtent l="0" t="0" r="3810" b="0"/>
                  <wp:docPr id="268326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326653" name=""/>
                          <pic:cNvPicPr/>
                        </pic:nvPicPr>
                        <pic:blipFill>
                          <a:blip r:embed="rId55"/>
                          <a:stretch>
                            <a:fillRect/>
                          </a:stretch>
                        </pic:blipFill>
                        <pic:spPr>
                          <a:xfrm>
                            <a:off x="0" y="0"/>
                            <a:ext cx="6092190" cy="1949450"/>
                          </a:xfrm>
                          <a:prstGeom prst="rect">
                            <a:avLst/>
                          </a:prstGeom>
                        </pic:spPr>
                      </pic:pic>
                    </a:graphicData>
                  </a:graphic>
                </wp:inline>
              </w:drawing>
            </w:r>
          </w:p>
          <w:p w14:paraId="3C8ADD27" w14:textId="77777777" w:rsidR="00F4043E" w:rsidRPr="00517965" w:rsidRDefault="00F4043E" w:rsidP="00F4043E">
            <w:pPr>
              <w:autoSpaceDE w:val="0"/>
              <w:autoSpaceDN w:val="0"/>
              <w:adjustRightInd w:val="0"/>
              <w:spacing w:before="0" w:after="0"/>
              <w:ind w:left="0"/>
              <w:rPr>
                <w:rFonts w:ascii="News Gothic GDB" w:hAnsi="News Gothic GDB"/>
                <w:bCs/>
                <w:szCs w:val="22"/>
              </w:rPr>
            </w:pPr>
          </w:p>
          <w:p w14:paraId="2521CCB5" w14:textId="6991E342" w:rsidR="00F4043E" w:rsidRPr="00E84447" w:rsidRDefault="00F4043E" w:rsidP="00F4043E">
            <w:pPr>
              <w:autoSpaceDE w:val="0"/>
              <w:autoSpaceDN w:val="0"/>
              <w:adjustRightInd w:val="0"/>
              <w:spacing w:before="0" w:after="0"/>
              <w:ind w:left="0"/>
              <w:rPr>
                <w:rFonts w:ascii="News Gothic GDB" w:hAnsi="News Gothic GDB"/>
                <w:bCs/>
                <w:color w:val="FF0000"/>
                <w:szCs w:val="22"/>
              </w:rPr>
            </w:pPr>
            <w:r>
              <w:rPr>
                <w:rFonts w:ascii="News Gothic GDB" w:hAnsi="News Gothic GDB"/>
                <w:bCs/>
                <w:color w:val="FF0000"/>
                <w:szCs w:val="22"/>
              </w:rPr>
              <w:t xml:space="preserve">Conclusion: </w:t>
            </w:r>
            <w:r w:rsidRPr="00E84447">
              <w:rPr>
                <w:rFonts w:ascii="News Gothic GDB" w:hAnsi="News Gothic GDB"/>
                <w:bCs/>
                <w:color w:val="FF0000"/>
                <w:szCs w:val="22"/>
              </w:rPr>
              <w:t xml:space="preserve">Incomplete capturing of DORA in the </w:t>
            </w:r>
            <w:proofErr w:type="spellStart"/>
            <w:r w:rsidRPr="00E84447">
              <w:rPr>
                <w:rFonts w:ascii="News Gothic GDB" w:hAnsi="News Gothic GDB"/>
                <w:bCs/>
                <w:color w:val="FF0000"/>
                <w:szCs w:val="22"/>
              </w:rPr>
              <w:t>RegMon</w:t>
            </w:r>
            <w:proofErr w:type="spellEnd"/>
            <w:r w:rsidRPr="00E84447">
              <w:rPr>
                <w:rFonts w:ascii="News Gothic GDB" w:hAnsi="News Gothic GDB"/>
                <w:bCs/>
                <w:color w:val="FF0000"/>
                <w:szCs w:val="22"/>
              </w:rPr>
              <w:t xml:space="preserve"> application for Clearstream Luxembourg entities. </w:t>
            </w:r>
          </w:p>
        </w:tc>
        <w:tc>
          <w:tcPr>
            <w:tcW w:w="599" w:type="dxa"/>
          </w:tcPr>
          <w:p w14:paraId="1CB70AA8" w14:textId="71381776" w:rsidR="00F4043E" w:rsidRPr="00E40C73" w:rsidRDefault="00E809D3" w:rsidP="00F4043E">
            <w:pPr>
              <w:spacing w:before="0" w:after="0"/>
              <w:ind w:left="0"/>
              <w:jc w:val="both"/>
              <w:rPr>
                <w:rFonts w:ascii="News Gothic GDB" w:hAnsi="News Gothic GDB"/>
                <w:b/>
                <w:bCs/>
              </w:rPr>
            </w:pPr>
            <w:r>
              <w:rPr>
                <w:rFonts w:ascii="News Gothic GDB" w:hAnsi="News Gothic GDB"/>
                <w:b/>
                <w:bCs/>
              </w:rPr>
              <w:t>NOK</w:t>
            </w:r>
          </w:p>
        </w:tc>
      </w:tr>
      <w:tr w:rsidR="00F4043E" w:rsidRPr="00E40C73" w14:paraId="34A1675D" w14:textId="77777777" w:rsidTr="0C896AF2">
        <w:trPr>
          <w:trHeight w:val="539"/>
        </w:trPr>
        <w:tc>
          <w:tcPr>
            <w:tcW w:w="471" w:type="dxa"/>
          </w:tcPr>
          <w:p w14:paraId="132E789F" w14:textId="642E29DF" w:rsidR="00F4043E" w:rsidRDefault="00F4043E" w:rsidP="00F4043E">
            <w:pPr>
              <w:spacing w:before="0" w:after="0"/>
              <w:ind w:left="0"/>
              <w:jc w:val="both"/>
              <w:rPr>
                <w:rFonts w:ascii="News Gothic GDB" w:hAnsi="News Gothic GDB"/>
                <w:b/>
                <w:bCs/>
              </w:rPr>
            </w:pPr>
            <w:r w:rsidRPr="1A618838">
              <w:rPr>
                <w:rFonts w:ascii="News Gothic GDB" w:hAnsi="News Gothic GDB"/>
                <w:b/>
                <w:bCs/>
              </w:rPr>
              <w:t>TP6.1</w:t>
            </w:r>
          </w:p>
        </w:tc>
        <w:tc>
          <w:tcPr>
            <w:tcW w:w="9810" w:type="dxa"/>
          </w:tcPr>
          <w:p w14:paraId="3715E222" w14:textId="230F5EE1" w:rsidR="00F4043E" w:rsidRPr="00D24BA9" w:rsidRDefault="00F4043E" w:rsidP="00F4043E">
            <w:pPr>
              <w:pStyle w:val="ListParagraph"/>
              <w:numPr>
                <w:ilvl w:val="0"/>
                <w:numId w:val="5"/>
              </w:numPr>
              <w:autoSpaceDE w:val="0"/>
              <w:autoSpaceDN w:val="0"/>
              <w:adjustRightInd w:val="0"/>
              <w:spacing w:before="0" w:after="0"/>
              <w:rPr>
                <w:rFonts w:ascii="News Gothic GDB" w:hAnsi="News Gothic GDB"/>
                <w:szCs w:val="22"/>
              </w:rPr>
            </w:pPr>
            <w:r w:rsidRPr="253FCEC1">
              <w:rPr>
                <w:rFonts w:ascii="News Gothic GDB" w:hAnsi="News Gothic GDB"/>
                <w:b/>
                <w:bCs/>
              </w:rPr>
              <w:t xml:space="preserve">Palo Alto Networks Prisma Cloud (PA CNAPP) – AID2146 is rated Major, Risk Assessment must be carried out every 24 months, according to Information Security Management Standard  </w:t>
            </w:r>
          </w:p>
          <w:p w14:paraId="735FA127" w14:textId="70C7CC7B" w:rsidR="00F4043E" w:rsidRPr="00D24BA9" w:rsidRDefault="00F4043E" w:rsidP="00F4043E">
            <w:pPr>
              <w:autoSpaceDE w:val="0"/>
              <w:autoSpaceDN w:val="0"/>
              <w:adjustRightInd w:val="0"/>
              <w:spacing w:before="0" w:after="0"/>
              <w:ind w:left="0"/>
            </w:pPr>
            <w:r>
              <w:rPr>
                <w:noProof/>
              </w:rPr>
              <w:drawing>
                <wp:inline distT="0" distB="0" distL="0" distR="0" wp14:anchorId="7B6DFCF9" wp14:editId="16A80C57">
                  <wp:extent cx="5562602" cy="3476625"/>
                  <wp:effectExtent l="0" t="0" r="0" b="0"/>
                  <wp:docPr id="550292155" name="Picture 550292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extLst>
                              <a:ext uri="{28A0092B-C50C-407E-A947-70E740481C1C}">
                                <a14:useLocalDpi xmlns:a14="http://schemas.microsoft.com/office/drawing/2010/main" val="0"/>
                              </a:ext>
                            </a:extLst>
                          </a:blip>
                          <a:stretch>
                            <a:fillRect/>
                          </a:stretch>
                        </pic:blipFill>
                        <pic:spPr>
                          <a:xfrm>
                            <a:off x="0" y="0"/>
                            <a:ext cx="5562602" cy="3476625"/>
                          </a:xfrm>
                          <a:prstGeom prst="rect">
                            <a:avLst/>
                          </a:prstGeom>
                        </pic:spPr>
                      </pic:pic>
                    </a:graphicData>
                  </a:graphic>
                </wp:inline>
              </w:drawing>
            </w:r>
          </w:p>
          <w:p w14:paraId="383E79C8" w14:textId="36E4B1BF" w:rsidR="00F4043E" w:rsidRPr="00D24BA9" w:rsidRDefault="00F4043E" w:rsidP="00F4043E">
            <w:pPr>
              <w:autoSpaceDE w:val="0"/>
              <w:autoSpaceDN w:val="0"/>
              <w:adjustRightInd w:val="0"/>
              <w:spacing w:before="0" w:after="0"/>
              <w:ind w:left="0"/>
              <w:rPr>
                <w:rFonts w:ascii="News Gothic GDB" w:hAnsi="News Gothic GDB"/>
              </w:rPr>
            </w:pPr>
          </w:p>
          <w:p w14:paraId="310019AB" w14:textId="12A31CCC" w:rsidR="00F4043E" w:rsidRPr="00D24BA9" w:rsidRDefault="00F4043E" w:rsidP="00F4043E">
            <w:pPr>
              <w:autoSpaceDE w:val="0"/>
              <w:autoSpaceDN w:val="0"/>
              <w:adjustRightInd w:val="0"/>
              <w:spacing w:before="0" w:after="0"/>
              <w:ind w:left="0"/>
              <w:rPr>
                <w:rFonts w:ascii="News Gothic GDB" w:eastAsia="News Gothic GDB" w:hAnsi="News Gothic GDB" w:cs="News Gothic GDB"/>
                <w:color w:val="000000" w:themeColor="text1"/>
                <w:szCs w:val="22"/>
              </w:rPr>
            </w:pPr>
            <w:r w:rsidRPr="692D5B84">
              <w:rPr>
                <w:rFonts w:ascii="News Gothic GDB" w:eastAsia="News Gothic GDB" w:hAnsi="News Gothic GDB" w:cs="News Gothic GDB"/>
                <w:color w:val="000000" w:themeColor="text1"/>
                <w:szCs w:val="22"/>
                <w:lang w:val="en-GB"/>
              </w:rPr>
              <w:t>JQL query:</w:t>
            </w:r>
          </w:p>
          <w:p w14:paraId="1ED34698" w14:textId="12C3E9F2" w:rsidR="00F4043E" w:rsidRPr="00D24BA9" w:rsidRDefault="00F4043E" w:rsidP="00F4043E">
            <w:pPr>
              <w:autoSpaceDE w:val="0"/>
              <w:autoSpaceDN w:val="0"/>
              <w:adjustRightInd w:val="0"/>
              <w:spacing w:before="0" w:after="0"/>
              <w:ind w:left="0"/>
              <w:rPr>
                <w:rFonts w:ascii="News Gothic GDB" w:eastAsia="News Gothic GDB" w:hAnsi="News Gothic GDB" w:cs="News Gothic GDB"/>
                <w:color w:val="000000" w:themeColor="text1"/>
                <w:szCs w:val="22"/>
              </w:rPr>
            </w:pPr>
            <w:r w:rsidRPr="692D5B84">
              <w:rPr>
                <w:rFonts w:ascii="News Gothic GDB" w:eastAsia="News Gothic GDB" w:hAnsi="News Gothic GDB" w:cs="News Gothic GDB"/>
                <w:color w:val="000000" w:themeColor="text1"/>
                <w:szCs w:val="22"/>
                <w:lang w:val="en-GB"/>
              </w:rPr>
              <w:t xml:space="preserve">project = "Risk Assessment Planning" and "Asset Name" = AID2146 order by due </w:t>
            </w:r>
            <w:proofErr w:type="spellStart"/>
            <w:r w:rsidRPr="692D5B84">
              <w:rPr>
                <w:rFonts w:ascii="News Gothic GDB" w:eastAsia="News Gothic GDB" w:hAnsi="News Gothic GDB" w:cs="News Gothic GDB"/>
                <w:color w:val="000000" w:themeColor="text1"/>
                <w:szCs w:val="22"/>
                <w:lang w:val="en-GB"/>
              </w:rPr>
              <w:t>desc</w:t>
            </w:r>
            <w:proofErr w:type="spellEnd"/>
          </w:p>
          <w:p w14:paraId="1BE2FF2C" w14:textId="4F5B3E75" w:rsidR="00F4043E" w:rsidRPr="00D24BA9" w:rsidRDefault="00F4043E" w:rsidP="00F4043E">
            <w:pPr>
              <w:autoSpaceDE w:val="0"/>
              <w:autoSpaceDN w:val="0"/>
              <w:adjustRightInd w:val="0"/>
              <w:spacing w:before="0" w:after="0"/>
              <w:ind w:left="0"/>
              <w:jc w:val="both"/>
              <w:rPr>
                <w:rFonts w:ascii="News Gothic GDB" w:eastAsia="News Gothic GDB" w:hAnsi="News Gothic GDB" w:cs="News Gothic GDB"/>
                <w:color w:val="000000" w:themeColor="text1"/>
                <w:szCs w:val="22"/>
              </w:rPr>
            </w:pPr>
            <w:hyperlink r:id="rId57">
              <w:r w:rsidRPr="692D5B84">
                <w:rPr>
                  <w:rStyle w:val="Hyperlink"/>
                  <w:rFonts w:ascii="News Gothic GDB" w:eastAsia="News Gothic GDB" w:hAnsi="News Gothic GDB" w:cs="News Gothic GDB"/>
                  <w:szCs w:val="22"/>
                  <w:lang w:val="en-GB"/>
                </w:rPr>
                <w:t>Execute query</w:t>
              </w:r>
            </w:hyperlink>
          </w:p>
          <w:p w14:paraId="3ADAC929" w14:textId="3AAAA3F5" w:rsidR="00F4043E" w:rsidRDefault="00F4043E" w:rsidP="00F4043E">
            <w:pPr>
              <w:spacing w:before="0" w:after="0"/>
              <w:ind w:left="0"/>
              <w:jc w:val="both"/>
              <w:rPr>
                <w:rFonts w:ascii="News Gothic GDB" w:eastAsia="News Gothic GDB" w:hAnsi="News Gothic GDB" w:cs="News Gothic GDB"/>
                <w:lang w:val="en-GB"/>
              </w:rPr>
            </w:pPr>
          </w:p>
          <w:p w14:paraId="0F529993" w14:textId="1C430771" w:rsidR="00F4043E" w:rsidRPr="00D24BA9" w:rsidRDefault="00F4043E" w:rsidP="00F4043E">
            <w:pPr>
              <w:autoSpaceDE w:val="0"/>
              <w:autoSpaceDN w:val="0"/>
              <w:adjustRightInd w:val="0"/>
              <w:spacing w:before="0" w:after="0"/>
              <w:ind w:left="0"/>
              <w:jc w:val="both"/>
              <w:rPr>
                <w:rFonts w:ascii="News Gothic GDB" w:eastAsia="News Gothic GDB" w:hAnsi="News Gothic GDB" w:cs="News Gothic GDB"/>
                <w:color w:val="000000" w:themeColor="text1"/>
                <w:szCs w:val="22"/>
              </w:rPr>
            </w:pPr>
          </w:p>
          <w:p w14:paraId="570A3440" w14:textId="29573697" w:rsidR="00F4043E" w:rsidRPr="00D24BA9" w:rsidRDefault="00F4043E" w:rsidP="00F4043E">
            <w:pPr>
              <w:keepNext/>
              <w:autoSpaceDE w:val="0"/>
              <w:autoSpaceDN w:val="0"/>
              <w:adjustRightInd w:val="0"/>
              <w:ind w:left="0"/>
              <w:jc w:val="both"/>
              <w:rPr>
                <w:rFonts w:ascii="News Gothic GDB" w:eastAsia="News Gothic GDB" w:hAnsi="News Gothic GDB" w:cs="News Gothic GDB"/>
                <w:color w:val="000000" w:themeColor="text1"/>
                <w:szCs w:val="22"/>
              </w:rPr>
            </w:pPr>
            <w:r w:rsidRPr="692D5B84">
              <w:rPr>
                <w:rFonts w:ascii="News Gothic GDB" w:eastAsia="News Gothic GDB" w:hAnsi="News Gothic GDB" w:cs="News Gothic GDB"/>
                <w:color w:val="000000" w:themeColor="text1"/>
                <w:szCs w:val="22"/>
                <w:lang w:val="en-GB"/>
              </w:rPr>
              <w:t>These were identified:</w:t>
            </w:r>
          </w:p>
          <w:p w14:paraId="6640A8C3" w14:textId="4479E000" w:rsidR="00F4043E" w:rsidRPr="00D24BA9" w:rsidRDefault="00F4043E" w:rsidP="00F4043E">
            <w:pPr>
              <w:keepNext/>
              <w:autoSpaceDE w:val="0"/>
              <w:autoSpaceDN w:val="0"/>
              <w:adjustRightInd w:val="0"/>
              <w:ind w:left="0"/>
              <w:jc w:val="both"/>
              <w:rPr>
                <w:rFonts w:ascii="News Gothic GDB" w:eastAsia="News Gothic GDB" w:hAnsi="News Gothic GDB" w:cs="News Gothic GDB"/>
                <w:color w:val="000000" w:themeColor="text1"/>
                <w:szCs w:val="22"/>
                <w:lang w:val="en-GB"/>
              </w:rPr>
            </w:pPr>
          </w:p>
          <w:p w14:paraId="03E9EBB7" w14:textId="08CD8D62" w:rsidR="00F4043E" w:rsidRPr="00D24BA9" w:rsidRDefault="00F4043E" w:rsidP="00F4043E">
            <w:pPr>
              <w:keepNext/>
              <w:autoSpaceDE w:val="0"/>
              <w:autoSpaceDN w:val="0"/>
              <w:adjustRightInd w:val="0"/>
              <w:ind w:left="0"/>
              <w:jc w:val="both"/>
              <w:rPr>
                <w:rFonts w:ascii="News Gothic GDB" w:hAnsi="News Gothic GDB"/>
                <w:b/>
                <w:bCs/>
              </w:rPr>
            </w:pPr>
            <w:r>
              <w:rPr>
                <w:noProof/>
              </w:rPr>
              <w:drawing>
                <wp:inline distT="0" distB="0" distL="0" distR="0" wp14:anchorId="7FCD8EEC" wp14:editId="59D6AA79">
                  <wp:extent cx="5562602" cy="2600325"/>
                  <wp:effectExtent l="0" t="0" r="0" b="0"/>
                  <wp:docPr id="578160998" name="Picture 578160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8160998"/>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562602" cy="2600325"/>
                          </a:xfrm>
                          <a:prstGeom prst="rect">
                            <a:avLst/>
                          </a:prstGeom>
                        </pic:spPr>
                      </pic:pic>
                    </a:graphicData>
                  </a:graphic>
                </wp:inline>
              </w:drawing>
            </w:r>
            <w:r>
              <w:t xml:space="preserve">Link for </w:t>
            </w:r>
            <w:proofErr w:type="gramStart"/>
            <w:r w:rsidRPr="253FCEC1">
              <w:rPr>
                <w:rFonts w:ascii="News Gothic GDB" w:eastAsia="News Gothic GDB" w:hAnsi="News Gothic GDB" w:cs="News Gothic GDB"/>
                <w:color w:val="000000" w:themeColor="text1"/>
                <w:szCs w:val="22"/>
              </w:rPr>
              <w:t>The</w:t>
            </w:r>
            <w:proofErr w:type="gramEnd"/>
            <w:r w:rsidRPr="253FCEC1">
              <w:rPr>
                <w:rFonts w:ascii="News Gothic GDB" w:eastAsia="News Gothic GDB" w:hAnsi="News Gothic GDB" w:cs="News Gothic GDB"/>
                <w:color w:val="000000" w:themeColor="text1"/>
                <w:szCs w:val="22"/>
              </w:rPr>
              <w:t xml:space="preserve"> most recent risk assessment that was resolved in December 2023 &gt;&gt;</w:t>
            </w:r>
            <w:r w:rsidRPr="253FCEC1">
              <w:rPr>
                <w:rFonts w:ascii="News Gothic GDB" w:hAnsi="News Gothic GDB"/>
                <w:b/>
                <w:bCs/>
              </w:rPr>
              <w:t xml:space="preserve"> </w:t>
            </w:r>
            <w:hyperlink r:id="rId59">
              <w:proofErr w:type="spellStart"/>
              <w:r w:rsidRPr="253FCEC1">
                <w:rPr>
                  <w:rStyle w:val="Hyperlink"/>
                  <w:rFonts w:ascii="News Gothic GDB" w:hAnsi="News Gothic GDB"/>
                  <w:b/>
                  <w:bCs/>
                </w:rPr>
                <w:t>RAT_Dec</w:t>
              </w:r>
              <w:proofErr w:type="spellEnd"/>
              <w:r w:rsidRPr="253FCEC1">
                <w:rPr>
                  <w:rStyle w:val="Hyperlink"/>
                  <w:rFonts w:ascii="News Gothic GDB" w:hAnsi="News Gothic GDB"/>
                  <w:b/>
                  <w:bCs/>
                </w:rPr>
                <w:t xml:space="preserve"> 2023</w:t>
              </w:r>
            </w:hyperlink>
          </w:p>
          <w:p w14:paraId="748C506C" w14:textId="6B42B167" w:rsidR="00F4043E" w:rsidRDefault="00F4043E" w:rsidP="00F4043E">
            <w:pPr>
              <w:spacing w:before="0" w:after="0"/>
              <w:ind w:left="0"/>
              <w:rPr>
                <w:rFonts w:ascii="News Gothic GDB" w:eastAsia="News Gothic GDB" w:hAnsi="News Gothic GDB" w:cs="News Gothic GDB"/>
                <w:color w:val="000000" w:themeColor="text1"/>
                <w:szCs w:val="22"/>
              </w:rPr>
            </w:pPr>
            <w:r w:rsidRPr="253FCEC1">
              <w:rPr>
                <w:rFonts w:ascii="News Gothic GDB" w:eastAsia="News Gothic GDB" w:hAnsi="News Gothic GDB" w:cs="News Gothic GDB"/>
                <w:color w:val="000000" w:themeColor="text1"/>
                <w:szCs w:val="22"/>
              </w:rPr>
              <w:t>IA noted that the next risk assessment is due in December, 2026&gt;</w:t>
            </w:r>
            <w:r>
              <w:t xml:space="preserve"> </w:t>
            </w:r>
            <w:hyperlink r:id="rId60">
              <w:r w:rsidRPr="253FCEC1">
                <w:rPr>
                  <w:rStyle w:val="Hyperlink"/>
                </w:rPr>
                <w:t>RAP-5756</w:t>
              </w:r>
            </w:hyperlink>
            <w:r>
              <w:t xml:space="preserve">  </w:t>
            </w:r>
            <w:r w:rsidRPr="253FCEC1">
              <w:rPr>
                <w:rFonts w:ascii="News Gothic GDB" w:eastAsia="News Gothic GDB" w:hAnsi="News Gothic GDB" w:cs="News Gothic GDB"/>
                <w:color w:val="000000" w:themeColor="text1"/>
                <w:szCs w:val="22"/>
              </w:rPr>
              <w:t>and hence that the risk assessment is not planned to be performed at least ones in 24 months.</w:t>
            </w:r>
          </w:p>
          <w:p w14:paraId="366D3AC8" w14:textId="69F28166" w:rsidR="00F4043E" w:rsidRDefault="00F4043E" w:rsidP="00F4043E">
            <w:pPr>
              <w:spacing w:before="0" w:after="0"/>
              <w:ind w:left="0"/>
            </w:pPr>
          </w:p>
          <w:p w14:paraId="3D239207" w14:textId="6ECE749A" w:rsidR="00F4043E" w:rsidRDefault="00F4043E" w:rsidP="00F4043E">
            <w:pPr>
              <w:spacing w:before="0" w:after="0"/>
              <w:ind w:left="0"/>
            </w:pPr>
            <w:r>
              <w:rPr>
                <w:noProof/>
              </w:rPr>
              <w:drawing>
                <wp:inline distT="0" distB="0" distL="0" distR="0" wp14:anchorId="7DD2D7A6" wp14:editId="4132EDB9">
                  <wp:extent cx="5572125" cy="2676525"/>
                  <wp:effectExtent l="0" t="0" r="0" b="0"/>
                  <wp:docPr id="1747899941" name="Picture 1747899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572125" cy="2676525"/>
                          </a:xfrm>
                          <a:prstGeom prst="rect">
                            <a:avLst/>
                          </a:prstGeom>
                        </pic:spPr>
                      </pic:pic>
                    </a:graphicData>
                  </a:graphic>
                </wp:inline>
              </w:drawing>
            </w:r>
          </w:p>
          <w:p w14:paraId="6509C19A" w14:textId="47C3FFED" w:rsidR="00F4043E" w:rsidRDefault="00F4043E" w:rsidP="00F4043E">
            <w:pPr>
              <w:spacing w:before="0" w:after="0"/>
              <w:ind w:left="0"/>
              <w:rPr>
                <w:rFonts w:ascii="News Gothic GDB" w:eastAsia="News Gothic GDB" w:hAnsi="News Gothic GDB" w:cs="News Gothic GDB"/>
                <w:color w:val="000000" w:themeColor="text1"/>
              </w:rPr>
            </w:pPr>
            <w:r w:rsidRPr="253FCEC1">
              <w:rPr>
                <w:rFonts w:ascii="News Gothic GDB" w:eastAsia="News Gothic GDB" w:hAnsi="News Gothic GDB" w:cs="News Gothic GDB"/>
                <w:color w:val="000000" w:themeColor="text1"/>
                <w:szCs w:val="22"/>
              </w:rPr>
              <w:t>Considering the application criticality was changed according to APMS from minor to major on the date 24/02/2025, IA concluded that the due date should have been changed by IS risk team. IA contacted the application owners, and the due date has been corrected as 19/12/2025. (See the screenshot below). As the minor issue was already addressed during the fieldwork phase, IA didn’t raise a finding.</w:t>
            </w:r>
          </w:p>
          <w:p w14:paraId="50387F51" w14:textId="4DAF056D" w:rsidR="00F4043E" w:rsidRDefault="00F4043E" w:rsidP="00F4043E">
            <w:pPr>
              <w:spacing w:before="0" w:after="0"/>
              <w:ind w:left="0"/>
            </w:pPr>
            <w:r>
              <w:rPr>
                <w:noProof/>
              </w:rPr>
              <w:drawing>
                <wp:inline distT="0" distB="0" distL="0" distR="0" wp14:anchorId="26B65970" wp14:editId="5097FB07">
                  <wp:extent cx="5572125" cy="2219325"/>
                  <wp:effectExtent l="0" t="0" r="0" b="0"/>
                  <wp:docPr id="405109205" name="Picture 405109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extLst>
                              <a:ext uri="{28A0092B-C50C-407E-A947-70E740481C1C}">
                                <a14:useLocalDpi xmlns:a14="http://schemas.microsoft.com/office/drawing/2010/main" val="0"/>
                              </a:ext>
                            </a:extLst>
                          </a:blip>
                          <a:stretch>
                            <a:fillRect/>
                          </a:stretch>
                        </pic:blipFill>
                        <pic:spPr>
                          <a:xfrm>
                            <a:off x="0" y="0"/>
                            <a:ext cx="5572125" cy="2219325"/>
                          </a:xfrm>
                          <a:prstGeom prst="rect">
                            <a:avLst/>
                          </a:prstGeom>
                        </pic:spPr>
                      </pic:pic>
                    </a:graphicData>
                  </a:graphic>
                </wp:inline>
              </w:drawing>
            </w:r>
          </w:p>
          <w:p w14:paraId="54A5F2A5" w14:textId="781C059E" w:rsidR="00F4043E" w:rsidRPr="00D24BA9" w:rsidRDefault="00F4043E" w:rsidP="00F4043E">
            <w:pPr>
              <w:autoSpaceDE w:val="0"/>
              <w:autoSpaceDN w:val="0"/>
              <w:adjustRightInd w:val="0"/>
              <w:spacing w:before="0" w:after="0"/>
              <w:ind w:left="0"/>
            </w:pPr>
          </w:p>
          <w:p w14:paraId="56A6C7D3" w14:textId="78328A82" w:rsidR="00F4043E" w:rsidRPr="00D24BA9" w:rsidRDefault="00F4043E" w:rsidP="00F4043E">
            <w:pPr>
              <w:autoSpaceDE w:val="0"/>
              <w:autoSpaceDN w:val="0"/>
              <w:adjustRightInd w:val="0"/>
              <w:spacing w:before="0" w:after="0"/>
              <w:ind w:left="0"/>
              <w:rPr>
                <w:rFonts w:eastAsia="TimesTenCondensed" w:cs="TimesTenCondensed"/>
                <w:szCs w:val="22"/>
              </w:rPr>
            </w:pPr>
            <w:hyperlink r:id="rId63">
              <w:r w:rsidRPr="1A618838">
                <w:rPr>
                  <w:rStyle w:val="Hyperlink"/>
                  <w:rFonts w:eastAsia="TimesTenCondensed" w:cs="TimesTenCondensed"/>
                  <w:szCs w:val="22"/>
                </w:rPr>
                <w:t>DBG_IS_RAT_AID2146_PA CNAPP_v1.6_2023-12-07_1548.xlsm</w:t>
              </w:r>
            </w:hyperlink>
          </w:p>
          <w:p w14:paraId="7C33E485" w14:textId="1D52CC1C" w:rsidR="00F4043E" w:rsidRPr="00D24BA9" w:rsidRDefault="00F4043E" w:rsidP="00F4043E">
            <w:pPr>
              <w:autoSpaceDE w:val="0"/>
              <w:autoSpaceDN w:val="0"/>
              <w:adjustRightInd w:val="0"/>
              <w:spacing w:before="0" w:after="0"/>
              <w:ind w:left="0"/>
              <w:rPr>
                <w:rFonts w:eastAsia="TimesTenCondensed" w:cs="TimesTenCondensed"/>
                <w:szCs w:val="22"/>
              </w:rPr>
            </w:pPr>
          </w:p>
          <w:p w14:paraId="73D17977" w14:textId="57E37F98" w:rsidR="00F4043E" w:rsidRPr="00D24BA9" w:rsidRDefault="00F4043E" w:rsidP="00F4043E">
            <w:pPr>
              <w:autoSpaceDE w:val="0"/>
              <w:autoSpaceDN w:val="0"/>
              <w:adjustRightInd w:val="0"/>
              <w:spacing w:before="0" w:after="0"/>
              <w:ind w:left="0"/>
            </w:pPr>
            <w:r w:rsidRPr="1A618838">
              <w:rPr>
                <w:rFonts w:ascii="News Gothic GDB" w:eastAsia="News Gothic GDB" w:hAnsi="News Gothic GDB" w:cs="News Gothic GDB"/>
                <w:color w:val="000000" w:themeColor="text1"/>
              </w:rPr>
              <w:t>IA assessed the sheets “Asset Profile”, “SSD Control Requirements”, “Risk Assessment” and “RR Risk &amp; Measures” and reviewed that all relevant fields are filled.</w:t>
            </w:r>
          </w:p>
          <w:p w14:paraId="1E29CA99" w14:textId="5B23D873" w:rsidR="00F4043E" w:rsidRPr="00D24BA9" w:rsidRDefault="00F4043E" w:rsidP="00F4043E">
            <w:pPr>
              <w:autoSpaceDE w:val="0"/>
              <w:autoSpaceDN w:val="0"/>
              <w:adjustRightInd w:val="0"/>
              <w:spacing w:before="0" w:after="0"/>
              <w:ind w:left="0"/>
              <w:rPr>
                <w:rFonts w:ascii="News Gothic GDB" w:eastAsia="News Gothic GDB" w:hAnsi="News Gothic GDB" w:cs="News Gothic GDB"/>
                <w:color w:val="000000" w:themeColor="text1"/>
              </w:rPr>
            </w:pPr>
          </w:p>
          <w:p w14:paraId="3A3B3AF2" w14:textId="23DF8854" w:rsidR="00F4043E" w:rsidRPr="00D24BA9" w:rsidRDefault="00F4043E" w:rsidP="00F4043E">
            <w:pPr>
              <w:autoSpaceDE w:val="0"/>
              <w:autoSpaceDN w:val="0"/>
              <w:adjustRightInd w:val="0"/>
              <w:spacing w:before="0" w:after="0"/>
              <w:ind w:left="0"/>
              <w:rPr>
                <w:rFonts w:ascii="News Gothic GDB" w:eastAsia="News Gothic GDB" w:hAnsi="News Gothic GDB" w:cs="News Gothic GDB"/>
                <w:szCs w:val="22"/>
              </w:rPr>
            </w:pPr>
            <w:r w:rsidRPr="1A618838">
              <w:rPr>
                <w:rFonts w:ascii="News Gothic GDB" w:eastAsia="News Gothic GDB" w:hAnsi="News Gothic GDB" w:cs="News Gothic GDB"/>
                <w:color w:val="000000" w:themeColor="text1"/>
              </w:rPr>
              <w:t xml:space="preserve">Plausibility check: </w:t>
            </w:r>
            <w:hyperlink r:id="rId64">
              <w:r w:rsidRPr="1A618838">
                <w:rPr>
                  <w:rStyle w:val="Hyperlink"/>
                  <w:rFonts w:ascii="News Gothic GDB" w:eastAsia="News Gothic GDB" w:hAnsi="News Gothic GDB" w:cs="News Gothic GDB"/>
                  <w:szCs w:val="22"/>
                </w:rPr>
                <w:t>RAP-5712_AID2146_PA CNAPP_PlausibilityChecks_v1.4_2023-12-07_1608.xlsx</w:t>
              </w:r>
            </w:hyperlink>
          </w:p>
          <w:p w14:paraId="2AF3B93B" w14:textId="72B1496E" w:rsidR="00F4043E" w:rsidRPr="00D24BA9" w:rsidRDefault="00F4043E" w:rsidP="00F4043E">
            <w:pPr>
              <w:autoSpaceDE w:val="0"/>
              <w:autoSpaceDN w:val="0"/>
              <w:adjustRightInd w:val="0"/>
              <w:spacing w:before="0" w:after="0"/>
              <w:ind w:left="0"/>
              <w:rPr>
                <w:rFonts w:ascii="News Gothic GDB" w:eastAsia="News Gothic GDB" w:hAnsi="News Gothic GDB" w:cs="News Gothic GDB"/>
                <w:color w:val="000000" w:themeColor="text1"/>
              </w:rPr>
            </w:pPr>
            <w:r w:rsidRPr="1A618838">
              <w:rPr>
                <w:rFonts w:ascii="News Gothic GDB" w:eastAsia="News Gothic GDB" w:hAnsi="News Gothic GDB" w:cs="News Gothic GDB"/>
                <w:color w:val="000000" w:themeColor="text1"/>
              </w:rPr>
              <w:t>Formal plausibility check is available, and all relevant fields are filled. Plausibility check is described in sheet “Checklist”.</w:t>
            </w:r>
          </w:p>
          <w:p w14:paraId="48210ED9" w14:textId="3E33FB4A" w:rsidR="00F4043E" w:rsidRDefault="00F4043E" w:rsidP="00F4043E">
            <w:pPr>
              <w:spacing w:before="0" w:after="0"/>
              <w:ind w:left="0"/>
              <w:rPr>
                <w:rFonts w:ascii="News Gothic GDB" w:eastAsia="News Gothic GDB" w:hAnsi="News Gothic GDB" w:cs="News Gothic GDB"/>
              </w:rPr>
            </w:pPr>
            <w:r w:rsidRPr="253FCEC1">
              <w:rPr>
                <w:rFonts w:ascii="News Gothic GDB" w:eastAsia="News Gothic GDB" w:hAnsi="News Gothic GDB" w:cs="News Gothic GDB"/>
                <w:color w:val="000000" w:themeColor="text1"/>
              </w:rPr>
              <w:t xml:space="preserve">The check was carried out by </w:t>
            </w:r>
            <w:r w:rsidRPr="253FCEC1">
              <w:rPr>
                <w:rFonts w:ascii="News Gothic GDB" w:eastAsia="News Gothic GDB" w:hAnsi="News Gothic GDB" w:cs="News Gothic GDB"/>
              </w:rPr>
              <w:t xml:space="preserve">Alexis </w:t>
            </w:r>
            <w:proofErr w:type="spellStart"/>
            <w:proofErr w:type="gramStart"/>
            <w:r w:rsidRPr="253FCEC1">
              <w:rPr>
                <w:rFonts w:ascii="News Gothic GDB" w:eastAsia="News Gothic GDB" w:hAnsi="News Gothic GDB" w:cs="News Gothic GDB"/>
              </w:rPr>
              <w:t>Fernandez,</w:t>
            </w:r>
            <w:r w:rsidRPr="253FCEC1">
              <w:rPr>
                <w:rFonts w:ascii="News Gothic GDB" w:eastAsia="News Gothic GDB" w:hAnsi="News Gothic GDB" w:cs="News Gothic GDB"/>
                <w:color w:val="000000" w:themeColor="text1"/>
              </w:rPr>
              <w:t>IS</w:t>
            </w:r>
            <w:proofErr w:type="spellEnd"/>
            <w:proofErr w:type="gramEnd"/>
            <w:r w:rsidRPr="253FCEC1">
              <w:rPr>
                <w:rFonts w:ascii="News Gothic GDB" w:eastAsia="News Gothic GDB" w:hAnsi="News Gothic GDB" w:cs="News Gothic GDB"/>
                <w:color w:val="000000" w:themeColor="text1"/>
              </w:rPr>
              <w:t xml:space="preserve"> Risk Management (U).</w:t>
            </w:r>
          </w:p>
          <w:p w14:paraId="29D2123E" w14:textId="6790F1DC" w:rsidR="00F4043E" w:rsidRPr="00D24BA9" w:rsidRDefault="00F4043E" w:rsidP="00F4043E">
            <w:pPr>
              <w:autoSpaceDE w:val="0"/>
              <w:autoSpaceDN w:val="0"/>
              <w:adjustRightInd w:val="0"/>
              <w:spacing w:before="0" w:after="0"/>
              <w:ind w:left="0"/>
              <w:rPr>
                <w:rFonts w:ascii="News Gothic GDB" w:eastAsia="News Gothic GDB" w:hAnsi="News Gothic GDB" w:cs="News Gothic GDB"/>
                <w:color w:val="000000" w:themeColor="text1"/>
                <w:highlight w:val="yellow"/>
              </w:rPr>
            </w:pPr>
          </w:p>
          <w:p w14:paraId="2442F6F0" w14:textId="55AE4272" w:rsidR="00F4043E" w:rsidRPr="00D24BA9" w:rsidRDefault="00F4043E" w:rsidP="00F4043E">
            <w:pPr>
              <w:autoSpaceDE w:val="0"/>
              <w:autoSpaceDN w:val="0"/>
              <w:adjustRightInd w:val="0"/>
              <w:spacing w:before="0" w:after="0"/>
              <w:ind w:left="0"/>
            </w:pPr>
            <w:r w:rsidRPr="253FCEC1">
              <w:rPr>
                <w:rFonts w:ascii="News Gothic GDB" w:eastAsia="News Gothic GDB" w:hAnsi="News Gothic GDB" w:cs="News Gothic GDB"/>
                <w:color w:val="000000" w:themeColor="text1"/>
              </w:rPr>
              <w:t>Identified risk ISRM-120392 2</w:t>
            </w:r>
            <w:r w:rsidRPr="253FCEC1">
              <w:rPr>
                <w:rFonts w:ascii="News Gothic GDB" w:eastAsia="News Gothic GDB" w:hAnsi="News Gothic GDB" w:cs="News Gothic GDB"/>
              </w:rPr>
              <w:t xml:space="preserve">Lack of, or incomplete, operating procedures” is open and the resolution is due on the date 12/06/2025. </w:t>
            </w:r>
            <w:r>
              <w:rPr>
                <w:noProof/>
              </w:rPr>
              <w:drawing>
                <wp:inline distT="0" distB="0" distL="0" distR="0" wp14:anchorId="377E8ABD" wp14:editId="185FB047">
                  <wp:extent cx="5562602" cy="361950"/>
                  <wp:effectExtent l="0" t="0" r="0" b="0"/>
                  <wp:docPr id="208923258" name="Picture 208923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923258"/>
                          <pic:cNvPicPr/>
                        </pic:nvPicPr>
                        <pic:blipFill>
                          <a:blip r:embed="rId65">
                            <a:extLst>
                              <a:ext uri="{28A0092B-C50C-407E-A947-70E740481C1C}">
                                <a14:useLocalDpi xmlns:a14="http://schemas.microsoft.com/office/drawing/2010/main" val="0"/>
                              </a:ext>
                            </a:extLst>
                          </a:blip>
                          <a:stretch>
                            <a:fillRect/>
                          </a:stretch>
                        </pic:blipFill>
                        <pic:spPr>
                          <a:xfrm>
                            <a:off x="0" y="0"/>
                            <a:ext cx="5562602" cy="361950"/>
                          </a:xfrm>
                          <a:prstGeom prst="rect">
                            <a:avLst/>
                          </a:prstGeom>
                        </pic:spPr>
                      </pic:pic>
                    </a:graphicData>
                  </a:graphic>
                </wp:inline>
              </w:drawing>
            </w:r>
          </w:p>
          <w:p w14:paraId="4D249041" w14:textId="7CFAC9E0" w:rsidR="00F4043E" w:rsidRPr="00D24BA9" w:rsidRDefault="00F4043E" w:rsidP="00F4043E">
            <w:pPr>
              <w:autoSpaceDE w:val="0"/>
              <w:autoSpaceDN w:val="0"/>
              <w:adjustRightInd w:val="0"/>
              <w:spacing w:before="0" w:after="0"/>
              <w:ind w:left="0"/>
            </w:pPr>
            <w:r w:rsidRPr="253FCEC1">
              <w:rPr>
                <w:rFonts w:ascii="News Gothic GDB" w:eastAsia="News Gothic GDB" w:hAnsi="News Gothic GDB" w:cs="News Gothic GDB"/>
              </w:rPr>
              <w:t xml:space="preserve">IA contacted the application owner and was informed that a 3-month extension has been requested for the due date and the approval for the request is in review. </w:t>
            </w:r>
            <w:r>
              <w:rPr>
                <w:noProof/>
              </w:rPr>
              <w:drawing>
                <wp:inline distT="0" distB="0" distL="0" distR="0" wp14:anchorId="6521E908" wp14:editId="10C65809">
                  <wp:extent cx="5572125" cy="2333625"/>
                  <wp:effectExtent l="0" t="0" r="0" b="0"/>
                  <wp:docPr id="1699987878" name="Picture 1699987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572125" cy="2333625"/>
                          </a:xfrm>
                          <a:prstGeom prst="rect">
                            <a:avLst/>
                          </a:prstGeom>
                        </pic:spPr>
                      </pic:pic>
                    </a:graphicData>
                  </a:graphic>
                </wp:inline>
              </w:drawing>
            </w:r>
          </w:p>
          <w:p w14:paraId="04423B11" w14:textId="01E9A210" w:rsidR="00F4043E" w:rsidRPr="00D24BA9" w:rsidRDefault="00F4043E" w:rsidP="00F4043E">
            <w:pPr>
              <w:autoSpaceDE w:val="0"/>
              <w:autoSpaceDN w:val="0"/>
              <w:adjustRightInd w:val="0"/>
              <w:spacing w:before="0" w:after="0"/>
              <w:ind w:left="0"/>
              <w:rPr>
                <w:rFonts w:ascii="News Gothic GDB" w:eastAsia="News Gothic GDB" w:hAnsi="News Gothic GDB" w:cs="News Gothic GDB"/>
                <w:color w:val="000000" w:themeColor="text1"/>
              </w:rPr>
            </w:pPr>
          </w:p>
          <w:p w14:paraId="3ED95214" w14:textId="51180C3A" w:rsidR="00F4043E" w:rsidRDefault="00F4043E" w:rsidP="00F4043E">
            <w:pPr>
              <w:spacing w:before="0" w:after="0"/>
              <w:ind w:left="0"/>
              <w:rPr>
                <w:rFonts w:ascii="News Gothic GDB" w:eastAsia="News Gothic GDB" w:hAnsi="News Gothic GDB" w:cs="News Gothic GDB"/>
                <w:szCs w:val="22"/>
              </w:rPr>
            </w:pPr>
            <w:r w:rsidRPr="253FCEC1">
              <w:rPr>
                <w:rFonts w:ascii="News Gothic GDB" w:eastAsia="News Gothic GDB" w:hAnsi="News Gothic GDB" w:cs="News Gothic GDB"/>
                <w:color w:val="000000" w:themeColor="text1"/>
              </w:rPr>
              <w:t>Next risk assessment is due in December 2025 &gt;&gt;</w:t>
            </w:r>
            <w:hyperlink r:id="rId67">
              <w:r w:rsidRPr="253FCEC1">
                <w:rPr>
                  <w:rStyle w:val="Hyperlink"/>
                  <w:rFonts w:ascii="News Gothic GDB" w:eastAsia="News Gothic GDB" w:hAnsi="News Gothic GDB" w:cs="News Gothic GDB"/>
                  <w:szCs w:val="22"/>
                </w:rPr>
                <w:t>RAP-5756</w:t>
              </w:r>
            </w:hyperlink>
          </w:p>
          <w:p w14:paraId="047D2C5C" w14:textId="35E66A46" w:rsidR="00F4043E" w:rsidRDefault="00F4043E" w:rsidP="00F4043E">
            <w:pPr>
              <w:spacing w:before="0" w:after="0"/>
              <w:ind w:left="0"/>
              <w:rPr>
                <w:rFonts w:ascii="News Gothic GDB" w:eastAsia="News Gothic GDB" w:hAnsi="News Gothic GDB" w:cs="News Gothic GDB"/>
                <w:color w:val="000000" w:themeColor="text1"/>
              </w:rPr>
            </w:pPr>
          </w:p>
          <w:p w14:paraId="6C2A9F09" w14:textId="200DD162" w:rsidR="00F4043E" w:rsidRDefault="00F4043E" w:rsidP="00F4043E">
            <w:pPr>
              <w:spacing w:before="0" w:after="0"/>
              <w:ind w:left="0"/>
              <w:rPr>
                <w:rFonts w:ascii="News Gothic GDB" w:eastAsia="News Gothic GDB" w:hAnsi="News Gothic GDB" w:cs="News Gothic GDB"/>
                <w:highlight w:val="green"/>
              </w:rPr>
            </w:pPr>
            <w:r w:rsidRPr="253FCEC1">
              <w:rPr>
                <w:rFonts w:ascii="News Gothic GDB" w:eastAsia="News Gothic GDB" w:hAnsi="News Gothic GDB" w:cs="News Gothic GDB"/>
                <w:highlight w:val="green"/>
              </w:rPr>
              <w:t>OK</w:t>
            </w:r>
          </w:p>
          <w:p w14:paraId="4F2B43B1" w14:textId="50977859" w:rsidR="00F4043E" w:rsidRDefault="00F4043E" w:rsidP="00F4043E">
            <w:pPr>
              <w:spacing w:before="0" w:after="0"/>
              <w:ind w:left="0"/>
              <w:rPr>
                <w:rFonts w:ascii="News Gothic GDB" w:eastAsia="News Gothic GDB" w:hAnsi="News Gothic GDB" w:cs="News Gothic GDB"/>
                <w:color w:val="000000" w:themeColor="text1"/>
              </w:rPr>
            </w:pPr>
          </w:p>
          <w:p w14:paraId="26672EDA" w14:textId="68995E3C" w:rsidR="00F4043E" w:rsidRPr="00D24BA9" w:rsidRDefault="00F4043E" w:rsidP="00F4043E">
            <w:pPr>
              <w:autoSpaceDE w:val="0"/>
              <w:autoSpaceDN w:val="0"/>
              <w:adjustRightInd w:val="0"/>
              <w:spacing w:before="0" w:after="0"/>
              <w:ind w:left="0"/>
            </w:pPr>
          </w:p>
          <w:p w14:paraId="4B37E6D4" w14:textId="75CB3E19" w:rsidR="00F4043E" w:rsidRPr="00D24BA9" w:rsidRDefault="00F4043E" w:rsidP="00F4043E">
            <w:pPr>
              <w:pStyle w:val="ListParagraph"/>
              <w:numPr>
                <w:ilvl w:val="0"/>
                <w:numId w:val="5"/>
              </w:numPr>
              <w:autoSpaceDE w:val="0"/>
              <w:autoSpaceDN w:val="0"/>
              <w:adjustRightInd w:val="0"/>
              <w:spacing w:before="0" w:after="0"/>
              <w:jc w:val="both"/>
              <w:rPr>
                <w:rFonts w:ascii="News Gothic GDB" w:eastAsia="News Gothic GDB" w:hAnsi="News Gothic GDB" w:cs="News Gothic GDB"/>
                <w:b/>
                <w:bCs/>
                <w:color w:val="000000" w:themeColor="text1"/>
                <w:szCs w:val="22"/>
              </w:rPr>
            </w:pPr>
            <w:r w:rsidRPr="253FCEC1">
              <w:rPr>
                <w:rFonts w:ascii="Arial" w:eastAsia="Arial" w:hAnsi="Arial" w:cs="Arial"/>
                <w:b/>
                <w:bCs/>
                <w:color w:val="000000" w:themeColor="text1"/>
                <w:sz w:val="20"/>
                <w:lang w:val="en-GB"/>
              </w:rPr>
              <w:t xml:space="preserve">MISP Internal Threat Intelligence Sharing platform </w:t>
            </w:r>
            <w:r w:rsidRPr="253FCEC1">
              <w:rPr>
                <w:rFonts w:ascii="Arial" w:eastAsia="Arial" w:hAnsi="Arial" w:cs="Arial"/>
                <w:b/>
                <w:bCs/>
                <w:color w:val="000000" w:themeColor="text1"/>
                <w:sz w:val="20"/>
              </w:rPr>
              <w:t>– AID7</w:t>
            </w:r>
            <w:r w:rsidRPr="253FCEC1">
              <w:rPr>
                <w:rFonts w:ascii="News Gothic GDB" w:eastAsia="News Gothic GDB" w:hAnsi="News Gothic GDB" w:cs="News Gothic GDB"/>
                <w:b/>
                <w:bCs/>
                <w:color w:val="000000" w:themeColor="text1"/>
              </w:rPr>
              <w:t>37 is rated Minor, Risk Assessment must be carried out once per 36 months according to Information Security Management Standard.</w:t>
            </w:r>
          </w:p>
          <w:p w14:paraId="120AF890" w14:textId="3E01939A" w:rsidR="00F4043E" w:rsidRPr="00D24BA9" w:rsidRDefault="00F4043E" w:rsidP="00F4043E">
            <w:pPr>
              <w:autoSpaceDE w:val="0"/>
              <w:autoSpaceDN w:val="0"/>
              <w:adjustRightInd w:val="0"/>
              <w:spacing w:before="0" w:after="0"/>
              <w:ind w:left="0"/>
              <w:jc w:val="both"/>
              <w:rPr>
                <w:rFonts w:ascii="News Gothic GDB" w:eastAsia="News Gothic GDB" w:hAnsi="News Gothic GDB" w:cs="News Gothic GDB"/>
                <w:b/>
                <w:bCs/>
                <w:color w:val="000000" w:themeColor="text1"/>
                <w:szCs w:val="22"/>
              </w:rPr>
            </w:pPr>
          </w:p>
          <w:p w14:paraId="649536B6" w14:textId="324D3E72" w:rsidR="00F4043E" w:rsidRPr="00D24BA9" w:rsidRDefault="00F4043E" w:rsidP="00F4043E">
            <w:pPr>
              <w:autoSpaceDE w:val="0"/>
              <w:autoSpaceDN w:val="0"/>
              <w:adjustRightInd w:val="0"/>
              <w:spacing w:before="0" w:after="0"/>
              <w:ind w:left="0"/>
              <w:jc w:val="both"/>
              <w:rPr>
                <w:rFonts w:ascii="News Gothic GDB" w:eastAsia="News Gothic GDB" w:hAnsi="News Gothic GDB" w:cs="News Gothic GDB"/>
                <w:b/>
                <w:bCs/>
                <w:color w:val="000000" w:themeColor="text1"/>
              </w:rPr>
            </w:pPr>
            <w:r w:rsidRPr="253FCEC1">
              <w:rPr>
                <w:rFonts w:ascii="News Gothic GDB" w:eastAsia="News Gothic GDB" w:hAnsi="News Gothic GDB" w:cs="News Gothic GDB"/>
                <w:b/>
                <w:bCs/>
                <w:color w:val="000000" w:themeColor="text1"/>
                <w:lang w:val="en-GB"/>
              </w:rPr>
              <w:t>JQL query:</w:t>
            </w:r>
          </w:p>
          <w:p w14:paraId="02705787" w14:textId="503C300F" w:rsidR="00F4043E" w:rsidRPr="00D24BA9" w:rsidRDefault="00F4043E" w:rsidP="00F4043E">
            <w:pPr>
              <w:autoSpaceDE w:val="0"/>
              <w:autoSpaceDN w:val="0"/>
              <w:adjustRightInd w:val="0"/>
              <w:spacing w:before="0" w:after="0"/>
              <w:ind w:left="0"/>
              <w:jc w:val="both"/>
              <w:rPr>
                <w:rFonts w:ascii="News Gothic GDB" w:eastAsia="News Gothic GDB" w:hAnsi="News Gothic GDB" w:cs="News Gothic GDB"/>
                <w:b/>
                <w:bCs/>
                <w:color w:val="000000" w:themeColor="text1"/>
                <w:szCs w:val="22"/>
              </w:rPr>
            </w:pPr>
            <w:r w:rsidRPr="68D1F3B1">
              <w:rPr>
                <w:rFonts w:ascii="News Gothic GDB" w:eastAsia="News Gothic GDB" w:hAnsi="News Gothic GDB" w:cs="News Gothic GDB"/>
                <w:b/>
                <w:bCs/>
                <w:color w:val="000000" w:themeColor="text1"/>
                <w:szCs w:val="22"/>
                <w:lang w:val="en-GB"/>
              </w:rPr>
              <w:t xml:space="preserve">project = "Risk Assessment Planning" and "Asset Name" = AID737 order by due </w:t>
            </w:r>
            <w:proofErr w:type="spellStart"/>
            <w:r w:rsidRPr="68D1F3B1">
              <w:rPr>
                <w:rFonts w:ascii="News Gothic GDB" w:eastAsia="News Gothic GDB" w:hAnsi="News Gothic GDB" w:cs="News Gothic GDB"/>
                <w:b/>
                <w:bCs/>
                <w:color w:val="000000" w:themeColor="text1"/>
                <w:szCs w:val="22"/>
                <w:lang w:val="en-GB"/>
              </w:rPr>
              <w:t>desc</w:t>
            </w:r>
            <w:proofErr w:type="spellEnd"/>
          </w:p>
          <w:p w14:paraId="690AB3E5" w14:textId="7506B9D3" w:rsidR="00F4043E" w:rsidRPr="00D24BA9" w:rsidRDefault="00F4043E" w:rsidP="00F4043E">
            <w:pPr>
              <w:autoSpaceDE w:val="0"/>
              <w:autoSpaceDN w:val="0"/>
              <w:adjustRightInd w:val="0"/>
              <w:spacing w:before="0" w:after="0"/>
              <w:ind w:left="0"/>
              <w:jc w:val="both"/>
              <w:rPr>
                <w:rFonts w:ascii="News Gothic GDB" w:eastAsia="News Gothic GDB" w:hAnsi="News Gothic GDB" w:cs="News Gothic GDB"/>
                <w:b/>
                <w:bCs/>
                <w:color w:val="000000" w:themeColor="text1"/>
                <w:szCs w:val="22"/>
                <w:lang w:val="en-GB"/>
              </w:rPr>
            </w:pPr>
          </w:p>
          <w:p w14:paraId="45FEFBB5" w14:textId="4E5C864C" w:rsidR="00F4043E" w:rsidRPr="00D24BA9" w:rsidRDefault="00F4043E" w:rsidP="00F4043E">
            <w:pPr>
              <w:autoSpaceDE w:val="0"/>
              <w:autoSpaceDN w:val="0"/>
              <w:adjustRightInd w:val="0"/>
              <w:spacing w:before="0" w:after="0"/>
              <w:ind w:left="0"/>
              <w:jc w:val="both"/>
              <w:rPr>
                <w:rFonts w:ascii="News Gothic GDB" w:eastAsia="News Gothic GDB" w:hAnsi="News Gothic GDB" w:cs="News Gothic GDB"/>
                <w:b/>
                <w:bCs/>
                <w:color w:val="000000" w:themeColor="text1"/>
                <w:lang w:val="en-GB"/>
              </w:rPr>
            </w:pPr>
            <w:hyperlink r:id="rId68">
              <w:r w:rsidRPr="1A618838">
                <w:rPr>
                  <w:rStyle w:val="Hyperlink"/>
                  <w:rFonts w:ascii="News Gothic GDB" w:eastAsia="News Gothic GDB" w:hAnsi="News Gothic GDB" w:cs="News Gothic GDB"/>
                  <w:b/>
                  <w:bCs/>
                  <w:lang w:val="en-GB"/>
                </w:rPr>
                <w:t>Execute Query</w:t>
              </w:r>
            </w:hyperlink>
          </w:p>
          <w:p w14:paraId="68ACC1DB" w14:textId="4B71B52B" w:rsidR="00F4043E" w:rsidRPr="00D24BA9" w:rsidRDefault="00F4043E" w:rsidP="00F4043E">
            <w:pPr>
              <w:autoSpaceDE w:val="0"/>
              <w:autoSpaceDN w:val="0"/>
              <w:adjustRightInd w:val="0"/>
              <w:spacing w:before="0" w:after="0"/>
              <w:ind w:left="0"/>
              <w:jc w:val="both"/>
              <w:rPr>
                <w:rFonts w:ascii="News Gothic GDB" w:eastAsia="News Gothic GDB" w:hAnsi="News Gothic GDB" w:cs="News Gothic GDB"/>
                <w:b/>
                <w:bCs/>
                <w:szCs w:val="22"/>
                <w:lang w:val="en-GB"/>
              </w:rPr>
            </w:pPr>
          </w:p>
          <w:p w14:paraId="3DA3F303" w14:textId="5A6F8655" w:rsidR="00F4043E" w:rsidRPr="00D24BA9" w:rsidRDefault="00F4043E" w:rsidP="00F4043E">
            <w:pPr>
              <w:autoSpaceDE w:val="0"/>
              <w:autoSpaceDN w:val="0"/>
              <w:adjustRightInd w:val="0"/>
              <w:spacing w:before="0" w:after="0"/>
              <w:ind w:left="0"/>
              <w:jc w:val="both"/>
              <w:rPr>
                <w:rFonts w:ascii="News Gothic GDB" w:eastAsia="News Gothic GDB" w:hAnsi="News Gothic GDB" w:cs="News Gothic GDB"/>
                <w:b/>
                <w:bCs/>
                <w:color w:val="000000" w:themeColor="text1"/>
                <w:szCs w:val="22"/>
              </w:rPr>
            </w:pPr>
            <w:r w:rsidRPr="5DE71F57">
              <w:rPr>
                <w:rFonts w:ascii="News Gothic GDB" w:eastAsia="News Gothic GDB" w:hAnsi="News Gothic GDB" w:cs="News Gothic GDB"/>
                <w:b/>
                <w:bCs/>
                <w:color w:val="000000" w:themeColor="text1"/>
                <w:szCs w:val="22"/>
              </w:rPr>
              <w:t>These were identified:</w:t>
            </w:r>
          </w:p>
          <w:p w14:paraId="4E3D72C5" w14:textId="586BFF3D" w:rsidR="00F4043E" w:rsidRPr="00D24BA9" w:rsidRDefault="00F4043E" w:rsidP="00F4043E">
            <w:pPr>
              <w:autoSpaceDE w:val="0"/>
              <w:autoSpaceDN w:val="0"/>
              <w:adjustRightInd w:val="0"/>
              <w:spacing w:before="0" w:after="0"/>
              <w:ind w:left="0"/>
              <w:jc w:val="both"/>
              <w:rPr>
                <w:rFonts w:ascii="News Gothic GDB" w:eastAsia="News Gothic GDB" w:hAnsi="News Gothic GDB" w:cs="News Gothic GDB"/>
                <w:b/>
                <w:bCs/>
                <w:szCs w:val="22"/>
                <w:lang w:val="en-GB"/>
              </w:rPr>
            </w:pPr>
          </w:p>
          <w:p w14:paraId="4CDC2896" w14:textId="22E9CC36" w:rsidR="00F4043E" w:rsidRPr="00D24BA9" w:rsidRDefault="00F4043E" w:rsidP="00F4043E">
            <w:pPr>
              <w:autoSpaceDE w:val="0"/>
              <w:autoSpaceDN w:val="0"/>
              <w:adjustRightInd w:val="0"/>
              <w:spacing w:before="0" w:after="0"/>
              <w:ind w:left="0"/>
              <w:jc w:val="both"/>
            </w:pPr>
            <w:r>
              <w:rPr>
                <w:noProof/>
              </w:rPr>
              <w:drawing>
                <wp:inline distT="0" distB="0" distL="0" distR="0" wp14:anchorId="7A0CBF86" wp14:editId="41A29AB9">
                  <wp:extent cx="5562602" cy="1676400"/>
                  <wp:effectExtent l="0" t="0" r="0" b="0"/>
                  <wp:docPr id="348242174" name="Picture 348242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562602" cy="1676400"/>
                          </a:xfrm>
                          <a:prstGeom prst="rect">
                            <a:avLst/>
                          </a:prstGeom>
                        </pic:spPr>
                      </pic:pic>
                    </a:graphicData>
                  </a:graphic>
                </wp:inline>
              </w:drawing>
            </w:r>
          </w:p>
          <w:p w14:paraId="17B50FB6" w14:textId="617743BC" w:rsidR="00F4043E" w:rsidRPr="00D24BA9" w:rsidRDefault="00F4043E" w:rsidP="00F4043E">
            <w:pPr>
              <w:autoSpaceDE w:val="0"/>
              <w:autoSpaceDN w:val="0"/>
              <w:adjustRightInd w:val="0"/>
              <w:spacing w:before="0" w:after="0"/>
              <w:ind w:left="0"/>
              <w:jc w:val="both"/>
            </w:pPr>
          </w:p>
          <w:p w14:paraId="42A57683" w14:textId="006365BD" w:rsidR="00F4043E" w:rsidRPr="00D24BA9" w:rsidRDefault="00F4043E" w:rsidP="00F4043E">
            <w:pPr>
              <w:autoSpaceDE w:val="0"/>
              <w:autoSpaceDN w:val="0"/>
              <w:adjustRightInd w:val="0"/>
              <w:spacing w:before="0" w:after="0"/>
              <w:ind w:left="0"/>
              <w:jc w:val="both"/>
            </w:pPr>
          </w:p>
          <w:p w14:paraId="557699F6" w14:textId="46F5D8BC" w:rsidR="00F4043E" w:rsidRPr="00D24BA9" w:rsidRDefault="00F4043E" w:rsidP="00F4043E">
            <w:pPr>
              <w:autoSpaceDE w:val="0"/>
              <w:autoSpaceDN w:val="0"/>
              <w:adjustRightInd w:val="0"/>
              <w:spacing w:before="0" w:after="0"/>
              <w:ind w:left="0"/>
              <w:jc w:val="both"/>
            </w:pPr>
            <w:r>
              <w:rPr>
                <w:noProof/>
              </w:rPr>
              <w:drawing>
                <wp:inline distT="0" distB="0" distL="0" distR="0" wp14:anchorId="513C9633" wp14:editId="73EAC64C">
                  <wp:extent cx="5572125" cy="1952625"/>
                  <wp:effectExtent l="0" t="0" r="0" b="0"/>
                  <wp:docPr id="903572893" name="Picture 903572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572125" cy="1952625"/>
                          </a:xfrm>
                          <a:prstGeom prst="rect">
                            <a:avLst/>
                          </a:prstGeom>
                        </pic:spPr>
                      </pic:pic>
                    </a:graphicData>
                  </a:graphic>
                </wp:inline>
              </w:drawing>
            </w:r>
          </w:p>
          <w:p w14:paraId="6BB12F1F" w14:textId="112AD2DC" w:rsidR="00F4043E" w:rsidRPr="00D24BA9" w:rsidRDefault="00F4043E" w:rsidP="00F4043E">
            <w:pPr>
              <w:autoSpaceDE w:val="0"/>
              <w:autoSpaceDN w:val="0"/>
              <w:adjustRightInd w:val="0"/>
              <w:spacing w:before="0" w:after="0"/>
              <w:ind w:left="0"/>
              <w:jc w:val="both"/>
            </w:pPr>
          </w:p>
          <w:p w14:paraId="4859F866" w14:textId="44B62B6A" w:rsidR="00F4043E" w:rsidRPr="00D24BA9" w:rsidRDefault="00F4043E" w:rsidP="00F4043E">
            <w:pPr>
              <w:autoSpaceDE w:val="0"/>
              <w:autoSpaceDN w:val="0"/>
              <w:adjustRightInd w:val="0"/>
              <w:spacing w:before="0" w:after="0"/>
              <w:ind w:left="0"/>
              <w:jc w:val="both"/>
              <w:rPr>
                <w:rFonts w:ascii="News Gothic GDB" w:eastAsia="News Gothic GDB" w:hAnsi="News Gothic GDB" w:cs="News Gothic GDB"/>
                <w:b/>
                <w:bCs/>
                <w:color w:val="000000" w:themeColor="text1"/>
                <w:szCs w:val="22"/>
              </w:rPr>
            </w:pPr>
          </w:p>
          <w:p w14:paraId="32113FA5" w14:textId="5C59F6AD" w:rsidR="00F4043E" w:rsidRPr="00D24BA9" w:rsidRDefault="00F4043E" w:rsidP="00F4043E">
            <w:pPr>
              <w:autoSpaceDE w:val="0"/>
              <w:autoSpaceDN w:val="0"/>
              <w:adjustRightInd w:val="0"/>
              <w:spacing w:before="0" w:after="0"/>
              <w:ind w:left="0"/>
              <w:rPr>
                <w:b/>
                <w:bCs/>
              </w:rPr>
            </w:pPr>
            <w:r w:rsidRPr="1A618838">
              <w:rPr>
                <w:b/>
                <w:bCs/>
              </w:rPr>
              <w:t xml:space="preserve">Link for the most recent risk assessment &gt;&gt;: </w:t>
            </w:r>
            <w:hyperlink r:id="rId71">
              <w:r w:rsidRPr="1A618838">
                <w:rPr>
                  <w:rStyle w:val="Hyperlink"/>
                  <w:b/>
                  <w:bCs/>
                </w:rPr>
                <w:t>Link</w:t>
              </w:r>
            </w:hyperlink>
            <w:r w:rsidRPr="1A618838">
              <w:rPr>
                <w:b/>
                <w:bCs/>
              </w:rPr>
              <w:t xml:space="preserve"> , the one resolved on the date 24/02/2025</w:t>
            </w:r>
          </w:p>
          <w:p w14:paraId="6ADC319B" w14:textId="11CDEFEE" w:rsidR="00F4043E" w:rsidRPr="00D24BA9" w:rsidRDefault="00F4043E" w:rsidP="00F4043E">
            <w:pPr>
              <w:autoSpaceDE w:val="0"/>
              <w:autoSpaceDN w:val="0"/>
              <w:adjustRightInd w:val="0"/>
              <w:spacing w:before="0" w:after="0"/>
              <w:ind w:left="0"/>
              <w:rPr>
                <w:b/>
                <w:bCs/>
              </w:rPr>
            </w:pPr>
            <w:r w:rsidRPr="1A618838">
              <w:rPr>
                <w:b/>
                <w:bCs/>
              </w:rPr>
              <w:t xml:space="preserve">Link for the previous risk assessment &gt;&gt;: </w:t>
            </w:r>
            <w:hyperlink r:id="rId72">
              <w:r w:rsidRPr="1A618838">
                <w:rPr>
                  <w:rStyle w:val="Hyperlink"/>
                  <w:b/>
                  <w:bCs/>
                </w:rPr>
                <w:t>Link</w:t>
              </w:r>
            </w:hyperlink>
            <w:r w:rsidRPr="1A618838">
              <w:rPr>
                <w:b/>
                <w:bCs/>
              </w:rPr>
              <w:t xml:space="preserve"> , the one resolved on the date 06/01/2023</w:t>
            </w:r>
          </w:p>
          <w:p w14:paraId="2AFEF9DD" w14:textId="1F171EC0" w:rsidR="00F4043E" w:rsidRPr="00D24BA9" w:rsidRDefault="00F4043E" w:rsidP="00F4043E">
            <w:pPr>
              <w:autoSpaceDE w:val="0"/>
              <w:autoSpaceDN w:val="0"/>
              <w:adjustRightInd w:val="0"/>
              <w:spacing w:before="0" w:after="0"/>
              <w:ind w:left="0"/>
              <w:rPr>
                <w:b/>
                <w:bCs/>
              </w:rPr>
            </w:pPr>
          </w:p>
          <w:p w14:paraId="3800359B" w14:textId="709FB375" w:rsidR="00F4043E" w:rsidRPr="00D24BA9" w:rsidRDefault="00F4043E" w:rsidP="00F4043E">
            <w:pPr>
              <w:autoSpaceDE w:val="0"/>
              <w:autoSpaceDN w:val="0"/>
              <w:adjustRightInd w:val="0"/>
              <w:spacing w:before="0" w:after="0"/>
              <w:ind w:left="0"/>
              <w:rPr>
                <w:b/>
                <w:bCs/>
              </w:rPr>
            </w:pPr>
            <w:r w:rsidRPr="253FCEC1">
              <w:rPr>
                <w:b/>
                <w:bCs/>
                <w:szCs w:val="22"/>
              </w:rPr>
              <w:t>IA verified that the risk assessment was performed at least ones in 36 months.</w:t>
            </w:r>
          </w:p>
          <w:p w14:paraId="55667E87" w14:textId="2F968A35" w:rsidR="00F4043E" w:rsidRPr="00D24BA9" w:rsidRDefault="00F4043E" w:rsidP="00F4043E">
            <w:pPr>
              <w:autoSpaceDE w:val="0"/>
              <w:autoSpaceDN w:val="0"/>
              <w:adjustRightInd w:val="0"/>
              <w:spacing w:before="0" w:after="0"/>
              <w:ind w:left="0"/>
            </w:pPr>
          </w:p>
          <w:p w14:paraId="2C7A2DA8" w14:textId="0D695C1A" w:rsidR="00F4043E" w:rsidRPr="00D24BA9" w:rsidRDefault="00F4043E" w:rsidP="00F4043E">
            <w:pPr>
              <w:autoSpaceDE w:val="0"/>
              <w:autoSpaceDN w:val="0"/>
              <w:adjustRightInd w:val="0"/>
              <w:spacing w:before="0" w:after="0"/>
              <w:ind w:left="0"/>
              <w:rPr>
                <w:rFonts w:eastAsia="TimesTenCondensed" w:cs="TimesTenCondensed"/>
              </w:rPr>
            </w:pPr>
            <w:hyperlink r:id="rId73">
              <w:r w:rsidRPr="1A618838">
                <w:rPr>
                  <w:rStyle w:val="Hyperlink"/>
                  <w:rFonts w:eastAsia="TimesTenCondensed" w:cs="TimesTenCondensed"/>
                </w:rPr>
                <w:t>DBG_IS_RAT_AID737_MISP_v3.8_2024-10-08_0742.xlsm</w:t>
              </w:r>
            </w:hyperlink>
          </w:p>
          <w:p w14:paraId="22F58A19" w14:textId="4751889D" w:rsidR="00F4043E" w:rsidRPr="00D24BA9" w:rsidRDefault="00F4043E" w:rsidP="00F4043E">
            <w:pPr>
              <w:autoSpaceDE w:val="0"/>
              <w:autoSpaceDN w:val="0"/>
              <w:adjustRightInd w:val="0"/>
              <w:spacing w:before="0" w:after="0"/>
              <w:ind w:left="0"/>
              <w:rPr>
                <w:b/>
                <w:bCs/>
              </w:rPr>
            </w:pPr>
          </w:p>
          <w:p w14:paraId="60A2804E" w14:textId="601913E5" w:rsidR="00F4043E" w:rsidRPr="00D24BA9" w:rsidRDefault="00F4043E" w:rsidP="00F4043E">
            <w:pPr>
              <w:autoSpaceDE w:val="0"/>
              <w:autoSpaceDN w:val="0"/>
              <w:adjustRightInd w:val="0"/>
              <w:spacing w:before="0" w:after="0"/>
              <w:ind w:left="0"/>
            </w:pPr>
            <w:r w:rsidRPr="1A618838">
              <w:rPr>
                <w:rFonts w:ascii="News Gothic GDB" w:eastAsia="News Gothic GDB" w:hAnsi="News Gothic GDB" w:cs="News Gothic GDB"/>
                <w:color w:val="000000" w:themeColor="text1"/>
              </w:rPr>
              <w:t>IA assessed the sheets “Asset Profile”, “SSD Control Requirements”, “Risk Assessment” and “RR Risk &amp; Measures” and reviewed that all relevant fields are filled.</w:t>
            </w:r>
          </w:p>
          <w:p w14:paraId="1EE35C44" w14:textId="05247474" w:rsidR="00F4043E" w:rsidRPr="00D24BA9" w:rsidRDefault="00F4043E" w:rsidP="00F4043E">
            <w:pPr>
              <w:autoSpaceDE w:val="0"/>
              <w:autoSpaceDN w:val="0"/>
              <w:adjustRightInd w:val="0"/>
              <w:spacing w:before="0" w:after="0"/>
              <w:ind w:left="0"/>
              <w:rPr>
                <w:rFonts w:ascii="News Gothic GDB" w:eastAsia="News Gothic GDB" w:hAnsi="News Gothic GDB" w:cs="News Gothic GDB"/>
                <w:color w:val="000000" w:themeColor="text1"/>
              </w:rPr>
            </w:pPr>
          </w:p>
          <w:p w14:paraId="7955846F" w14:textId="7B5B52AC" w:rsidR="00F4043E" w:rsidRPr="00D24BA9" w:rsidRDefault="00F4043E" w:rsidP="00F4043E">
            <w:pPr>
              <w:autoSpaceDE w:val="0"/>
              <w:autoSpaceDN w:val="0"/>
              <w:adjustRightInd w:val="0"/>
              <w:spacing w:before="0" w:after="0"/>
              <w:ind w:left="0"/>
              <w:rPr>
                <w:rFonts w:ascii="News Gothic GDB" w:eastAsia="News Gothic GDB" w:hAnsi="News Gothic GDB" w:cs="News Gothic GDB"/>
              </w:rPr>
            </w:pPr>
            <w:r w:rsidRPr="1A618838">
              <w:rPr>
                <w:rFonts w:ascii="News Gothic GDB" w:eastAsia="News Gothic GDB" w:hAnsi="News Gothic GDB" w:cs="News Gothic GDB"/>
                <w:color w:val="000000" w:themeColor="text1"/>
              </w:rPr>
              <w:t xml:space="preserve">Plausibility check: </w:t>
            </w:r>
            <w:hyperlink r:id="rId74">
              <w:r w:rsidRPr="1A618838">
                <w:rPr>
                  <w:rStyle w:val="Hyperlink"/>
                  <w:rFonts w:ascii="News Gothic GDB" w:eastAsia="News Gothic GDB" w:hAnsi="News Gothic GDB" w:cs="News Gothic GDB"/>
                </w:rPr>
                <w:t>RAP-4768_AID737_MISP_PlausibilityChecks_v1.8_2024-10-09_1609.xlsx</w:t>
              </w:r>
            </w:hyperlink>
          </w:p>
          <w:p w14:paraId="5BF785DF" w14:textId="72B1496E" w:rsidR="00F4043E" w:rsidRPr="00D24BA9" w:rsidRDefault="00F4043E" w:rsidP="00F4043E">
            <w:pPr>
              <w:autoSpaceDE w:val="0"/>
              <w:autoSpaceDN w:val="0"/>
              <w:adjustRightInd w:val="0"/>
              <w:spacing w:before="0" w:after="0"/>
              <w:ind w:left="0"/>
              <w:rPr>
                <w:rFonts w:ascii="News Gothic GDB" w:eastAsia="News Gothic GDB" w:hAnsi="News Gothic GDB" w:cs="News Gothic GDB"/>
                <w:color w:val="000000" w:themeColor="text1"/>
              </w:rPr>
            </w:pPr>
            <w:r w:rsidRPr="1A618838">
              <w:rPr>
                <w:rFonts w:ascii="News Gothic GDB" w:eastAsia="News Gothic GDB" w:hAnsi="News Gothic GDB" w:cs="News Gothic GDB"/>
                <w:color w:val="000000" w:themeColor="text1"/>
              </w:rPr>
              <w:t>Formal plausibility check is available, and all relevant fields are filled. Plausibility check is described in sheet “Checklist”.</w:t>
            </w:r>
          </w:p>
          <w:p w14:paraId="3C082868" w14:textId="6E8CCAC4" w:rsidR="00F4043E" w:rsidRPr="00D24BA9" w:rsidRDefault="00F4043E" w:rsidP="00F4043E">
            <w:pPr>
              <w:autoSpaceDE w:val="0"/>
              <w:autoSpaceDN w:val="0"/>
              <w:adjustRightInd w:val="0"/>
              <w:spacing w:before="0" w:after="0"/>
              <w:ind w:left="0"/>
              <w:rPr>
                <w:rFonts w:ascii="News Gothic GDB" w:eastAsia="News Gothic GDB" w:hAnsi="News Gothic GDB" w:cs="News Gothic GDB"/>
              </w:rPr>
            </w:pPr>
            <w:proofErr w:type="gramStart"/>
            <w:r w:rsidRPr="28056C95">
              <w:rPr>
                <w:rFonts w:ascii="News Gothic GDB" w:eastAsia="News Gothic GDB" w:hAnsi="News Gothic GDB" w:cs="News Gothic GDB"/>
                <w:color w:val="000000" w:themeColor="text1"/>
              </w:rPr>
              <w:t>Check</w:t>
            </w:r>
            <w:proofErr w:type="gramEnd"/>
            <w:r w:rsidRPr="28056C95">
              <w:rPr>
                <w:rFonts w:ascii="News Gothic GDB" w:eastAsia="News Gothic GDB" w:hAnsi="News Gothic GDB" w:cs="News Gothic GDB"/>
                <w:color w:val="000000" w:themeColor="text1"/>
              </w:rPr>
              <w:t xml:space="preserve"> was carried out by </w:t>
            </w:r>
            <w:proofErr w:type="spellStart"/>
            <w:r w:rsidRPr="28056C95">
              <w:rPr>
                <w:rFonts w:ascii="News Gothic GDB" w:eastAsia="News Gothic GDB" w:hAnsi="News Gothic GDB" w:cs="News Gothic GDB"/>
              </w:rPr>
              <w:t>Debmalya</w:t>
            </w:r>
            <w:proofErr w:type="spellEnd"/>
            <w:r w:rsidRPr="28056C95">
              <w:rPr>
                <w:rFonts w:ascii="News Gothic GDB" w:eastAsia="News Gothic GDB" w:hAnsi="News Gothic GDB" w:cs="News Gothic GDB"/>
              </w:rPr>
              <w:t xml:space="preserve"> Chatterjee</w:t>
            </w:r>
            <w:r w:rsidRPr="28056C95">
              <w:rPr>
                <w:rFonts w:ascii="News Gothic GDB" w:eastAsia="News Gothic GDB" w:hAnsi="News Gothic GDB" w:cs="News Gothic GDB"/>
                <w:color w:val="000000" w:themeColor="text1"/>
              </w:rPr>
              <w:t>, IS Risk Management (U).</w:t>
            </w:r>
          </w:p>
          <w:p w14:paraId="1C067CA2" w14:textId="2EBC6E31" w:rsidR="00F4043E" w:rsidRPr="00D24BA9" w:rsidRDefault="00F4043E" w:rsidP="00F4043E">
            <w:pPr>
              <w:autoSpaceDE w:val="0"/>
              <w:autoSpaceDN w:val="0"/>
              <w:adjustRightInd w:val="0"/>
              <w:ind w:left="0"/>
              <w:rPr>
                <w:rFonts w:ascii="News Gothic GDB" w:eastAsia="News Gothic GDB" w:hAnsi="News Gothic GDB" w:cs="News Gothic GDB"/>
                <w:color w:val="000000" w:themeColor="text1"/>
              </w:rPr>
            </w:pPr>
            <w:r w:rsidRPr="253FCEC1">
              <w:rPr>
                <w:rFonts w:ascii="News Gothic GDB" w:eastAsia="News Gothic GDB" w:hAnsi="News Gothic GDB" w:cs="News Gothic GDB"/>
                <w:color w:val="000000" w:themeColor="text1"/>
              </w:rPr>
              <w:t>IA noted that also in the plausibility check, it is identified that the actual IC is not aligned with the IC in the APMS. (Refer to line 8 in the worksheet “Checklist”.), however IC is not updated in the APMS. However, IA was informed by the IT application owner that criticality is automatically calculated based on CIAA values and Core Application Flag entered. According to calculation embedded in APMS, for non-core applications, maximum criticality is calculated as max CIAAA value-1. See below the explanation:</w:t>
            </w:r>
          </w:p>
          <w:p w14:paraId="62003D33" w14:textId="371F3EF7" w:rsidR="00F4043E" w:rsidRDefault="00F4043E" w:rsidP="00F4043E">
            <w:pPr>
              <w:ind w:left="0"/>
              <w:rPr>
                <w:rFonts w:ascii="News Gothic GDB" w:eastAsia="News Gothic GDB" w:hAnsi="News Gothic GDB" w:cs="News Gothic GDB"/>
                <w:color w:val="000000" w:themeColor="text1"/>
                <w:highlight w:val="yellow"/>
              </w:rPr>
            </w:pPr>
          </w:p>
          <w:p w14:paraId="0868CAD0" w14:textId="724E560D" w:rsidR="00F4043E" w:rsidRDefault="00F4043E" w:rsidP="00F4043E">
            <w:pPr>
              <w:ind w:left="0"/>
            </w:pPr>
            <w:r>
              <w:rPr>
                <w:noProof/>
              </w:rPr>
              <w:drawing>
                <wp:inline distT="0" distB="0" distL="0" distR="0" wp14:anchorId="7E858FEB" wp14:editId="37A7F370">
                  <wp:extent cx="5572125" cy="1400175"/>
                  <wp:effectExtent l="0" t="0" r="0" b="0"/>
                  <wp:docPr id="1800952460" name="Picture 1800952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572125" cy="1400175"/>
                          </a:xfrm>
                          <a:prstGeom prst="rect">
                            <a:avLst/>
                          </a:prstGeom>
                        </pic:spPr>
                      </pic:pic>
                    </a:graphicData>
                  </a:graphic>
                </wp:inline>
              </w:drawing>
            </w:r>
          </w:p>
          <w:p w14:paraId="027C3ADB" w14:textId="3FA4A8C0" w:rsidR="00F4043E" w:rsidRPr="00D24BA9" w:rsidRDefault="00F4043E" w:rsidP="00F4043E">
            <w:pPr>
              <w:autoSpaceDE w:val="0"/>
              <w:autoSpaceDN w:val="0"/>
              <w:adjustRightInd w:val="0"/>
              <w:ind w:left="0"/>
              <w:rPr>
                <w:rFonts w:ascii="News Gothic GDB" w:eastAsia="News Gothic GDB" w:hAnsi="News Gothic GDB" w:cs="News Gothic GDB"/>
                <w:color w:val="000000" w:themeColor="text1"/>
              </w:rPr>
            </w:pPr>
            <w:r w:rsidRPr="28056C95">
              <w:rPr>
                <w:rFonts w:ascii="News Gothic GDB" w:eastAsia="News Gothic GDB" w:hAnsi="News Gothic GDB" w:cs="News Gothic GDB"/>
                <w:color w:val="000000" w:themeColor="text1"/>
              </w:rPr>
              <w:t>Identified risks were followed up in Jira and the risks were accepted:</w:t>
            </w:r>
          </w:p>
          <w:p w14:paraId="441F93A5" w14:textId="2B1BDE7D" w:rsidR="00F4043E" w:rsidRPr="00D24BA9" w:rsidRDefault="00F4043E" w:rsidP="00F4043E">
            <w:pPr>
              <w:autoSpaceDE w:val="0"/>
              <w:autoSpaceDN w:val="0"/>
              <w:adjustRightInd w:val="0"/>
              <w:spacing w:before="0" w:after="0"/>
              <w:ind w:left="0"/>
              <w:jc w:val="both"/>
            </w:pPr>
            <w:r>
              <w:rPr>
                <w:noProof/>
              </w:rPr>
              <w:drawing>
                <wp:inline distT="0" distB="0" distL="0" distR="0" wp14:anchorId="247A7E67" wp14:editId="715D37CA">
                  <wp:extent cx="5562600" cy="1225917"/>
                  <wp:effectExtent l="0" t="0" r="0" b="0"/>
                  <wp:docPr id="441924281" name="Picture 441924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562600" cy="1225917"/>
                          </a:xfrm>
                          <a:prstGeom prst="rect">
                            <a:avLst/>
                          </a:prstGeom>
                        </pic:spPr>
                      </pic:pic>
                    </a:graphicData>
                  </a:graphic>
                </wp:inline>
              </w:drawing>
            </w:r>
          </w:p>
          <w:p w14:paraId="2F74E61A" w14:textId="6F80AC6C" w:rsidR="00F4043E" w:rsidRPr="00D24BA9" w:rsidRDefault="00F4043E" w:rsidP="00F4043E">
            <w:pPr>
              <w:autoSpaceDE w:val="0"/>
              <w:autoSpaceDN w:val="0"/>
              <w:adjustRightInd w:val="0"/>
              <w:spacing w:before="0" w:after="0"/>
              <w:ind w:left="0"/>
              <w:rPr>
                <w:rFonts w:ascii="News Gothic GDB" w:eastAsia="News Gothic GDB" w:hAnsi="News Gothic GDB" w:cs="News Gothic GDB"/>
                <w:szCs w:val="22"/>
              </w:rPr>
            </w:pPr>
            <w:r w:rsidRPr="1A618838">
              <w:rPr>
                <w:rFonts w:ascii="News Gothic GDB" w:eastAsia="News Gothic GDB" w:hAnsi="News Gothic GDB" w:cs="News Gothic GDB"/>
                <w:color w:val="000000" w:themeColor="text1"/>
                <w:szCs w:val="22"/>
              </w:rPr>
              <w:t>Next Risk Assessment due in October 2025 &gt;</w:t>
            </w:r>
            <w:hyperlink r:id="rId77">
              <w:r w:rsidRPr="1A618838">
                <w:rPr>
                  <w:rStyle w:val="Hyperlink"/>
                  <w:rFonts w:ascii="News Gothic GDB" w:eastAsia="News Gothic GDB" w:hAnsi="News Gothic GDB" w:cs="News Gothic GDB"/>
                  <w:szCs w:val="22"/>
                </w:rPr>
                <w:t>RAP-6403</w:t>
              </w:r>
            </w:hyperlink>
          </w:p>
          <w:p w14:paraId="286869EE" w14:textId="50E37380" w:rsidR="00F4043E" w:rsidRPr="00D24BA9" w:rsidRDefault="00F4043E" w:rsidP="00F4043E">
            <w:pPr>
              <w:autoSpaceDE w:val="0"/>
              <w:autoSpaceDN w:val="0"/>
              <w:adjustRightInd w:val="0"/>
              <w:spacing w:before="0" w:after="0"/>
              <w:ind w:left="0"/>
              <w:rPr>
                <w:rFonts w:ascii="News Gothic GDB" w:eastAsia="News Gothic GDB" w:hAnsi="News Gothic GDB" w:cs="News Gothic GDB"/>
                <w:szCs w:val="22"/>
              </w:rPr>
            </w:pPr>
          </w:p>
          <w:p w14:paraId="43D868AD" w14:textId="200DD162" w:rsidR="00F4043E" w:rsidRPr="00D24BA9" w:rsidRDefault="00F4043E" w:rsidP="00F4043E">
            <w:pPr>
              <w:autoSpaceDE w:val="0"/>
              <w:autoSpaceDN w:val="0"/>
              <w:adjustRightInd w:val="0"/>
              <w:spacing w:before="0" w:after="0"/>
              <w:ind w:left="0"/>
              <w:rPr>
                <w:rFonts w:ascii="News Gothic GDB" w:eastAsia="News Gothic GDB" w:hAnsi="News Gothic GDB" w:cs="News Gothic GDB"/>
                <w:szCs w:val="22"/>
                <w:highlight w:val="green"/>
              </w:rPr>
            </w:pPr>
            <w:r w:rsidRPr="1A618838">
              <w:rPr>
                <w:rFonts w:ascii="News Gothic GDB" w:eastAsia="News Gothic GDB" w:hAnsi="News Gothic GDB" w:cs="News Gothic GDB"/>
                <w:szCs w:val="22"/>
                <w:highlight w:val="green"/>
              </w:rPr>
              <w:t>OK</w:t>
            </w:r>
          </w:p>
          <w:p w14:paraId="5749F438" w14:textId="7B175DC0" w:rsidR="00F4043E" w:rsidRPr="00D24BA9" w:rsidRDefault="00F4043E" w:rsidP="00F4043E">
            <w:pPr>
              <w:autoSpaceDE w:val="0"/>
              <w:autoSpaceDN w:val="0"/>
              <w:adjustRightInd w:val="0"/>
              <w:spacing w:before="0" w:after="0"/>
              <w:ind w:left="0"/>
              <w:rPr>
                <w:rFonts w:ascii="News Gothic GDB" w:eastAsia="News Gothic GDB" w:hAnsi="News Gothic GDB" w:cs="News Gothic GDB"/>
                <w:color w:val="000000" w:themeColor="text1"/>
                <w:szCs w:val="22"/>
              </w:rPr>
            </w:pPr>
          </w:p>
          <w:p w14:paraId="4A38A38C" w14:textId="74957528" w:rsidR="00F4043E" w:rsidRPr="00D24BA9" w:rsidRDefault="00F4043E" w:rsidP="00F4043E">
            <w:pPr>
              <w:pStyle w:val="ListParagraph"/>
              <w:numPr>
                <w:ilvl w:val="0"/>
                <w:numId w:val="5"/>
              </w:numPr>
              <w:autoSpaceDE w:val="0"/>
              <w:autoSpaceDN w:val="0"/>
              <w:adjustRightInd w:val="0"/>
              <w:spacing w:before="0" w:after="0"/>
              <w:rPr>
                <w:rFonts w:ascii="News Gothic GDB" w:hAnsi="News Gothic GDB"/>
                <w:szCs w:val="22"/>
              </w:rPr>
            </w:pPr>
            <w:r w:rsidRPr="253FCEC1">
              <w:rPr>
                <w:rFonts w:ascii="News Gothic GDB" w:hAnsi="News Gothic GDB"/>
                <w:b/>
                <w:bCs/>
              </w:rPr>
              <w:t>Remote Penetration Test Environment</w:t>
            </w:r>
            <w:r w:rsidRPr="253FCEC1">
              <w:rPr>
                <w:rFonts w:ascii="Arial" w:eastAsia="Arial" w:hAnsi="Arial" w:cs="Arial"/>
                <w:sz w:val="20"/>
              </w:rPr>
              <w:t xml:space="preserve"> </w:t>
            </w:r>
            <w:r w:rsidRPr="253FCEC1">
              <w:rPr>
                <w:rFonts w:ascii="Arial" w:eastAsia="Arial" w:hAnsi="Arial" w:cs="Arial"/>
                <w:b/>
                <w:bCs/>
                <w:color w:val="000000" w:themeColor="text1"/>
                <w:sz w:val="20"/>
              </w:rPr>
              <w:t>RPE</w:t>
            </w:r>
            <w:r w:rsidRPr="253FCEC1">
              <w:rPr>
                <w:rFonts w:ascii="News Gothic GDB" w:hAnsi="News Gothic GDB"/>
                <w:b/>
                <w:bCs/>
              </w:rPr>
              <w:t xml:space="preserve"> – AID953 is rated Major, Risk Assessment must be carried out every 24 months, according to Information Security Management Standard</w:t>
            </w:r>
          </w:p>
          <w:p w14:paraId="061415B0" w14:textId="576504BE" w:rsidR="00F4043E" w:rsidRPr="00D24BA9" w:rsidRDefault="00F4043E" w:rsidP="00F4043E">
            <w:pPr>
              <w:autoSpaceDE w:val="0"/>
              <w:autoSpaceDN w:val="0"/>
              <w:adjustRightInd w:val="0"/>
              <w:spacing w:before="0" w:after="0"/>
              <w:ind w:left="0"/>
              <w:rPr>
                <w:rFonts w:ascii="News Gothic GDB" w:hAnsi="News Gothic GDB"/>
                <w:b/>
                <w:bCs/>
              </w:rPr>
            </w:pPr>
          </w:p>
          <w:p w14:paraId="39951668" w14:textId="36E4B1BF" w:rsidR="00F4043E" w:rsidRPr="00D24BA9" w:rsidRDefault="00F4043E" w:rsidP="00F4043E">
            <w:pPr>
              <w:autoSpaceDE w:val="0"/>
              <w:autoSpaceDN w:val="0"/>
              <w:adjustRightInd w:val="0"/>
              <w:spacing w:before="0" w:after="0"/>
              <w:ind w:left="0"/>
              <w:rPr>
                <w:rFonts w:ascii="News Gothic GDB" w:hAnsi="News Gothic GDB"/>
              </w:rPr>
            </w:pPr>
          </w:p>
          <w:p w14:paraId="4B93B9A9" w14:textId="12A31CCC" w:rsidR="00F4043E" w:rsidRPr="00D24BA9" w:rsidRDefault="00F4043E" w:rsidP="00F4043E">
            <w:pPr>
              <w:autoSpaceDE w:val="0"/>
              <w:autoSpaceDN w:val="0"/>
              <w:adjustRightInd w:val="0"/>
              <w:spacing w:before="0" w:after="0"/>
              <w:ind w:left="0"/>
              <w:rPr>
                <w:rFonts w:ascii="News Gothic GDB" w:eastAsia="News Gothic GDB" w:hAnsi="News Gothic GDB" w:cs="News Gothic GDB"/>
                <w:color w:val="000000" w:themeColor="text1"/>
              </w:rPr>
            </w:pPr>
            <w:r w:rsidRPr="1A618838">
              <w:rPr>
                <w:rFonts w:ascii="News Gothic GDB" w:eastAsia="News Gothic GDB" w:hAnsi="News Gothic GDB" w:cs="News Gothic GDB"/>
                <w:color w:val="000000" w:themeColor="text1"/>
                <w:lang w:val="en-GB"/>
              </w:rPr>
              <w:t>JQL query:</w:t>
            </w:r>
          </w:p>
          <w:p w14:paraId="1918E803" w14:textId="6BE19CF6" w:rsidR="00F4043E" w:rsidRPr="00D24BA9" w:rsidRDefault="00F4043E" w:rsidP="00F4043E">
            <w:pPr>
              <w:autoSpaceDE w:val="0"/>
              <w:autoSpaceDN w:val="0"/>
              <w:adjustRightInd w:val="0"/>
              <w:spacing w:before="0" w:after="0"/>
              <w:ind w:left="0"/>
              <w:rPr>
                <w:rFonts w:ascii="News Gothic GDB" w:eastAsia="News Gothic GDB" w:hAnsi="News Gothic GDB" w:cs="News Gothic GDB"/>
                <w:color w:val="000000" w:themeColor="text1"/>
              </w:rPr>
            </w:pPr>
            <w:r w:rsidRPr="1A618838">
              <w:rPr>
                <w:rFonts w:ascii="News Gothic GDB" w:eastAsia="News Gothic GDB" w:hAnsi="News Gothic GDB" w:cs="News Gothic GDB"/>
                <w:color w:val="000000" w:themeColor="text1"/>
                <w:lang w:val="en-GB"/>
              </w:rPr>
              <w:t xml:space="preserve">project = "Risk Assessment Planning" and "Asset Name" = AID953 order by due </w:t>
            </w:r>
            <w:proofErr w:type="spellStart"/>
            <w:r w:rsidRPr="1A618838">
              <w:rPr>
                <w:rFonts w:ascii="News Gothic GDB" w:eastAsia="News Gothic GDB" w:hAnsi="News Gothic GDB" w:cs="News Gothic GDB"/>
                <w:color w:val="000000" w:themeColor="text1"/>
                <w:lang w:val="en-GB"/>
              </w:rPr>
              <w:t>desc</w:t>
            </w:r>
            <w:proofErr w:type="spellEnd"/>
          </w:p>
          <w:p w14:paraId="4AAE03CC" w14:textId="54149F89" w:rsidR="00F4043E" w:rsidRPr="00D24BA9" w:rsidRDefault="00F4043E" w:rsidP="00F4043E">
            <w:pPr>
              <w:autoSpaceDE w:val="0"/>
              <w:autoSpaceDN w:val="0"/>
              <w:adjustRightInd w:val="0"/>
              <w:spacing w:before="0" w:after="0"/>
              <w:ind w:left="0"/>
              <w:jc w:val="both"/>
              <w:rPr>
                <w:rFonts w:ascii="News Gothic GDB" w:eastAsia="News Gothic GDB" w:hAnsi="News Gothic GDB" w:cs="News Gothic GDB"/>
                <w:color w:val="000000" w:themeColor="text1"/>
              </w:rPr>
            </w:pPr>
            <w:hyperlink r:id="rId78">
              <w:r w:rsidRPr="1A618838">
                <w:rPr>
                  <w:rStyle w:val="Hyperlink"/>
                  <w:rFonts w:ascii="News Gothic GDB" w:eastAsia="News Gothic GDB" w:hAnsi="News Gothic GDB" w:cs="News Gothic GDB"/>
                  <w:lang w:val="en-GB"/>
                </w:rPr>
                <w:t>Execute query</w:t>
              </w:r>
            </w:hyperlink>
          </w:p>
          <w:p w14:paraId="1E7C85BD" w14:textId="3344A9A0" w:rsidR="00F4043E" w:rsidRPr="00D24BA9" w:rsidRDefault="00F4043E" w:rsidP="00F4043E">
            <w:pPr>
              <w:autoSpaceDE w:val="0"/>
              <w:autoSpaceDN w:val="0"/>
              <w:adjustRightInd w:val="0"/>
              <w:spacing w:before="0" w:after="0"/>
              <w:ind w:left="0"/>
              <w:jc w:val="both"/>
              <w:rPr>
                <w:rFonts w:ascii="News Gothic GDB" w:eastAsia="News Gothic GDB" w:hAnsi="News Gothic GDB" w:cs="News Gothic GDB"/>
                <w:lang w:val="en-GB"/>
              </w:rPr>
            </w:pPr>
          </w:p>
          <w:p w14:paraId="08502E0F" w14:textId="60EC5E84" w:rsidR="00F4043E" w:rsidRPr="00D24BA9" w:rsidRDefault="00F4043E" w:rsidP="00F4043E">
            <w:pPr>
              <w:autoSpaceDE w:val="0"/>
              <w:autoSpaceDN w:val="0"/>
              <w:adjustRightInd w:val="0"/>
              <w:spacing w:before="0" w:after="0"/>
              <w:ind w:left="0"/>
              <w:jc w:val="both"/>
              <w:rPr>
                <w:rFonts w:ascii="News Gothic GDB" w:eastAsia="News Gothic GDB" w:hAnsi="News Gothic GDB" w:cs="News Gothic GDB"/>
                <w:lang w:val="en-GB"/>
              </w:rPr>
            </w:pPr>
            <w:r w:rsidRPr="1A618838">
              <w:rPr>
                <w:rFonts w:ascii="News Gothic GDB" w:eastAsia="News Gothic GDB" w:hAnsi="News Gothic GDB" w:cs="News Gothic GDB"/>
                <w:lang w:val="en-GB"/>
              </w:rPr>
              <w:t>These were identified:</w:t>
            </w:r>
          </w:p>
          <w:p w14:paraId="4A8CFEFC" w14:textId="65ADDFB6" w:rsidR="00F4043E" w:rsidRPr="00D24BA9" w:rsidRDefault="00F4043E" w:rsidP="00F4043E">
            <w:pPr>
              <w:autoSpaceDE w:val="0"/>
              <w:autoSpaceDN w:val="0"/>
              <w:adjustRightInd w:val="0"/>
              <w:spacing w:before="0" w:after="0"/>
              <w:ind w:left="0"/>
              <w:jc w:val="both"/>
              <w:rPr>
                <w:rFonts w:ascii="News Gothic GDB" w:eastAsia="News Gothic GDB" w:hAnsi="News Gothic GDB" w:cs="News Gothic GDB"/>
                <w:lang w:val="en-GB"/>
              </w:rPr>
            </w:pPr>
          </w:p>
          <w:p w14:paraId="67CA99D2" w14:textId="57F86EA7" w:rsidR="00F4043E" w:rsidRPr="00D24BA9" w:rsidRDefault="00F4043E" w:rsidP="00F4043E">
            <w:pPr>
              <w:autoSpaceDE w:val="0"/>
              <w:autoSpaceDN w:val="0"/>
              <w:adjustRightInd w:val="0"/>
              <w:spacing w:before="0" w:after="0"/>
              <w:ind w:left="0"/>
              <w:jc w:val="both"/>
            </w:pPr>
            <w:r>
              <w:rPr>
                <w:noProof/>
              </w:rPr>
              <w:drawing>
                <wp:inline distT="0" distB="0" distL="0" distR="0" wp14:anchorId="2569A1C0" wp14:editId="724715E1">
                  <wp:extent cx="5562602" cy="1743075"/>
                  <wp:effectExtent l="0" t="0" r="0" b="0"/>
                  <wp:docPr id="1407054899" name="Picture 1407054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7054899"/>
                          <pic:cNvPicPr/>
                        </pic:nvPicPr>
                        <pic:blipFill>
                          <a:blip r:embed="rId79">
                            <a:extLst>
                              <a:ext uri="{28A0092B-C50C-407E-A947-70E740481C1C}">
                                <a14:useLocalDpi xmlns:a14="http://schemas.microsoft.com/office/drawing/2010/main" val="0"/>
                              </a:ext>
                            </a:extLst>
                          </a:blip>
                          <a:stretch>
                            <a:fillRect/>
                          </a:stretch>
                        </pic:blipFill>
                        <pic:spPr>
                          <a:xfrm>
                            <a:off x="0" y="0"/>
                            <a:ext cx="5562602" cy="1743075"/>
                          </a:xfrm>
                          <a:prstGeom prst="rect">
                            <a:avLst/>
                          </a:prstGeom>
                        </pic:spPr>
                      </pic:pic>
                    </a:graphicData>
                  </a:graphic>
                </wp:inline>
              </w:drawing>
            </w:r>
          </w:p>
          <w:p w14:paraId="73559A17" w14:textId="7A4AE97A" w:rsidR="00F4043E" w:rsidRPr="00D24BA9" w:rsidRDefault="00F4043E" w:rsidP="00F4043E">
            <w:pPr>
              <w:autoSpaceDE w:val="0"/>
              <w:autoSpaceDN w:val="0"/>
              <w:adjustRightInd w:val="0"/>
              <w:spacing w:before="0" w:after="0"/>
              <w:ind w:left="0"/>
            </w:pPr>
            <w:r>
              <w:rPr>
                <w:noProof/>
              </w:rPr>
              <w:drawing>
                <wp:inline distT="0" distB="0" distL="0" distR="0" wp14:anchorId="40A82550" wp14:editId="72112470">
                  <wp:extent cx="5562602" cy="2895600"/>
                  <wp:effectExtent l="0" t="0" r="0" b="0"/>
                  <wp:docPr id="727124429" name="Picture 727124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562602" cy="2895600"/>
                          </a:xfrm>
                          <a:prstGeom prst="rect">
                            <a:avLst/>
                          </a:prstGeom>
                        </pic:spPr>
                      </pic:pic>
                    </a:graphicData>
                  </a:graphic>
                </wp:inline>
              </w:drawing>
            </w:r>
          </w:p>
          <w:p w14:paraId="73306B06" w14:textId="4DEF305E" w:rsidR="00F4043E" w:rsidRPr="00D24BA9" w:rsidRDefault="00F4043E" w:rsidP="00F4043E">
            <w:pPr>
              <w:autoSpaceDE w:val="0"/>
              <w:autoSpaceDN w:val="0"/>
              <w:adjustRightInd w:val="0"/>
              <w:spacing w:before="0" w:after="0"/>
              <w:ind w:left="0"/>
              <w:rPr>
                <w:b/>
                <w:bCs/>
              </w:rPr>
            </w:pPr>
            <w:r w:rsidRPr="3AFF8CA1">
              <w:rPr>
                <w:b/>
                <w:bCs/>
              </w:rPr>
              <w:t xml:space="preserve">Link for the most recent risk assessment &gt;&gt;: </w:t>
            </w:r>
            <w:hyperlink r:id="rId81">
              <w:r w:rsidRPr="3AFF8CA1">
                <w:rPr>
                  <w:rStyle w:val="Hyperlink"/>
                  <w:b/>
                  <w:bCs/>
                </w:rPr>
                <w:t>Link</w:t>
              </w:r>
            </w:hyperlink>
            <w:r w:rsidRPr="3AFF8CA1">
              <w:rPr>
                <w:b/>
                <w:bCs/>
              </w:rPr>
              <w:t xml:space="preserve"> , the one resolved on the date 06/12/2024</w:t>
            </w:r>
          </w:p>
          <w:p w14:paraId="51A6FED6" w14:textId="1CDAB81C" w:rsidR="00F4043E" w:rsidRPr="00D24BA9" w:rsidRDefault="00F4043E" w:rsidP="00F4043E">
            <w:pPr>
              <w:autoSpaceDE w:val="0"/>
              <w:autoSpaceDN w:val="0"/>
              <w:adjustRightInd w:val="0"/>
              <w:spacing w:before="0" w:after="0"/>
              <w:ind w:left="0"/>
              <w:rPr>
                <w:b/>
                <w:bCs/>
              </w:rPr>
            </w:pPr>
          </w:p>
          <w:p w14:paraId="7C9DB951" w14:textId="5E5AD0BC" w:rsidR="00F4043E" w:rsidRPr="00D24BA9" w:rsidRDefault="00F4043E" w:rsidP="00F4043E">
            <w:pPr>
              <w:autoSpaceDE w:val="0"/>
              <w:autoSpaceDN w:val="0"/>
              <w:adjustRightInd w:val="0"/>
              <w:spacing w:before="0" w:after="0"/>
              <w:ind w:left="0"/>
              <w:rPr>
                <w:b/>
                <w:bCs/>
                <w:szCs w:val="22"/>
              </w:rPr>
            </w:pPr>
            <w:r w:rsidRPr="253FCEC1">
              <w:rPr>
                <w:b/>
                <w:bCs/>
              </w:rPr>
              <w:t xml:space="preserve">IA noted that the current risk assessment will be due on the date 02/06/2025, however the assessment has not been attached yet for review. IA contacted the application owner and was informed that the RPE infrastructure is getting updated with the latest architectural components. Queuing this constant update also within the Risk Assessment deliverables is taking </w:t>
            </w:r>
            <w:r w:rsidRPr="253FCEC1">
              <w:rPr>
                <w:b/>
                <w:bCs/>
                <w:szCs w:val="22"/>
              </w:rPr>
              <w:t>significant time. Hence, together with Management, it has been decided to request an extension for risk assessment. IA noted that the due date has been extended to 15/07/2025. (See below the screenshot</w:t>
            </w:r>
          </w:p>
          <w:p w14:paraId="18628904" w14:textId="1CF12797" w:rsidR="00F4043E" w:rsidRPr="00D24BA9" w:rsidRDefault="00F4043E" w:rsidP="00F4043E">
            <w:pPr>
              <w:autoSpaceDE w:val="0"/>
              <w:autoSpaceDN w:val="0"/>
              <w:adjustRightInd w:val="0"/>
              <w:spacing w:before="0" w:after="0"/>
              <w:ind w:left="0"/>
              <w:rPr>
                <w:b/>
                <w:bCs/>
                <w:szCs w:val="22"/>
                <w:highlight w:val="yellow"/>
              </w:rPr>
            </w:pPr>
          </w:p>
          <w:p w14:paraId="1164B417" w14:textId="380CD32B" w:rsidR="00F4043E" w:rsidRPr="00D24BA9" w:rsidRDefault="00F4043E" w:rsidP="00F4043E">
            <w:pPr>
              <w:autoSpaceDE w:val="0"/>
              <w:autoSpaceDN w:val="0"/>
              <w:adjustRightInd w:val="0"/>
              <w:spacing w:before="0" w:after="0"/>
              <w:ind w:left="0"/>
            </w:pPr>
            <w:r>
              <w:rPr>
                <w:noProof/>
              </w:rPr>
              <w:drawing>
                <wp:inline distT="0" distB="0" distL="0" distR="0" wp14:anchorId="465EA180" wp14:editId="44CE039D">
                  <wp:extent cx="5572125" cy="1552575"/>
                  <wp:effectExtent l="0" t="0" r="0" b="0"/>
                  <wp:docPr id="777444401" name="Picture 777444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extLst>
                              <a:ext uri="{28A0092B-C50C-407E-A947-70E740481C1C}">
                                <a14:useLocalDpi xmlns:a14="http://schemas.microsoft.com/office/drawing/2010/main" val="0"/>
                              </a:ext>
                            </a:extLst>
                          </a:blip>
                          <a:stretch>
                            <a:fillRect/>
                          </a:stretch>
                        </pic:blipFill>
                        <pic:spPr>
                          <a:xfrm>
                            <a:off x="0" y="0"/>
                            <a:ext cx="5572125" cy="1552575"/>
                          </a:xfrm>
                          <a:prstGeom prst="rect">
                            <a:avLst/>
                          </a:prstGeom>
                        </pic:spPr>
                      </pic:pic>
                    </a:graphicData>
                  </a:graphic>
                </wp:inline>
              </w:drawing>
            </w:r>
          </w:p>
          <w:p w14:paraId="74DF72A3" w14:textId="128C4823" w:rsidR="00F4043E" w:rsidRDefault="00F4043E" w:rsidP="00F4043E">
            <w:pPr>
              <w:spacing w:before="0" w:after="0"/>
              <w:ind w:left="0"/>
              <w:rPr>
                <w:b/>
                <w:bCs/>
              </w:rPr>
            </w:pPr>
            <w:r w:rsidRPr="09EBBF0E">
              <w:rPr>
                <w:b/>
                <w:bCs/>
              </w:rPr>
              <w:t>IA verified that the risk assessment was planned to be performed at least ones in 24 months. However, the due date for the assessment was extended due to the latest architectural changes in RPE architecture. As the most recent risk assessment is not finalized by fieldwork time, IA couldn’t perform an evaluation. While the delay had been caused by the latest architectural changes in RPE architecture, IA didn’t raise a finding.</w:t>
            </w:r>
          </w:p>
          <w:p w14:paraId="44EC7334" w14:textId="0880D358" w:rsidR="00F4043E" w:rsidRDefault="00F4043E" w:rsidP="00F4043E">
            <w:pPr>
              <w:spacing w:before="0" w:after="0"/>
              <w:ind w:left="0"/>
              <w:rPr>
                <w:b/>
                <w:bCs/>
              </w:rPr>
            </w:pPr>
          </w:p>
          <w:p w14:paraId="55A8D7F5" w14:textId="5FCBA21E" w:rsidR="00F4043E" w:rsidRDefault="00F4043E" w:rsidP="00F4043E">
            <w:pPr>
              <w:spacing w:before="0" w:after="0"/>
              <w:ind w:left="0"/>
              <w:rPr>
                <w:b/>
                <w:bCs/>
                <w:szCs w:val="22"/>
              </w:rPr>
            </w:pPr>
            <w:r w:rsidRPr="253FCEC1">
              <w:rPr>
                <w:b/>
                <w:bCs/>
                <w:szCs w:val="22"/>
              </w:rPr>
              <w:t xml:space="preserve">As the most recent risk assessment hasn’t been approved by the fieldwork </w:t>
            </w:r>
            <w:proofErr w:type="gramStart"/>
            <w:r w:rsidRPr="253FCEC1">
              <w:rPr>
                <w:b/>
                <w:bCs/>
                <w:szCs w:val="22"/>
              </w:rPr>
              <w:t>time period</w:t>
            </w:r>
            <w:proofErr w:type="gramEnd"/>
            <w:r w:rsidRPr="253FCEC1">
              <w:rPr>
                <w:b/>
                <w:bCs/>
                <w:szCs w:val="22"/>
              </w:rPr>
              <w:t>, IA couldn’t evaluate the plausibility check.</w:t>
            </w:r>
          </w:p>
          <w:p w14:paraId="490210FB" w14:textId="10AA9790" w:rsidR="00F4043E" w:rsidRPr="00D24BA9" w:rsidRDefault="00F4043E" w:rsidP="00F4043E">
            <w:pPr>
              <w:autoSpaceDE w:val="0"/>
              <w:autoSpaceDN w:val="0"/>
              <w:adjustRightInd w:val="0"/>
              <w:spacing w:before="0" w:after="0"/>
              <w:ind w:left="0"/>
            </w:pPr>
          </w:p>
          <w:p w14:paraId="5F832E4C" w14:textId="456C962F" w:rsidR="00F4043E" w:rsidRPr="00D24BA9" w:rsidRDefault="00F4043E" w:rsidP="00F4043E">
            <w:pPr>
              <w:autoSpaceDE w:val="0"/>
              <w:autoSpaceDN w:val="0"/>
              <w:adjustRightInd w:val="0"/>
              <w:spacing w:before="0" w:after="0"/>
              <w:ind w:left="0"/>
            </w:pPr>
          </w:p>
          <w:p w14:paraId="223A683F" w14:textId="4C1372BD" w:rsidR="00F4043E" w:rsidRPr="00D24BA9" w:rsidRDefault="00F4043E" w:rsidP="00F4043E">
            <w:pPr>
              <w:autoSpaceDE w:val="0"/>
              <w:autoSpaceDN w:val="0"/>
              <w:adjustRightInd w:val="0"/>
              <w:spacing w:before="0" w:after="0"/>
              <w:ind w:left="0"/>
              <w:rPr>
                <w:rFonts w:ascii="News Gothic GDB" w:eastAsia="News Gothic GDB" w:hAnsi="News Gothic GDB" w:cs="News Gothic GDB"/>
                <w:color w:val="000000" w:themeColor="text1"/>
              </w:rPr>
            </w:pPr>
            <w:r w:rsidRPr="4C533F5F">
              <w:rPr>
                <w:rFonts w:ascii="News Gothic GDB" w:eastAsia="News Gothic GDB" w:hAnsi="News Gothic GDB" w:cs="News Gothic GDB"/>
                <w:color w:val="000000" w:themeColor="text1"/>
              </w:rPr>
              <w:t>Conclusion: Ok. No issues for the Close-out list.</w:t>
            </w:r>
          </w:p>
          <w:p w14:paraId="78D62887" w14:textId="5C1F6763" w:rsidR="00F4043E" w:rsidRPr="00D24BA9" w:rsidRDefault="00F4043E" w:rsidP="00F4043E">
            <w:pPr>
              <w:autoSpaceDE w:val="0"/>
              <w:autoSpaceDN w:val="0"/>
              <w:adjustRightInd w:val="0"/>
              <w:spacing w:before="0" w:after="0"/>
              <w:ind w:left="0"/>
            </w:pPr>
          </w:p>
        </w:tc>
        <w:tc>
          <w:tcPr>
            <w:tcW w:w="599" w:type="dxa"/>
          </w:tcPr>
          <w:p w14:paraId="21EA5A4B" w14:textId="11EA118A" w:rsidR="00F4043E" w:rsidRPr="00E40C73" w:rsidRDefault="00F4043E" w:rsidP="00F4043E">
            <w:pPr>
              <w:spacing w:before="0" w:after="0"/>
              <w:ind w:left="0"/>
              <w:jc w:val="both"/>
              <w:rPr>
                <w:rFonts w:ascii="News Gothic GDB" w:hAnsi="News Gothic GDB"/>
                <w:b/>
                <w:bCs/>
              </w:rPr>
            </w:pPr>
          </w:p>
          <w:p w14:paraId="2139FB79" w14:textId="01BFC390" w:rsidR="00F4043E" w:rsidRPr="00E40C73" w:rsidRDefault="00F4043E" w:rsidP="00F4043E">
            <w:pPr>
              <w:spacing w:before="0" w:after="0"/>
              <w:ind w:left="0"/>
              <w:jc w:val="both"/>
              <w:rPr>
                <w:rFonts w:ascii="News Gothic GDB" w:hAnsi="News Gothic GDB"/>
                <w:b/>
                <w:bCs/>
              </w:rPr>
            </w:pPr>
          </w:p>
          <w:p w14:paraId="5358F5A4" w14:textId="42A2203C" w:rsidR="00F4043E" w:rsidRPr="00E40C73" w:rsidRDefault="00F4043E" w:rsidP="00F4043E">
            <w:pPr>
              <w:spacing w:before="0" w:after="0"/>
              <w:ind w:left="0"/>
              <w:jc w:val="both"/>
              <w:rPr>
                <w:rFonts w:ascii="News Gothic GDB" w:hAnsi="News Gothic GDB"/>
                <w:b/>
                <w:bCs/>
              </w:rPr>
            </w:pPr>
          </w:p>
          <w:p w14:paraId="4ADDA8CC" w14:textId="0FF8F07C" w:rsidR="00F4043E" w:rsidRPr="00E40C73" w:rsidRDefault="00F4043E" w:rsidP="00F4043E">
            <w:pPr>
              <w:spacing w:before="0" w:after="0"/>
              <w:ind w:left="0"/>
              <w:jc w:val="both"/>
              <w:rPr>
                <w:rFonts w:ascii="News Gothic GDB" w:hAnsi="News Gothic GDB"/>
                <w:b/>
                <w:bCs/>
              </w:rPr>
            </w:pPr>
          </w:p>
        </w:tc>
      </w:tr>
      <w:tr w:rsidR="00F4043E" w14:paraId="2C225036" w14:textId="77777777" w:rsidTr="0C896AF2">
        <w:trPr>
          <w:trHeight w:val="539"/>
        </w:trPr>
        <w:tc>
          <w:tcPr>
            <w:tcW w:w="471" w:type="dxa"/>
          </w:tcPr>
          <w:p w14:paraId="6007C7AF" w14:textId="22C5978E" w:rsidR="00F4043E" w:rsidRDefault="00F4043E" w:rsidP="00F4043E">
            <w:pPr>
              <w:ind w:left="0"/>
              <w:jc w:val="both"/>
              <w:rPr>
                <w:rFonts w:ascii="News Gothic GDB" w:hAnsi="News Gothic GDB"/>
                <w:b/>
                <w:bCs/>
              </w:rPr>
            </w:pPr>
          </w:p>
        </w:tc>
        <w:tc>
          <w:tcPr>
            <w:tcW w:w="9810" w:type="dxa"/>
          </w:tcPr>
          <w:p w14:paraId="61BC4901" w14:textId="4D3F981F" w:rsidR="00F4043E" w:rsidRDefault="00F4043E" w:rsidP="00F4043E">
            <w:pPr>
              <w:spacing w:before="0" w:after="0"/>
              <w:ind w:left="0"/>
              <w:jc w:val="both"/>
              <w:rPr>
                <w:rFonts w:ascii="News Gothic GDB" w:eastAsia="News Gothic GDB" w:hAnsi="News Gothic GDB" w:cs="News Gothic GDB"/>
                <w:color w:val="000000" w:themeColor="text1"/>
                <w:szCs w:val="22"/>
                <w:highlight w:val="red"/>
              </w:rPr>
            </w:pPr>
            <w:r w:rsidRPr="253FCEC1">
              <w:rPr>
                <w:rFonts w:ascii="News Gothic GDB" w:eastAsia="News Gothic GDB" w:hAnsi="News Gothic GDB" w:cs="News Gothic GDB"/>
                <w:color w:val="000000" w:themeColor="text1"/>
                <w:szCs w:val="22"/>
              </w:rPr>
              <w:t xml:space="preserve">A) IA inspected the supplied Palo Alto Networks Prisma Cloud Security Documentation v1.3 from April 2024. IA validated that dedicated controls regarding the functionality are formally defined, esp. regarding availability and continuity. In the Security Concept and APMS, RTO or RPOs are defined and in line with business needs. </w:t>
            </w:r>
          </w:p>
          <w:p w14:paraId="170F6167" w14:textId="55BD1F5A" w:rsidR="00F4043E" w:rsidRDefault="00F4043E" w:rsidP="00F4043E">
            <w:pPr>
              <w:spacing w:before="0" w:after="0"/>
              <w:ind w:left="0"/>
              <w:jc w:val="both"/>
              <w:rPr>
                <w:rFonts w:ascii="News Gothic GDB" w:eastAsia="News Gothic GDB" w:hAnsi="News Gothic GDB" w:cs="News Gothic GDB"/>
                <w:color w:val="000000" w:themeColor="text1"/>
                <w:szCs w:val="22"/>
                <w:highlight w:val="yellow"/>
              </w:rPr>
            </w:pPr>
            <w:r w:rsidRPr="28056C95">
              <w:rPr>
                <w:rFonts w:ascii="News Gothic GDB" w:eastAsia="News Gothic GDB" w:hAnsi="News Gothic GDB" w:cs="News Gothic GDB"/>
                <w:color w:val="000000" w:themeColor="text1"/>
                <w:szCs w:val="22"/>
              </w:rPr>
              <w:t>RTO is defined between 2 hours to 1 day in the security documentation which is aligned with APMS. As the application’s max availability is “major” (RPO is defined as 1 hours to 4 hours), IA noted that the application is not relevant to CSDR regulation, hence it was not covered as part of the annual DR test in 2024.</w:t>
            </w:r>
          </w:p>
          <w:p w14:paraId="0E88F56B" w14:textId="4F5C6C0F" w:rsidR="00F4043E" w:rsidRDefault="00F4043E" w:rsidP="00F4043E">
            <w:pPr>
              <w:spacing w:before="0" w:after="0"/>
              <w:ind w:left="0"/>
              <w:jc w:val="both"/>
              <w:rPr>
                <w:rFonts w:ascii="News Gothic GDB" w:eastAsia="News Gothic GDB" w:hAnsi="News Gothic GDB" w:cs="News Gothic GDB"/>
                <w:szCs w:val="22"/>
              </w:rPr>
            </w:pPr>
            <w:hyperlink r:id="rId83">
              <w:proofErr w:type="spellStart"/>
              <w:r w:rsidRPr="170B10E0">
                <w:rPr>
                  <w:rStyle w:val="Hyperlink"/>
                  <w:rFonts w:ascii="News Gothic GDB" w:eastAsia="News Gothic GDB" w:hAnsi="News Gothic GDB" w:cs="News Gothic GDB"/>
                  <w:szCs w:val="22"/>
                </w:rPr>
                <w:t>SharingWExt</w:t>
              </w:r>
              <w:proofErr w:type="spellEnd"/>
              <w:r w:rsidRPr="170B10E0">
                <w:rPr>
                  <w:rStyle w:val="Hyperlink"/>
                  <w:rFonts w:ascii="News Gothic GDB" w:eastAsia="News Gothic GDB" w:hAnsi="News Gothic GDB" w:cs="News Gothic GDB"/>
                  <w:szCs w:val="22"/>
                </w:rPr>
                <w:t xml:space="preserve"> - 19-25 Information Technology - All Documents</w:t>
              </w:r>
            </w:hyperlink>
          </w:p>
          <w:p w14:paraId="594A8A05" w14:textId="537D4254" w:rsidR="00F4043E" w:rsidRDefault="00F4043E" w:rsidP="00F4043E">
            <w:pPr>
              <w:spacing w:before="0" w:after="0"/>
              <w:ind w:left="0"/>
              <w:jc w:val="both"/>
              <w:rPr>
                <w:rFonts w:ascii="News Gothic GDB" w:eastAsia="News Gothic GDB" w:hAnsi="News Gothic GDB" w:cs="News Gothic GDB"/>
                <w:szCs w:val="22"/>
              </w:rPr>
            </w:pPr>
          </w:p>
          <w:p w14:paraId="2635C864" w14:textId="378BBD01" w:rsidR="00F4043E" w:rsidRDefault="00F4043E" w:rsidP="00F4043E">
            <w:pPr>
              <w:spacing w:before="0" w:after="0"/>
              <w:ind w:left="0"/>
              <w:jc w:val="both"/>
              <w:rPr>
                <w:rFonts w:ascii="News Gothic GDB" w:eastAsia="News Gothic GDB" w:hAnsi="News Gothic GDB" w:cs="News Gothic GDB"/>
                <w:szCs w:val="22"/>
              </w:rPr>
            </w:pPr>
          </w:p>
          <w:p w14:paraId="5A52EDD9" w14:textId="73AA6DBD" w:rsidR="00F4043E" w:rsidRDefault="00F4043E" w:rsidP="00F4043E">
            <w:pPr>
              <w:spacing w:before="0" w:after="0"/>
              <w:ind w:left="0"/>
              <w:jc w:val="both"/>
              <w:rPr>
                <w:rFonts w:ascii="News Gothic GDB" w:eastAsia="News Gothic GDB" w:hAnsi="News Gothic GDB" w:cs="News Gothic GDB"/>
                <w:szCs w:val="22"/>
              </w:rPr>
            </w:pPr>
            <w:r w:rsidRPr="170B10E0">
              <w:rPr>
                <w:rFonts w:ascii="News Gothic GDB" w:eastAsia="News Gothic GDB" w:hAnsi="News Gothic GDB" w:cs="News Gothic GDB"/>
                <w:szCs w:val="22"/>
              </w:rPr>
              <w:t xml:space="preserve">The application is a cloud-based SaaS cloud-native application protection platform from Palo Alto Networks. It has multiple modules to secure cloud-based computing, we will be using the following: </w:t>
            </w:r>
          </w:p>
          <w:p w14:paraId="5AD82057" w14:textId="57390F49" w:rsidR="00F4043E" w:rsidRDefault="00F4043E" w:rsidP="00F4043E">
            <w:pPr>
              <w:spacing w:before="0" w:after="0"/>
              <w:ind w:left="0"/>
              <w:jc w:val="both"/>
              <w:rPr>
                <w:rFonts w:ascii="News Gothic GDB" w:eastAsia="News Gothic GDB" w:hAnsi="News Gothic GDB" w:cs="News Gothic GDB"/>
                <w:szCs w:val="22"/>
              </w:rPr>
            </w:pPr>
          </w:p>
          <w:p w14:paraId="6F553BFE" w14:textId="620BA49B" w:rsidR="00F4043E" w:rsidRDefault="00F4043E" w:rsidP="00F4043E">
            <w:pPr>
              <w:pStyle w:val="ListParagraph"/>
              <w:numPr>
                <w:ilvl w:val="0"/>
                <w:numId w:val="10"/>
              </w:numPr>
              <w:spacing w:before="0" w:after="0"/>
              <w:jc w:val="both"/>
            </w:pPr>
            <w:r w:rsidRPr="170B10E0">
              <w:rPr>
                <w:rFonts w:ascii="News Gothic GDB" w:eastAsia="News Gothic GDB" w:hAnsi="News Gothic GDB" w:cs="News Gothic GDB"/>
                <w:szCs w:val="22"/>
              </w:rPr>
              <w:t>Cloud Security Posture Management (CSPM)</w:t>
            </w:r>
          </w:p>
          <w:p w14:paraId="73114502" w14:textId="359262CB" w:rsidR="00F4043E" w:rsidRDefault="00F4043E" w:rsidP="00F4043E">
            <w:pPr>
              <w:pStyle w:val="ListParagraph"/>
              <w:numPr>
                <w:ilvl w:val="0"/>
                <w:numId w:val="9"/>
              </w:numPr>
              <w:spacing w:before="0" w:after="0"/>
              <w:jc w:val="both"/>
              <w:rPr>
                <w:rFonts w:ascii="News Gothic GDB" w:eastAsia="News Gothic GDB" w:hAnsi="News Gothic GDB" w:cs="News Gothic GDB"/>
                <w:szCs w:val="22"/>
              </w:rPr>
            </w:pPr>
            <w:r w:rsidRPr="170B10E0">
              <w:rPr>
                <w:rFonts w:ascii="News Gothic GDB" w:eastAsia="News Gothic GDB" w:hAnsi="News Gothic GDB" w:cs="News Gothic GDB"/>
                <w:szCs w:val="22"/>
              </w:rPr>
              <w:t>Cloud Workload Protection (CWP)</w:t>
            </w:r>
          </w:p>
          <w:p w14:paraId="06725778" w14:textId="06D153D3" w:rsidR="00F4043E" w:rsidRDefault="00F4043E" w:rsidP="00F4043E">
            <w:pPr>
              <w:pStyle w:val="ListParagraph"/>
              <w:numPr>
                <w:ilvl w:val="0"/>
                <w:numId w:val="9"/>
              </w:numPr>
              <w:spacing w:before="0" w:after="0"/>
              <w:jc w:val="both"/>
              <w:rPr>
                <w:rFonts w:ascii="News Gothic GDB" w:eastAsia="News Gothic GDB" w:hAnsi="News Gothic GDB" w:cs="News Gothic GDB"/>
                <w:szCs w:val="22"/>
              </w:rPr>
            </w:pPr>
            <w:r w:rsidRPr="170B10E0">
              <w:rPr>
                <w:rFonts w:ascii="News Gothic GDB" w:eastAsia="News Gothic GDB" w:hAnsi="News Gothic GDB" w:cs="News Gothic GDB"/>
                <w:szCs w:val="22"/>
              </w:rPr>
              <w:t>Cloud Code Security (CCS)</w:t>
            </w:r>
          </w:p>
          <w:p w14:paraId="6CB91C07" w14:textId="56439541" w:rsidR="00F4043E" w:rsidRDefault="00F4043E" w:rsidP="00F4043E">
            <w:pPr>
              <w:pStyle w:val="ListParagraph"/>
              <w:numPr>
                <w:ilvl w:val="0"/>
                <w:numId w:val="9"/>
              </w:numPr>
              <w:spacing w:before="0" w:after="0"/>
              <w:jc w:val="both"/>
              <w:rPr>
                <w:rFonts w:ascii="News Gothic GDB" w:eastAsia="News Gothic GDB" w:hAnsi="News Gothic GDB" w:cs="News Gothic GDB"/>
                <w:szCs w:val="22"/>
              </w:rPr>
            </w:pPr>
            <w:r w:rsidRPr="170B10E0">
              <w:rPr>
                <w:rFonts w:ascii="News Gothic GDB" w:eastAsia="News Gothic GDB" w:hAnsi="News Gothic GDB" w:cs="News Gothic GDB"/>
                <w:szCs w:val="22"/>
              </w:rPr>
              <w:t>Data Security (DS)</w:t>
            </w:r>
          </w:p>
          <w:p w14:paraId="3652A321" w14:textId="309C8E5C" w:rsidR="00F4043E" w:rsidRPr="005059F7" w:rsidRDefault="00F4043E" w:rsidP="00F4043E">
            <w:pPr>
              <w:pStyle w:val="ListParagraph"/>
              <w:numPr>
                <w:ilvl w:val="0"/>
                <w:numId w:val="9"/>
              </w:numPr>
              <w:spacing w:before="0" w:after="0"/>
              <w:jc w:val="both"/>
              <w:rPr>
                <w:rFonts w:ascii="News Gothic GDB" w:eastAsia="News Gothic GDB" w:hAnsi="News Gothic GDB" w:cs="News Gothic GDB"/>
                <w:szCs w:val="22"/>
                <w:lang w:val="fr-FR"/>
              </w:rPr>
            </w:pPr>
            <w:r w:rsidRPr="005059F7">
              <w:rPr>
                <w:rFonts w:ascii="News Gothic GDB" w:eastAsia="News Gothic GDB" w:hAnsi="News Gothic GDB" w:cs="News Gothic GDB"/>
                <w:szCs w:val="22"/>
                <w:lang w:val="fr-FR"/>
              </w:rPr>
              <w:t xml:space="preserve">Cloud Infrastructure </w:t>
            </w:r>
            <w:proofErr w:type="spellStart"/>
            <w:r w:rsidRPr="005059F7">
              <w:rPr>
                <w:rFonts w:ascii="News Gothic GDB" w:eastAsia="News Gothic GDB" w:hAnsi="News Gothic GDB" w:cs="News Gothic GDB"/>
                <w:szCs w:val="22"/>
                <w:lang w:val="fr-FR"/>
              </w:rPr>
              <w:t>Entitlement</w:t>
            </w:r>
            <w:proofErr w:type="spellEnd"/>
            <w:r w:rsidRPr="005059F7">
              <w:rPr>
                <w:rFonts w:ascii="News Gothic GDB" w:eastAsia="News Gothic GDB" w:hAnsi="News Gothic GDB" w:cs="News Gothic GDB"/>
                <w:szCs w:val="22"/>
                <w:lang w:val="fr-FR"/>
              </w:rPr>
              <w:t xml:space="preserve"> Management (CIEM)</w:t>
            </w:r>
            <w:r w:rsidRPr="005059F7">
              <w:rPr>
                <w:lang w:val="fr-FR"/>
              </w:rPr>
              <w:br/>
            </w:r>
          </w:p>
          <w:p w14:paraId="3B5C11B0" w14:textId="6573DB02" w:rsidR="00F4043E" w:rsidRDefault="00F4043E" w:rsidP="00F4043E">
            <w:pPr>
              <w:spacing w:before="0" w:after="0"/>
              <w:ind w:left="0"/>
              <w:jc w:val="both"/>
              <w:rPr>
                <w:rFonts w:ascii="News Gothic GDB" w:eastAsia="News Gothic GDB" w:hAnsi="News Gothic GDB" w:cs="News Gothic GDB"/>
                <w:szCs w:val="22"/>
                <w:highlight w:val="yellow"/>
              </w:rPr>
            </w:pPr>
            <w:r w:rsidRPr="253FCEC1">
              <w:rPr>
                <w:rFonts w:ascii="News Gothic GDB" w:eastAsia="News Gothic GDB" w:hAnsi="News Gothic GDB" w:cs="News Gothic GDB"/>
                <w:szCs w:val="22"/>
              </w:rPr>
              <w:t>Prisma Cloud’s computer security features are integrated into Prisma Cloud and use the same user interface. DBG Prisma Cloud is hosted on GCP. The responsibility of operating, managing, and maintaining the software and the underlying infrastructure lies with the vendor.</w:t>
            </w:r>
          </w:p>
          <w:p w14:paraId="4C289025" w14:textId="35BB2865" w:rsidR="00F4043E" w:rsidRDefault="00F4043E" w:rsidP="00F4043E">
            <w:pPr>
              <w:spacing w:before="0" w:after="0"/>
              <w:ind w:left="0"/>
              <w:jc w:val="both"/>
              <w:rPr>
                <w:rFonts w:ascii="News Gothic GDB" w:eastAsia="News Gothic GDB" w:hAnsi="News Gothic GDB" w:cs="News Gothic GDB"/>
                <w:szCs w:val="22"/>
              </w:rPr>
            </w:pPr>
          </w:p>
          <w:p w14:paraId="2F6008B2" w14:textId="02B5FC7D" w:rsidR="00F4043E" w:rsidRDefault="00F4043E" w:rsidP="00F4043E">
            <w:pPr>
              <w:spacing w:before="0" w:after="0"/>
              <w:ind w:left="0"/>
              <w:jc w:val="both"/>
              <w:rPr>
                <w:rFonts w:ascii="News Gothic GDB" w:eastAsia="News Gothic GDB" w:hAnsi="News Gothic GDB" w:cs="News Gothic GDB"/>
                <w:color w:val="000000" w:themeColor="text1"/>
                <w:szCs w:val="22"/>
              </w:rPr>
            </w:pPr>
            <w:r w:rsidRPr="170B10E0">
              <w:rPr>
                <w:rFonts w:ascii="News Gothic GDB" w:eastAsia="News Gothic GDB" w:hAnsi="News Gothic GDB" w:cs="News Gothic GDB"/>
                <w:color w:val="000000" w:themeColor="text1"/>
                <w:szCs w:val="22"/>
              </w:rPr>
              <w:t>Availability of information processing facilities</w:t>
            </w:r>
          </w:p>
          <w:p w14:paraId="2A5D7A4B" w14:textId="58058513" w:rsidR="00F4043E" w:rsidRDefault="00F4043E" w:rsidP="00F4043E">
            <w:pPr>
              <w:spacing w:before="0" w:after="0"/>
              <w:ind w:left="0"/>
              <w:jc w:val="both"/>
              <w:rPr>
                <w:rFonts w:ascii="News Gothic GDB" w:eastAsia="News Gothic GDB" w:hAnsi="News Gothic GDB" w:cs="News Gothic GDB"/>
                <w:color w:val="000000" w:themeColor="text1"/>
                <w:szCs w:val="22"/>
              </w:rPr>
            </w:pPr>
            <w:r w:rsidRPr="170B10E0">
              <w:rPr>
                <w:rFonts w:ascii="News Gothic GDB" w:eastAsia="News Gothic GDB" w:hAnsi="News Gothic GDB" w:cs="News Gothic GDB"/>
                <w:color w:val="000000" w:themeColor="text1"/>
                <w:szCs w:val="22"/>
              </w:rPr>
              <w:t>RTO: 2 hours &lt; RTO &lt;= 1 day</w:t>
            </w:r>
          </w:p>
          <w:p w14:paraId="5D4AEDF3" w14:textId="4C50DCD3" w:rsidR="00F4043E" w:rsidRDefault="00F4043E" w:rsidP="00F4043E">
            <w:pPr>
              <w:spacing w:before="0" w:after="0"/>
              <w:ind w:left="0"/>
              <w:jc w:val="both"/>
              <w:rPr>
                <w:rFonts w:ascii="News Gothic GDB" w:eastAsia="News Gothic GDB" w:hAnsi="News Gothic GDB" w:cs="News Gothic GDB"/>
                <w:szCs w:val="22"/>
              </w:rPr>
            </w:pPr>
            <w:r w:rsidRPr="253FCEC1">
              <w:rPr>
                <w:rFonts w:ascii="News Gothic GDB" w:eastAsia="News Gothic GDB" w:hAnsi="News Gothic GDB" w:cs="News Gothic GDB"/>
                <w:color w:val="000000" w:themeColor="text1"/>
                <w:szCs w:val="22"/>
              </w:rPr>
              <w:t xml:space="preserve">Part of yearly DRP: Not applicable as the application criticality is major and as the application is not CSDR relevant. IA noted that the application was not part of the annual DR test performed in 2024. </w:t>
            </w:r>
            <w:r w:rsidRPr="253FCEC1">
              <w:rPr>
                <w:rFonts w:ascii="News Gothic GDB" w:eastAsia="News Gothic GDB" w:hAnsi="News Gothic GDB" w:cs="News Gothic GDB"/>
                <w:szCs w:val="22"/>
              </w:rPr>
              <w:t xml:space="preserve">DBG Prisma Cloud tenant is hosted in app.eu.prismacloud.io which </w:t>
            </w:r>
            <w:proofErr w:type="gramStart"/>
            <w:r w:rsidRPr="253FCEC1">
              <w:rPr>
                <w:rFonts w:ascii="News Gothic GDB" w:eastAsia="News Gothic GDB" w:hAnsi="News Gothic GDB" w:cs="News Gothic GDB"/>
                <w:szCs w:val="22"/>
              </w:rPr>
              <w:t>is located in</w:t>
            </w:r>
            <w:proofErr w:type="gramEnd"/>
            <w:r w:rsidRPr="253FCEC1">
              <w:rPr>
                <w:rFonts w:ascii="News Gothic GDB" w:eastAsia="News Gothic GDB" w:hAnsi="News Gothic GDB" w:cs="News Gothic GDB"/>
                <w:szCs w:val="22"/>
              </w:rPr>
              <w:t xml:space="preserve"> Frankfurt and Ireland data centers.</w:t>
            </w:r>
          </w:p>
          <w:p w14:paraId="218C1402" w14:textId="2A81D9B3" w:rsidR="00F4043E" w:rsidRDefault="00F4043E" w:rsidP="00F4043E">
            <w:pPr>
              <w:spacing w:before="0" w:after="0"/>
              <w:ind w:left="0"/>
              <w:jc w:val="both"/>
              <w:rPr>
                <w:rFonts w:ascii="News Gothic GDB" w:eastAsia="News Gothic GDB" w:hAnsi="News Gothic GDB" w:cs="News Gothic GDB"/>
                <w:color w:val="000000" w:themeColor="text1"/>
                <w:szCs w:val="22"/>
                <w:highlight w:val="cyan"/>
              </w:rPr>
            </w:pPr>
          </w:p>
          <w:p w14:paraId="640DA8E1" w14:textId="0712E691" w:rsidR="00F4043E" w:rsidRDefault="00F4043E" w:rsidP="00F4043E">
            <w:pPr>
              <w:spacing w:before="0" w:after="0"/>
              <w:ind w:left="0"/>
              <w:jc w:val="both"/>
              <w:rPr>
                <w:rFonts w:ascii="News Gothic GDB" w:eastAsia="News Gothic GDB" w:hAnsi="News Gothic GDB" w:cs="News Gothic GDB"/>
                <w:color w:val="000000" w:themeColor="text1"/>
                <w:szCs w:val="22"/>
              </w:rPr>
            </w:pPr>
            <w:r w:rsidRPr="253FCEC1">
              <w:rPr>
                <w:rFonts w:ascii="News Gothic GDB" w:eastAsia="News Gothic GDB" w:hAnsi="News Gothic GDB" w:cs="News Gothic GDB"/>
                <w:color w:val="000000" w:themeColor="text1"/>
                <w:szCs w:val="22"/>
              </w:rPr>
              <w:t>Information backup:</w:t>
            </w:r>
          </w:p>
          <w:p w14:paraId="580969F0" w14:textId="13E68271" w:rsidR="00F4043E" w:rsidRDefault="00F4043E" w:rsidP="00F4043E">
            <w:pPr>
              <w:spacing w:before="0" w:after="0"/>
              <w:ind w:left="0"/>
              <w:jc w:val="both"/>
              <w:rPr>
                <w:rFonts w:ascii="News Gothic GDB" w:eastAsia="News Gothic GDB" w:hAnsi="News Gothic GDB" w:cs="News Gothic GDB"/>
                <w:color w:val="000000" w:themeColor="text1"/>
                <w:szCs w:val="22"/>
                <w:highlight w:val="cyan"/>
              </w:rPr>
            </w:pPr>
            <w:r w:rsidRPr="170B10E0">
              <w:rPr>
                <w:rFonts w:ascii="News Gothic GDB" w:eastAsia="News Gothic GDB" w:hAnsi="News Gothic GDB" w:cs="News Gothic GDB"/>
                <w:color w:val="000000" w:themeColor="text1"/>
                <w:szCs w:val="22"/>
              </w:rPr>
              <w:t>Recovery Point Objective (RPO): 1 hours &lt;= RPO &lt; 4 hours</w:t>
            </w:r>
          </w:p>
          <w:p w14:paraId="42E3C684" w14:textId="3994F9FA" w:rsidR="00F4043E" w:rsidRDefault="00F4043E" w:rsidP="00F4043E">
            <w:pPr>
              <w:spacing w:before="0" w:after="0"/>
              <w:ind w:left="0"/>
              <w:jc w:val="both"/>
              <w:rPr>
                <w:rFonts w:ascii="News Gothic GDB" w:eastAsia="News Gothic GDB" w:hAnsi="News Gothic GDB" w:cs="News Gothic GDB"/>
                <w:color w:val="000000" w:themeColor="text1"/>
                <w:szCs w:val="22"/>
              </w:rPr>
            </w:pPr>
            <w:r w:rsidRPr="170B10E0">
              <w:rPr>
                <w:rFonts w:ascii="News Gothic GDB" w:eastAsia="News Gothic GDB" w:hAnsi="News Gothic GDB" w:cs="News Gothic GDB"/>
                <w:color w:val="000000" w:themeColor="text1"/>
                <w:szCs w:val="22"/>
              </w:rPr>
              <w:t xml:space="preserve">Mirroring: </w:t>
            </w:r>
            <w:proofErr w:type="gramStart"/>
            <w:r w:rsidRPr="170B10E0">
              <w:rPr>
                <w:rFonts w:ascii="News Gothic GDB" w:eastAsia="News Gothic GDB" w:hAnsi="News Gothic GDB" w:cs="News Gothic GDB"/>
                <w:color w:val="000000" w:themeColor="text1"/>
                <w:szCs w:val="22"/>
              </w:rPr>
              <w:t>no</w:t>
            </w:r>
            <w:proofErr w:type="gramEnd"/>
            <w:r w:rsidRPr="170B10E0">
              <w:rPr>
                <w:rFonts w:ascii="News Gothic GDB" w:eastAsia="News Gothic GDB" w:hAnsi="News Gothic GDB" w:cs="News Gothic GDB"/>
                <w:color w:val="000000" w:themeColor="text1"/>
                <w:szCs w:val="22"/>
              </w:rPr>
              <w:t xml:space="preserve"> mirroring in place</w:t>
            </w:r>
          </w:p>
          <w:p w14:paraId="12209378" w14:textId="5C75AB4A" w:rsidR="00F4043E" w:rsidRDefault="00F4043E" w:rsidP="00F4043E">
            <w:pPr>
              <w:spacing w:before="0" w:after="0"/>
              <w:ind w:left="0"/>
              <w:jc w:val="both"/>
              <w:rPr>
                <w:rFonts w:ascii="News Gothic GDB" w:eastAsia="News Gothic GDB" w:hAnsi="News Gothic GDB" w:cs="News Gothic GDB"/>
                <w:szCs w:val="22"/>
              </w:rPr>
            </w:pPr>
            <w:r w:rsidRPr="253FCEC1">
              <w:rPr>
                <w:rFonts w:ascii="News Gothic GDB" w:eastAsia="News Gothic GDB" w:hAnsi="News Gothic GDB" w:cs="News Gothic GDB"/>
                <w:color w:val="000000" w:themeColor="text1"/>
                <w:szCs w:val="22"/>
              </w:rPr>
              <w:t xml:space="preserve">Backup interval: </w:t>
            </w:r>
            <w:r w:rsidRPr="253FCEC1">
              <w:rPr>
                <w:rFonts w:ascii="News Gothic GDB" w:eastAsia="News Gothic GDB" w:hAnsi="News Gothic GDB" w:cs="News Gothic GDB"/>
                <w:szCs w:val="22"/>
              </w:rPr>
              <w:t>SaaS, defined by Palo Alto Networks</w:t>
            </w:r>
          </w:p>
          <w:p w14:paraId="262368CA" w14:textId="6B61A116" w:rsidR="00F4043E" w:rsidRDefault="00F4043E" w:rsidP="00F4043E">
            <w:pPr>
              <w:spacing w:before="0" w:after="0"/>
              <w:ind w:left="0"/>
              <w:jc w:val="both"/>
              <w:rPr>
                <w:rFonts w:ascii="News Gothic GDB" w:eastAsia="News Gothic GDB" w:hAnsi="News Gothic GDB" w:cs="News Gothic GDB"/>
                <w:color w:val="000000" w:themeColor="text1"/>
                <w:szCs w:val="22"/>
              </w:rPr>
            </w:pPr>
            <w:r w:rsidRPr="253FCEC1">
              <w:rPr>
                <w:rFonts w:ascii="News Gothic GDB" w:eastAsia="News Gothic GDB" w:hAnsi="News Gothic GDB" w:cs="News Gothic GDB"/>
                <w:color w:val="000000" w:themeColor="text1"/>
                <w:szCs w:val="22"/>
              </w:rPr>
              <w:t xml:space="preserve">Backup recovery test regularly (at least yearly) performed: Applicable (Availability requirements for the application are rated as ‘Major’. However, due to the </w:t>
            </w:r>
            <w:r w:rsidRPr="253FCEC1">
              <w:rPr>
                <w:rFonts w:ascii="News Gothic GDB" w:eastAsia="News Gothic GDB" w:hAnsi="News Gothic GDB" w:cs="News Gothic GDB"/>
                <w:szCs w:val="22"/>
                <w:lang w:val="en-GB"/>
              </w:rPr>
              <w:t>SOC 2 criteria A1.3, C5 criteria OPS-08, controls 37, 38, 39. The application is SOC</w:t>
            </w:r>
            <w:proofErr w:type="gramStart"/>
            <w:r w:rsidRPr="253FCEC1">
              <w:rPr>
                <w:rFonts w:ascii="News Gothic GDB" w:eastAsia="News Gothic GDB" w:hAnsi="News Gothic GDB" w:cs="News Gothic GDB"/>
                <w:szCs w:val="22"/>
                <w:lang w:val="en-GB"/>
              </w:rPr>
              <w:t xml:space="preserve">2 </w:t>
            </w:r>
            <w:r w:rsidRPr="253FCEC1">
              <w:rPr>
                <w:rFonts w:ascii="News Gothic GDB" w:eastAsia="News Gothic GDB" w:hAnsi="News Gothic GDB" w:cs="News Gothic GDB"/>
                <w:color w:val="000000" w:themeColor="text1"/>
                <w:szCs w:val="22"/>
              </w:rPr>
              <w:t>)</w:t>
            </w:r>
            <w:proofErr w:type="gramEnd"/>
            <w:r w:rsidRPr="253FCEC1">
              <w:rPr>
                <w:rFonts w:ascii="News Gothic GDB" w:eastAsia="News Gothic GDB" w:hAnsi="News Gothic GDB" w:cs="News Gothic GDB"/>
                <w:color w:val="000000" w:themeColor="text1"/>
                <w:szCs w:val="22"/>
              </w:rPr>
              <w:t>.</w:t>
            </w:r>
          </w:p>
          <w:p w14:paraId="1A70B7B7" w14:textId="34940E05" w:rsidR="00F4043E" w:rsidRDefault="00F4043E" w:rsidP="00F4043E">
            <w:pPr>
              <w:spacing w:before="0" w:after="0"/>
              <w:ind w:left="0"/>
              <w:jc w:val="both"/>
              <w:rPr>
                <w:rFonts w:ascii="Aptos" w:eastAsia="Aptos" w:hAnsi="Aptos" w:cs="Aptos"/>
                <w:sz w:val="24"/>
                <w:szCs w:val="24"/>
              </w:rPr>
            </w:pPr>
          </w:p>
          <w:p w14:paraId="35C6FA98" w14:textId="7CCC186E" w:rsidR="00F4043E" w:rsidRDefault="00F4043E" w:rsidP="00F4043E">
            <w:pPr>
              <w:spacing w:before="0" w:after="0" w:line="259" w:lineRule="auto"/>
              <w:ind w:left="0"/>
              <w:jc w:val="both"/>
              <w:rPr>
                <w:rFonts w:ascii="News Gothic GDB" w:eastAsia="News Gothic GDB" w:hAnsi="News Gothic GDB" w:cs="News Gothic GDB"/>
                <w:color w:val="000000" w:themeColor="text1"/>
                <w:szCs w:val="22"/>
              </w:rPr>
            </w:pPr>
            <w:r w:rsidRPr="253FCEC1">
              <w:rPr>
                <w:rFonts w:ascii="News Gothic GDB" w:eastAsia="News Gothic GDB" w:hAnsi="News Gothic GDB" w:cs="News Gothic GDB"/>
                <w:color w:val="000000" w:themeColor="text1"/>
                <w:szCs w:val="22"/>
              </w:rPr>
              <w:t>The screenshot of the daily backup performed on the date 17/06/2025, weekly backup performed on the dare 16/06/2025 and monthly backup performed on the date 18/05/2025 by Palo Alto:</w:t>
            </w:r>
          </w:p>
          <w:p w14:paraId="47B9D0CC" w14:textId="3B339209" w:rsidR="00F4043E" w:rsidRDefault="00F4043E" w:rsidP="00F4043E">
            <w:pPr>
              <w:spacing w:before="0" w:after="0" w:line="259" w:lineRule="auto"/>
              <w:ind w:left="0"/>
              <w:jc w:val="both"/>
              <w:rPr>
                <w:rFonts w:ascii="News Gothic GDB" w:eastAsia="News Gothic GDB" w:hAnsi="News Gothic GDB" w:cs="News Gothic GDB"/>
                <w:color w:val="000000" w:themeColor="text1"/>
                <w:szCs w:val="22"/>
              </w:rPr>
            </w:pPr>
          </w:p>
          <w:p w14:paraId="1A89399F" w14:textId="791DDEA3" w:rsidR="00F4043E" w:rsidRDefault="00F4043E" w:rsidP="00F4043E">
            <w:pPr>
              <w:spacing w:before="0" w:after="0"/>
              <w:ind w:left="0"/>
              <w:jc w:val="both"/>
              <w:rPr>
                <w:rFonts w:ascii="News Gothic GDB" w:eastAsia="News Gothic GDB" w:hAnsi="News Gothic GDB" w:cs="News Gothic GDB"/>
                <w:color w:val="000000" w:themeColor="text1"/>
                <w:szCs w:val="22"/>
              </w:rPr>
            </w:pPr>
          </w:p>
          <w:p w14:paraId="6C741D1E" w14:textId="5F18F414" w:rsidR="00F4043E" w:rsidRDefault="00F4043E" w:rsidP="00F4043E">
            <w:pPr>
              <w:spacing w:before="0" w:after="0"/>
              <w:ind w:left="0"/>
              <w:jc w:val="both"/>
            </w:pPr>
            <w:r>
              <w:rPr>
                <w:noProof/>
              </w:rPr>
              <w:drawing>
                <wp:inline distT="0" distB="0" distL="0" distR="0" wp14:anchorId="7511E950" wp14:editId="62C176E0">
                  <wp:extent cx="6095998" cy="1495425"/>
                  <wp:effectExtent l="0" t="0" r="0" b="0"/>
                  <wp:docPr id="555936226" name="Picture 555936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6095998" cy="1495425"/>
                          </a:xfrm>
                          <a:prstGeom prst="rect">
                            <a:avLst/>
                          </a:prstGeom>
                        </pic:spPr>
                      </pic:pic>
                    </a:graphicData>
                  </a:graphic>
                </wp:inline>
              </w:drawing>
            </w:r>
          </w:p>
          <w:p w14:paraId="6789002D" w14:textId="46528088" w:rsidR="00F4043E" w:rsidRDefault="00F4043E" w:rsidP="00F4043E">
            <w:pPr>
              <w:spacing w:before="0" w:after="0"/>
              <w:ind w:left="0"/>
              <w:jc w:val="both"/>
              <w:rPr>
                <w:rFonts w:ascii="News Gothic GDB" w:eastAsia="News Gothic GDB" w:hAnsi="News Gothic GDB" w:cs="News Gothic GDB"/>
                <w:color w:val="000000" w:themeColor="text1"/>
                <w:szCs w:val="22"/>
              </w:rPr>
            </w:pPr>
            <w:r w:rsidRPr="253FCEC1">
              <w:rPr>
                <w:rFonts w:ascii="News Gothic GDB" w:eastAsia="News Gothic GDB" w:hAnsi="News Gothic GDB" w:cs="News Gothic GDB"/>
                <w:color w:val="000000" w:themeColor="text1"/>
                <w:szCs w:val="22"/>
              </w:rPr>
              <w:t xml:space="preserve"> </w:t>
            </w:r>
          </w:p>
          <w:p w14:paraId="4A2F4BCF" w14:textId="79D8D769" w:rsidR="00F4043E" w:rsidRDefault="00F4043E" w:rsidP="00F4043E">
            <w:pPr>
              <w:spacing w:before="0" w:after="0" w:line="259" w:lineRule="auto"/>
              <w:ind w:left="0"/>
              <w:jc w:val="both"/>
              <w:rPr>
                <w:rFonts w:ascii="News Gothic GDB" w:eastAsia="News Gothic GDB" w:hAnsi="News Gothic GDB" w:cs="News Gothic GDB"/>
                <w:color w:val="000000" w:themeColor="text1"/>
                <w:szCs w:val="22"/>
              </w:rPr>
            </w:pPr>
            <w:r w:rsidRPr="253FCEC1">
              <w:rPr>
                <w:rFonts w:ascii="News Gothic GDB" w:eastAsia="News Gothic GDB" w:hAnsi="News Gothic GDB" w:cs="News Gothic GDB"/>
                <w:color w:val="000000" w:themeColor="text1"/>
                <w:szCs w:val="22"/>
              </w:rPr>
              <w:t xml:space="preserve">Cloud service providers define guidelines for classification, prioritization, and escalation of security incidents and create interfaces to incident management. The Cloud Service Provider has set up a CERT team, which contributes to the coordinated resolution of </w:t>
            </w:r>
            <w:proofErr w:type="gramStart"/>
            <w:r w:rsidRPr="253FCEC1">
              <w:rPr>
                <w:rFonts w:ascii="News Gothic GDB" w:eastAsia="News Gothic GDB" w:hAnsi="News Gothic GDB" w:cs="News Gothic GDB"/>
                <w:color w:val="000000" w:themeColor="text1"/>
                <w:szCs w:val="22"/>
              </w:rPr>
              <w:t>occurring security incidents</w:t>
            </w:r>
            <w:proofErr w:type="gramEnd"/>
            <w:r w:rsidRPr="253FCEC1">
              <w:rPr>
                <w:rFonts w:ascii="News Gothic GDB" w:eastAsia="News Gothic GDB" w:hAnsi="News Gothic GDB" w:cs="News Gothic GDB"/>
                <w:color w:val="000000" w:themeColor="text1"/>
                <w:szCs w:val="22"/>
              </w:rPr>
              <w:t>. After a security incident has been processed, the solution is documented, and the report is sent to DBG for final acknowledgement and/or for confirmation.</w:t>
            </w:r>
          </w:p>
          <w:p w14:paraId="24D6F096" w14:textId="29D27A7C" w:rsidR="00F4043E" w:rsidRDefault="00F4043E" w:rsidP="00F4043E">
            <w:pPr>
              <w:spacing w:before="0" w:after="0"/>
              <w:ind w:left="0"/>
              <w:jc w:val="both"/>
              <w:rPr>
                <w:rFonts w:ascii="News Gothic GDB" w:eastAsia="News Gothic GDB" w:hAnsi="News Gothic GDB" w:cs="News Gothic GDB"/>
                <w:color w:val="000000" w:themeColor="text1"/>
                <w:szCs w:val="22"/>
              </w:rPr>
            </w:pPr>
          </w:p>
          <w:p w14:paraId="7BE1BF76" w14:textId="60F82520" w:rsidR="00F4043E" w:rsidRDefault="00F4043E" w:rsidP="00F4043E">
            <w:pPr>
              <w:spacing w:before="0" w:after="0"/>
              <w:ind w:left="0"/>
              <w:jc w:val="both"/>
              <w:rPr>
                <w:rFonts w:ascii="News Gothic GDB" w:eastAsia="News Gothic GDB" w:hAnsi="News Gothic GDB" w:cs="News Gothic GDB"/>
                <w:color w:val="000000" w:themeColor="text1"/>
                <w:szCs w:val="22"/>
              </w:rPr>
            </w:pPr>
            <w:r w:rsidRPr="253FCEC1">
              <w:rPr>
                <w:rFonts w:ascii="News Gothic GDB" w:eastAsia="News Gothic GDB" w:hAnsi="News Gothic GDB" w:cs="News Gothic GDB"/>
                <w:color w:val="000000" w:themeColor="text1"/>
                <w:szCs w:val="22"/>
              </w:rPr>
              <w:t>Backup recovery tests regularly (at least yearly) are performed. See the screenshot below showing that the last backup restore test was performed on the date 17/06/2025:</w:t>
            </w:r>
          </w:p>
          <w:p w14:paraId="72F6EBFD" w14:textId="450F7606" w:rsidR="00F4043E" w:rsidRDefault="00F4043E" w:rsidP="00F4043E">
            <w:pPr>
              <w:spacing w:before="0" w:after="0"/>
              <w:ind w:left="0"/>
              <w:jc w:val="both"/>
              <w:rPr>
                <w:rFonts w:ascii="News Gothic GDB" w:eastAsia="News Gothic GDB" w:hAnsi="News Gothic GDB" w:cs="News Gothic GDB"/>
                <w:color w:val="000000" w:themeColor="text1"/>
                <w:szCs w:val="22"/>
              </w:rPr>
            </w:pPr>
          </w:p>
          <w:p w14:paraId="56997451" w14:textId="2D0A4C8C" w:rsidR="00F4043E" w:rsidRDefault="00F4043E" w:rsidP="00F4043E">
            <w:pPr>
              <w:spacing w:before="0" w:after="0"/>
              <w:ind w:left="0"/>
              <w:jc w:val="both"/>
              <w:rPr>
                <w:rFonts w:ascii="News Gothic GDB" w:eastAsia="News Gothic GDB" w:hAnsi="News Gothic GDB" w:cs="News Gothic GDB"/>
                <w:color w:val="000000" w:themeColor="text1"/>
                <w:szCs w:val="22"/>
                <w:highlight w:val="cyan"/>
              </w:rPr>
            </w:pPr>
          </w:p>
          <w:p w14:paraId="741B9C5B" w14:textId="3CE7E4BF" w:rsidR="00F4043E" w:rsidRDefault="00F4043E" w:rsidP="00F4043E">
            <w:pPr>
              <w:spacing w:before="0" w:after="0"/>
              <w:ind w:left="0"/>
              <w:jc w:val="both"/>
            </w:pPr>
            <w:r>
              <w:rPr>
                <w:noProof/>
              </w:rPr>
              <w:drawing>
                <wp:inline distT="0" distB="0" distL="0" distR="0" wp14:anchorId="556CCCBD" wp14:editId="2535C3C8">
                  <wp:extent cx="6095998" cy="2733675"/>
                  <wp:effectExtent l="0" t="0" r="0" b="0"/>
                  <wp:docPr id="239407916" name="Picture 239407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extLst>
                              <a:ext uri="{28A0092B-C50C-407E-A947-70E740481C1C}">
                                <a14:useLocalDpi xmlns:a14="http://schemas.microsoft.com/office/drawing/2010/main" val="0"/>
                              </a:ext>
                            </a:extLst>
                          </a:blip>
                          <a:stretch>
                            <a:fillRect/>
                          </a:stretch>
                        </pic:blipFill>
                        <pic:spPr>
                          <a:xfrm>
                            <a:off x="0" y="0"/>
                            <a:ext cx="6095998" cy="2733675"/>
                          </a:xfrm>
                          <a:prstGeom prst="rect">
                            <a:avLst/>
                          </a:prstGeom>
                        </pic:spPr>
                      </pic:pic>
                    </a:graphicData>
                  </a:graphic>
                </wp:inline>
              </w:drawing>
            </w:r>
          </w:p>
          <w:p w14:paraId="53498022" w14:textId="577EA9DB" w:rsidR="00F4043E" w:rsidRDefault="00F4043E" w:rsidP="00F4043E">
            <w:pPr>
              <w:spacing w:before="0" w:after="0"/>
              <w:ind w:left="0"/>
              <w:jc w:val="both"/>
            </w:pPr>
            <w:r>
              <w:rPr>
                <w:noProof/>
              </w:rPr>
              <w:drawing>
                <wp:inline distT="0" distB="0" distL="0" distR="0" wp14:anchorId="4C21E486" wp14:editId="1A4E74B4">
                  <wp:extent cx="3523810" cy="1180952"/>
                  <wp:effectExtent l="0" t="0" r="0" b="0"/>
                  <wp:docPr id="2079188640" name="Picture 2079188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extLst>
                              <a:ext uri="{28A0092B-C50C-407E-A947-70E740481C1C}">
                                <a14:useLocalDpi xmlns:a14="http://schemas.microsoft.com/office/drawing/2010/main" val="0"/>
                              </a:ext>
                            </a:extLst>
                          </a:blip>
                          <a:stretch>
                            <a:fillRect/>
                          </a:stretch>
                        </pic:blipFill>
                        <pic:spPr>
                          <a:xfrm>
                            <a:off x="0" y="0"/>
                            <a:ext cx="3523810" cy="1180952"/>
                          </a:xfrm>
                          <a:prstGeom prst="rect">
                            <a:avLst/>
                          </a:prstGeom>
                        </pic:spPr>
                      </pic:pic>
                    </a:graphicData>
                  </a:graphic>
                </wp:inline>
              </w:drawing>
            </w:r>
          </w:p>
          <w:p w14:paraId="32F02C90" w14:textId="54BD2F69" w:rsidR="00F4043E" w:rsidRDefault="00F4043E" w:rsidP="00F4043E">
            <w:pPr>
              <w:spacing w:before="0" w:after="0"/>
              <w:ind w:left="0"/>
              <w:jc w:val="both"/>
            </w:pPr>
            <w:r>
              <w:rPr>
                <w:noProof/>
              </w:rPr>
              <w:drawing>
                <wp:inline distT="0" distB="0" distL="0" distR="0" wp14:anchorId="267A5B62" wp14:editId="0A09DE75">
                  <wp:extent cx="6095998" cy="438150"/>
                  <wp:effectExtent l="0" t="0" r="0" b="0"/>
                  <wp:docPr id="1665192938" name="Picture 1665192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6095998" cy="438150"/>
                          </a:xfrm>
                          <a:prstGeom prst="rect">
                            <a:avLst/>
                          </a:prstGeom>
                        </pic:spPr>
                      </pic:pic>
                    </a:graphicData>
                  </a:graphic>
                </wp:inline>
              </w:drawing>
            </w:r>
          </w:p>
          <w:p w14:paraId="4B5E45A6" w14:textId="68538E96" w:rsidR="00F4043E" w:rsidRDefault="00F4043E" w:rsidP="00F4043E">
            <w:pPr>
              <w:spacing w:before="0" w:after="0"/>
              <w:ind w:left="0"/>
              <w:jc w:val="both"/>
              <w:rPr>
                <w:rFonts w:ascii="News Gothic GDB" w:eastAsia="News Gothic GDB" w:hAnsi="News Gothic GDB" w:cs="News Gothic GDB"/>
                <w:color w:val="000000" w:themeColor="text1"/>
                <w:szCs w:val="22"/>
              </w:rPr>
            </w:pPr>
            <w:r w:rsidRPr="253FCEC1">
              <w:rPr>
                <w:rFonts w:ascii="News Gothic GDB" w:eastAsia="News Gothic GDB" w:hAnsi="News Gothic GDB" w:cs="News Gothic GDB"/>
                <w:color w:val="000000" w:themeColor="text1"/>
                <w:szCs w:val="22"/>
              </w:rPr>
              <w:t xml:space="preserve">For more detailed information please refer to the application’s </w:t>
            </w:r>
            <w:hyperlink r:id="rId88">
              <w:r w:rsidRPr="253FCEC1">
                <w:rPr>
                  <w:rStyle w:val="Hyperlink"/>
                  <w:rFonts w:ascii="News Gothic GDB" w:eastAsia="News Gothic GDB" w:hAnsi="News Gothic GDB" w:cs="News Gothic GDB"/>
                  <w:szCs w:val="22"/>
                </w:rPr>
                <w:t>security document</w:t>
              </w:r>
            </w:hyperlink>
            <w:r w:rsidRPr="253FCEC1">
              <w:rPr>
                <w:rFonts w:ascii="News Gothic GDB" w:eastAsia="News Gothic GDB" w:hAnsi="News Gothic GDB" w:cs="News Gothic GDB"/>
                <w:color w:val="000000" w:themeColor="text1"/>
                <w:szCs w:val="22"/>
              </w:rPr>
              <w:t xml:space="preserve"> that has been comprehensively prepared and were referenced during fieldwork interviews.</w:t>
            </w:r>
          </w:p>
          <w:p w14:paraId="7012E925" w14:textId="2AAC6A84" w:rsidR="00F4043E" w:rsidRDefault="00F4043E" w:rsidP="00F4043E">
            <w:pPr>
              <w:spacing w:before="0" w:after="0"/>
              <w:ind w:left="0"/>
              <w:jc w:val="both"/>
              <w:rPr>
                <w:rFonts w:ascii="News Gothic GDB" w:eastAsia="News Gothic GDB" w:hAnsi="News Gothic GDB" w:cs="News Gothic GDB"/>
                <w:color w:val="000000" w:themeColor="text1"/>
                <w:szCs w:val="22"/>
              </w:rPr>
            </w:pPr>
          </w:p>
          <w:p w14:paraId="4DE205EC" w14:textId="6C21635D" w:rsidR="00F4043E" w:rsidRDefault="00F4043E" w:rsidP="00F4043E">
            <w:pPr>
              <w:ind w:left="0"/>
              <w:rPr>
                <w:rFonts w:ascii="News Gothic GDB" w:eastAsia="News Gothic GDB" w:hAnsi="News Gothic GDB" w:cs="News Gothic GDB"/>
                <w:color w:val="000000" w:themeColor="text1"/>
                <w:szCs w:val="22"/>
                <w:highlight w:val="green"/>
              </w:rPr>
            </w:pPr>
            <w:r w:rsidRPr="253FCEC1">
              <w:rPr>
                <w:rFonts w:ascii="News Gothic GDB" w:eastAsia="News Gothic GDB" w:hAnsi="News Gothic GDB" w:cs="News Gothic GDB"/>
                <w:b/>
                <w:bCs/>
                <w:color w:val="000000" w:themeColor="text1"/>
                <w:szCs w:val="22"/>
                <w:highlight w:val="green"/>
              </w:rPr>
              <w:t>OK</w:t>
            </w:r>
          </w:p>
          <w:p w14:paraId="4028179C" w14:textId="02889B09" w:rsidR="00F4043E" w:rsidRDefault="00F4043E" w:rsidP="00F4043E">
            <w:pPr>
              <w:spacing w:before="240" w:after="240"/>
              <w:ind w:left="0"/>
              <w:jc w:val="both"/>
              <w:rPr>
                <w:rFonts w:ascii="News Gothic GDB" w:eastAsia="News Gothic GDB" w:hAnsi="News Gothic GDB" w:cs="News Gothic GDB"/>
                <w:szCs w:val="22"/>
              </w:rPr>
            </w:pPr>
            <w:r w:rsidRPr="253FCEC1">
              <w:rPr>
                <w:rFonts w:ascii="News Gothic GDB" w:eastAsia="News Gothic GDB" w:hAnsi="News Gothic GDB" w:cs="News Gothic GDB"/>
                <w:b/>
                <w:bCs/>
                <w:color w:val="000000" w:themeColor="text1"/>
                <w:szCs w:val="22"/>
              </w:rPr>
              <w:t xml:space="preserve">B) IA inspected the supplied </w:t>
            </w:r>
            <w:r w:rsidRPr="253FCEC1">
              <w:rPr>
                <w:rFonts w:ascii="Arial" w:eastAsia="Arial" w:hAnsi="Arial" w:cs="Arial"/>
                <w:b/>
                <w:bCs/>
                <w:color w:val="000000" w:themeColor="text1"/>
                <w:sz w:val="20"/>
              </w:rPr>
              <w:t>MISP (AID737)</w:t>
            </w:r>
            <w:r w:rsidRPr="253FCEC1">
              <w:rPr>
                <w:rFonts w:ascii="News Gothic GDB" w:eastAsia="News Gothic GDB" w:hAnsi="News Gothic GDB" w:cs="News Gothic GDB"/>
                <w:b/>
                <w:bCs/>
                <w:color w:val="000000" w:themeColor="text1"/>
                <w:szCs w:val="22"/>
              </w:rPr>
              <w:t xml:space="preserve"> security documentation v 1.7 from </w:t>
            </w:r>
            <w:proofErr w:type="gramStart"/>
            <w:r w:rsidRPr="253FCEC1">
              <w:rPr>
                <w:rFonts w:ascii="News Gothic GDB" w:eastAsia="News Gothic GDB" w:hAnsi="News Gothic GDB" w:cs="News Gothic GDB"/>
                <w:b/>
                <w:bCs/>
                <w:color w:val="000000" w:themeColor="text1"/>
                <w:szCs w:val="22"/>
              </w:rPr>
              <w:t>O</w:t>
            </w:r>
            <w:r w:rsidRPr="253FCEC1">
              <w:rPr>
                <w:rFonts w:ascii="Arial" w:eastAsia="Arial" w:hAnsi="Arial" w:cs="Arial"/>
                <w:b/>
                <w:bCs/>
                <w:color w:val="000000" w:themeColor="text1"/>
                <w:sz w:val="20"/>
              </w:rPr>
              <w:t>ctober,</w:t>
            </w:r>
            <w:proofErr w:type="gramEnd"/>
            <w:r w:rsidRPr="253FCEC1">
              <w:rPr>
                <w:rFonts w:ascii="Arial" w:eastAsia="Arial" w:hAnsi="Arial" w:cs="Arial"/>
                <w:b/>
                <w:bCs/>
                <w:color w:val="000000" w:themeColor="text1"/>
                <w:sz w:val="20"/>
              </w:rPr>
              <w:t xml:space="preserve"> 2024. </w:t>
            </w:r>
            <w:r w:rsidRPr="253FCEC1">
              <w:rPr>
                <w:rFonts w:ascii="News Gothic GDB" w:eastAsia="News Gothic GDB" w:hAnsi="News Gothic GDB" w:cs="News Gothic GDB"/>
                <w:color w:val="000000" w:themeColor="text1"/>
                <w:szCs w:val="22"/>
              </w:rPr>
              <w:t xml:space="preserve">IA validated that dedicated controls regarding the functionality are formally defined, esp. regarding availability and continuity. In the Security Concept and APMS, RTO or RPOs are defined and in line with business needs. In the Security Concept and APMS, RTO or RPOs are defined and in line with business needs. </w:t>
            </w:r>
            <w:r w:rsidRPr="253FCEC1">
              <w:rPr>
                <w:rFonts w:ascii="News Gothic GDB" w:eastAsia="News Gothic GDB" w:hAnsi="News Gothic GDB" w:cs="News Gothic GDB"/>
                <w:szCs w:val="22"/>
              </w:rPr>
              <w:t>No relevant incidents occurred during the test on the application.</w:t>
            </w:r>
          </w:p>
          <w:p w14:paraId="48BE78FE" w14:textId="667E4500" w:rsidR="00F4043E" w:rsidRDefault="00F4043E" w:rsidP="00F4043E">
            <w:pPr>
              <w:spacing w:before="240" w:after="240"/>
              <w:ind w:left="0"/>
              <w:jc w:val="both"/>
              <w:rPr>
                <w:rFonts w:ascii="News Gothic GDB" w:eastAsia="News Gothic GDB" w:hAnsi="News Gothic GDB" w:cs="News Gothic GDB"/>
                <w:szCs w:val="22"/>
              </w:rPr>
            </w:pPr>
            <w:hyperlink r:id="rId89">
              <w:proofErr w:type="spellStart"/>
              <w:r w:rsidRPr="28056C95">
                <w:rPr>
                  <w:rStyle w:val="Hyperlink"/>
                  <w:rFonts w:ascii="News Gothic GDB" w:eastAsia="News Gothic GDB" w:hAnsi="News Gothic GDB" w:cs="News Gothic GDB"/>
                  <w:szCs w:val="22"/>
                </w:rPr>
                <w:t>SharingWExt</w:t>
              </w:r>
              <w:proofErr w:type="spellEnd"/>
              <w:r w:rsidRPr="28056C95">
                <w:rPr>
                  <w:rStyle w:val="Hyperlink"/>
                  <w:rFonts w:ascii="News Gothic GDB" w:eastAsia="News Gothic GDB" w:hAnsi="News Gothic GDB" w:cs="News Gothic GDB"/>
                  <w:szCs w:val="22"/>
                </w:rPr>
                <w:t xml:space="preserve"> - 19-25 Information Technology - All Documents</w:t>
              </w:r>
            </w:hyperlink>
          </w:p>
          <w:p w14:paraId="3007A01F" w14:textId="0338B25A" w:rsidR="00F4043E" w:rsidRDefault="00F4043E" w:rsidP="00F4043E">
            <w:pPr>
              <w:spacing w:before="0" w:after="0"/>
              <w:ind w:left="0"/>
              <w:jc w:val="both"/>
              <w:rPr>
                <w:rFonts w:ascii="News Gothic GDB" w:eastAsia="News Gothic GDB" w:hAnsi="News Gothic GDB" w:cs="News Gothic GDB"/>
                <w:color w:val="000000" w:themeColor="text1"/>
                <w:szCs w:val="22"/>
              </w:rPr>
            </w:pPr>
          </w:p>
          <w:p w14:paraId="19F94E50" w14:textId="1D4404F1" w:rsidR="00F4043E" w:rsidRDefault="00F4043E" w:rsidP="00F4043E">
            <w:pPr>
              <w:ind w:left="0"/>
              <w:jc w:val="both"/>
              <w:rPr>
                <w:rFonts w:ascii="News Gothic GDB" w:eastAsia="News Gothic GDB" w:hAnsi="News Gothic GDB" w:cs="News Gothic GDB"/>
                <w:b/>
                <w:bCs/>
                <w:color w:val="000000" w:themeColor="text1"/>
                <w:szCs w:val="22"/>
              </w:rPr>
            </w:pPr>
            <w:r w:rsidRPr="170B10E0">
              <w:rPr>
                <w:rFonts w:ascii="News Gothic GDB" w:eastAsia="News Gothic GDB" w:hAnsi="News Gothic GDB" w:cs="News Gothic GDB"/>
                <w:color w:val="000000" w:themeColor="text1"/>
                <w:szCs w:val="22"/>
              </w:rPr>
              <w:t>MISP is DBG’s Intern</w:t>
            </w:r>
            <w:r w:rsidRPr="170B10E0">
              <w:rPr>
                <w:rFonts w:ascii="News Gothic GDB" w:eastAsia="News Gothic GDB" w:hAnsi="News Gothic GDB" w:cs="News Gothic GDB"/>
                <w:b/>
                <w:bCs/>
                <w:color w:val="000000" w:themeColor="text1"/>
                <w:szCs w:val="22"/>
              </w:rPr>
              <w:t>al Threat Intelligence Sharing platform application which is not developed internally and instead a commercial-off-the-shelf solution.</w:t>
            </w:r>
          </w:p>
          <w:p w14:paraId="6C8F1422" w14:textId="02B5FC7D" w:rsidR="00F4043E" w:rsidRDefault="00F4043E" w:rsidP="00F4043E">
            <w:pPr>
              <w:spacing w:before="0" w:after="0"/>
              <w:ind w:left="0"/>
              <w:jc w:val="both"/>
              <w:rPr>
                <w:rFonts w:ascii="News Gothic GDB" w:eastAsia="News Gothic GDB" w:hAnsi="News Gothic GDB" w:cs="News Gothic GDB"/>
                <w:color w:val="000000" w:themeColor="text1"/>
                <w:szCs w:val="22"/>
              </w:rPr>
            </w:pPr>
            <w:r w:rsidRPr="170B10E0">
              <w:rPr>
                <w:rFonts w:ascii="News Gothic GDB" w:eastAsia="News Gothic GDB" w:hAnsi="News Gothic GDB" w:cs="News Gothic GDB"/>
                <w:color w:val="000000" w:themeColor="text1"/>
                <w:szCs w:val="22"/>
              </w:rPr>
              <w:t>Availability of information processing facilities</w:t>
            </w:r>
          </w:p>
          <w:p w14:paraId="13B29DF8" w14:textId="58058513" w:rsidR="00F4043E" w:rsidRDefault="00F4043E" w:rsidP="00F4043E">
            <w:pPr>
              <w:spacing w:before="0" w:after="0"/>
              <w:ind w:left="0"/>
              <w:jc w:val="both"/>
              <w:rPr>
                <w:rFonts w:ascii="News Gothic GDB" w:eastAsia="News Gothic GDB" w:hAnsi="News Gothic GDB" w:cs="News Gothic GDB"/>
                <w:color w:val="000000" w:themeColor="text1"/>
                <w:szCs w:val="22"/>
              </w:rPr>
            </w:pPr>
            <w:r w:rsidRPr="170B10E0">
              <w:rPr>
                <w:rFonts w:ascii="News Gothic GDB" w:eastAsia="News Gothic GDB" w:hAnsi="News Gothic GDB" w:cs="News Gothic GDB"/>
                <w:color w:val="000000" w:themeColor="text1"/>
                <w:szCs w:val="22"/>
              </w:rPr>
              <w:t>RTO: 2 hours &lt; RTO &lt;= 1 day</w:t>
            </w:r>
          </w:p>
          <w:p w14:paraId="6BF4E60A" w14:textId="6C5DB5EE" w:rsidR="00F4043E" w:rsidRDefault="00F4043E" w:rsidP="00F4043E">
            <w:pPr>
              <w:spacing w:before="0" w:after="0"/>
              <w:ind w:left="0"/>
              <w:jc w:val="both"/>
              <w:rPr>
                <w:rFonts w:ascii="News Gothic GDB" w:eastAsia="News Gothic GDB" w:hAnsi="News Gothic GDB" w:cs="News Gothic GDB"/>
                <w:szCs w:val="22"/>
              </w:rPr>
            </w:pPr>
            <w:r w:rsidRPr="28056C95">
              <w:rPr>
                <w:rFonts w:ascii="News Gothic GDB" w:eastAsia="News Gothic GDB" w:hAnsi="News Gothic GDB" w:cs="News Gothic GDB"/>
                <w:color w:val="000000" w:themeColor="text1"/>
                <w:szCs w:val="22"/>
              </w:rPr>
              <w:t xml:space="preserve">Part of yearly DRP: Not applicable as the application criticality is major and as the application is not CSDR relevant. IA noted that the application was part of the annual DR test performed in 2024. Refer to </w:t>
            </w:r>
            <w:hyperlink r:id="rId90">
              <w:r w:rsidRPr="28056C95">
                <w:rPr>
                  <w:rStyle w:val="Hyperlink"/>
                  <w:rFonts w:ascii="News Gothic GDB" w:eastAsia="News Gothic GDB" w:hAnsi="News Gothic GDB" w:cs="News Gothic GDB"/>
                  <w:szCs w:val="22"/>
                </w:rPr>
                <w:t>IT DR Execution Report 2024</w:t>
              </w:r>
            </w:hyperlink>
          </w:p>
          <w:p w14:paraId="663D1D3A" w14:textId="5AAEDF94" w:rsidR="00F4043E" w:rsidRDefault="00F4043E" w:rsidP="00F4043E">
            <w:pPr>
              <w:spacing w:before="0" w:after="0"/>
              <w:ind w:left="0"/>
              <w:jc w:val="both"/>
              <w:rPr>
                <w:rFonts w:ascii="News Gothic GDB" w:eastAsia="News Gothic GDB" w:hAnsi="News Gothic GDB" w:cs="News Gothic GDB"/>
                <w:color w:val="000000" w:themeColor="text1"/>
                <w:szCs w:val="22"/>
              </w:rPr>
            </w:pPr>
            <w:r w:rsidRPr="28056C95">
              <w:rPr>
                <w:rFonts w:ascii="News Gothic GDB" w:eastAsia="News Gothic GDB" w:hAnsi="News Gothic GDB" w:cs="News Gothic GDB"/>
                <w:color w:val="000000" w:themeColor="text1"/>
                <w:szCs w:val="22"/>
              </w:rPr>
              <w:t>Data is hosted on premises.</w:t>
            </w:r>
          </w:p>
          <w:p w14:paraId="7D9592B6" w14:textId="2A81D9B3" w:rsidR="00F4043E" w:rsidRDefault="00F4043E" w:rsidP="00F4043E">
            <w:pPr>
              <w:spacing w:before="0" w:after="0"/>
              <w:ind w:left="0"/>
              <w:jc w:val="both"/>
              <w:rPr>
                <w:rFonts w:ascii="News Gothic GDB" w:eastAsia="News Gothic GDB" w:hAnsi="News Gothic GDB" w:cs="News Gothic GDB"/>
                <w:color w:val="000000" w:themeColor="text1"/>
                <w:szCs w:val="22"/>
                <w:highlight w:val="cyan"/>
              </w:rPr>
            </w:pPr>
          </w:p>
          <w:p w14:paraId="7396CD64" w14:textId="4072B354" w:rsidR="00F4043E" w:rsidRDefault="00F4043E" w:rsidP="00F4043E">
            <w:pPr>
              <w:spacing w:before="0" w:after="0"/>
              <w:ind w:left="0"/>
              <w:jc w:val="both"/>
              <w:rPr>
                <w:rFonts w:ascii="News Gothic GDB" w:eastAsia="News Gothic GDB" w:hAnsi="News Gothic GDB" w:cs="News Gothic GDB"/>
                <w:color w:val="000000" w:themeColor="text1"/>
                <w:szCs w:val="22"/>
              </w:rPr>
            </w:pPr>
            <w:r w:rsidRPr="170B10E0">
              <w:rPr>
                <w:rFonts w:ascii="News Gothic GDB" w:eastAsia="News Gothic GDB" w:hAnsi="News Gothic GDB" w:cs="News Gothic GDB"/>
                <w:color w:val="000000" w:themeColor="text1"/>
                <w:szCs w:val="22"/>
              </w:rPr>
              <w:t>Information backup</w:t>
            </w:r>
          </w:p>
          <w:p w14:paraId="4A6FADFE" w14:textId="6931105E" w:rsidR="00F4043E" w:rsidRDefault="00F4043E" w:rsidP="00F4043E">
            <w:pPr>
              <w:spacing w:before="0" w:after="0"/>
              <w:ind w:left="0"/>
              <w:jc w:val="both"/>
              <w:rPr>
                <w:rFonts w:ascii="News Gothic GDB" w:eastAsia="News Gothic GDB" w:hAnsi="News Gothic GDB" w:cs="News Gothic GDB"/>
                <w:color w:val="000000" w:themeColor="text1"/>
                <w:szCs w:val="22"/>
              </w:rPr>
            </w:pPr>
            <w:r w:rsidRPr="170B10E0">
              <w:rPr>
                <w:rFonts w:ascii="News Gothic GDB" w:eastAsia="News Gothic GDB" w:hAnsi="News Gothic GDB" w:cs="News Gothic GDB"/>
                <w:color w:val="000000" w:themeColor="text1"/>
                <w:szCs w:val="22"/>
              </w:rPr>
              <w:t>Recovery Point Objective (RPO): 4 hours &lt;= RPO &lt; 1 day</w:t>
            </w:r>
          </w:p>
          <w:p w14:paraId="3ABC3D7A" w14:textId="3994F9FA" w:rsidR="00F4043E" w:rsidRDefault="00F4043E" w:rsidP="00F4043E">
            <w:pPr>
              <w:spacing w:before="0" w:after="0"/>
              <w:ind w:left="0"/>
              <w:jc w:val="both"/>
              <w:rPr>
                <w:rFonts w:ascii="News Gothic GDB" w:eastAsia="News Gothic GDB" w:hAnsi="News Gothic GDB" w:cs="News Gothic GDB"/>
                <w:color w:val="000000" w:themeColor="text1"/>
                <w:szCs w:val="22"/>
              </w:rPr>
            </w:pPr>
            <w:r w:rsidRPr="170B10E0">
              <w:rPr>
                <w:rFonts w:ascii="News Gothic GDB" w:eastAsia="News Gothic GDB" w:hAnsi="News Gothic GDB" w:cs="News Gothic GDB"/>
                <w:color w:val="000000" w:themeColor="text1"/>
                <w:szCs w:val="22"/>
              </w:rPr>
              <w:t xml:space="preserve">Mirroring: </w:t>
            </w:r>
            <w:proofErr w:type="gramStart"/>
            <w:r w:rsidRPr="170B10E0">
              <w:rPr>
                <w:rFonts w:ascii="News Gothic GDB" w:eastAsia="News Gothic GDB" w:hAnsi="News Gothic GDB" w:cs="News Gothic GDB"/>
                <w:color w:val="000000" w:themeColor="text1"/>
                <w:szCs w:val="22"/>
              </w:rPr>
              <w:t>no</w:t>
            </w:r>
            <w:proofErr w:type="gramEnd"/>
            <w:r w:rsidRPr="170B10E0">
              <w:rPr>
                <w:rFonts w:ascii="News Gothic GDB" w:eastAsia="News Gothic GDB" w:hAnsi="News Gothic GDB" w:cs="News Gothic GDB"/>
                <w:color w:val="000000" w:themeColor="text1"/>
                <w:szCs w:val="22"/>
              </w:rPr>
              <w:t xml:space="preserve"> mirroring in place</w:t>
            </w:r>
          </w:p>
          <w:p w14:paraId="68CFB18B" w14:textId="73C7C088" w:rsidR="00F4043E" w:rsidRDefault="00F4043E" w:rsidP="00F4043E">
            <w:pPr>
              <w:spacing w:before="0" w:after="0"/>
              <w:ind w:left="0"/>
              <w:jc w:val="both"/>
              <w:rPr>
                <w:rFonts w:ascii="News Gothic GDB" w:eastAsia="News Gothic GDB" w:hAnsi="News Gothic GDB" w:cs="News Gothic GDB"/>
                <w:color w:val="000000" w:themeColor="text1"/>
                <w:szCs w:val="22"/>
              </w:rPr>
            </w:pPr>
            <w:r w:rsidRPr="253FCEC1">
              <w:rPr>
                <w:rFonts w:ascii="News Gothic GDB" w:eastAsia="News Gothic GDB" w:hAnsi="News Gothic GDB" w:cs="News Gothic GDB"/>
                <w:color w:val="000000" w:themeColor="text1"/>
                <w:szCs w:val="22"/>
              </w:rPr>
              <w:t xml:space="preserve">Backup interval: Once a week full backup, daily incremental, retention approx. 4 weeks. </w:t>
            </w:r>
          </w:p>
          <w:p w14:paraId="0DF78BE2" w14:textId="5D72A44C" w:rsidR="00F4043E" w:rsidRDefault="00F4043E" w:rsidP="00F4043E">
            <w:pPr>
              <w:spacing w:before="0" w:after="0"/>
              <w:ind w:left="0"/>
              <w:jc w:val="both"/>
              <w:rPr>
                <w:rFonts w:ascii="News Gothic GDB" w:eastAsia="News Gothic GDB" w:hAnsi="News Gothic GDB" w:cs="News Gothic GDB"/>
                <w:color w:val="000000" w:themeColor="text1"/>
                <w:szCs w:val="22"/>
              </w:rPr>
            </w:pPr>
          </w:p>
          <w:p w14:paraId="166DCF37" w14:textId="4A559187" w:rsidR="00F4043E" w:rsidRDefault="00F4043E" w:rsidP="00F4043E">
            <w:pPr>
              <w:spacing w:before="0" w:after="0"/>
              <w:ind w:left="0"/>
              <w:jc w:val="both"/>
              <w:rPr>
                <w:rFonts w:ascii="News Gothic GDB" w:eastAsia="News Gothic GDB" w:hAnsi="News Gothic GDB" w:cs="News Gothic GDB"/>
                <w:color w:val="000000" w:themeColor="text1"/>
                <w:szCs w:val="22"/>
              </w:rPr>
            </w:pPr>
            <w:r w:rsidRPr="253FCEC1">
              <w:rPr>
                <w:rFonts w:ascii="News Gothic GDB" w:eastAsia="News Gothic GDB" w:hAnsi="News Gothic GDB" w:cs="News Gothic GDB"/>
                <w:color w:val="000000" w:themeColor="text1"/>
                <w:szCs w:val="22"/>
              </w:rPr>
              <w:t xml:space="preserve">Virtual Machines have five incremental backups throughout the week, and a full back up over the weekend. Please see screenshots showing the backup schedules below for each virtual machine.      </w:t>
            </w:r>
          </w:p>
          <w:p w14:paraId="64C580F6" w14:textId="4E56D8E9" w:rsidR="00F4043E" w:rsidRDefault="00F4043E" w:rsidP="00F4043E">
            <w:pPr>
              <w:spacing w:before="0" w:after="0"/>
              <w:ind w:left="0"/>
              <w:jc w:val="both"/>
              <w:rPr>
                <w:rFonts w:ascii="Aptos" w:eastAsia="Aptos" w:hAnsi="Aptos" w:cs="Aptos"/>
                <w:szCs w:val="22"/>
              </w:rPr>
            </w:pPr>
          </w:p>
          <w:p w14:paraId="6BE3DB6A" w14:textId="70E0B0BD" w:rsidR="00F4043E" w:rsidRDefault="00F4043E" w:rsidP="00F4043E">
            <w:pPr>
              <w:spacing w:before="0" w:after="0"/>
              <w:ind w:left="0"/>
              <w:jc w:val="both"/>
              <w:rPr>
                <w:rFonts w:ascii="News Gothic GDB" w:eastAsia="News Gothic GDB" w:hAnsi="News Gothic GDB" w:cs="News Gothic GDB"/>
                <w:color w:val="000000" w:themeColor="text1"/>
                <w:szCs w:val="22"/>
              </w:rPr>
            </w:pPr>
            <w:r w:rsidRPr="253FCEC1">
              <w:rPr>
                <w:rFonts w:ascii="News Gothic GDB" w:eastAsia="News Gothic GDB" w:hAnsi="News Gothic GDB" w:cs="News Gothic GDB"/>
                <w:color w:val="000000" w:themeColor="text1"/>
                <w:szCs w:val="22"/>
              </w:rPr>
              <w:t>For misptipas01</w:t>
            </w:r>
          </w:p>
          <w:p w14:paraId="7EC9485C" w14:textId="5A13644A" w:rsidR="00F4043E" w:rsidRDefault="00F4043E" w:rsidP="00F4043E">
            <w:pPr>
              <w:spacing w:before="0" w:after="0"/>
              <w:ind w:left="0"/>
              <w:jc w:val="both"/>
            </w:pPr>
            <w:r>
              <w:rPr>
                <w:noProof/>
              </w:rPr>
              <w:drawing>
                <wp:inline distT="0" distB="0" distL="0" distR="0" wp14:anchorId="52D170BB" wp14:editId="502044BE">
                  <wp:extent cx="6095998" cy="1314450"/>
                  <wp:effectExtent l="0" t="0" r="0" b="0"/>
                  <wp:docPr id="1978946852" name="Picture 1978946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extLst>
                              <a:ext uri="{28A0092B-C50C-407E-A947-70E740481C1C}">
                                <a14:useLocalDpi xmlns:a14="http://schemas.microsoft.com/office/drawing/2010/main" val="0"/>
                              </a:ext>
                            </a:extLst>
                          </a:blip>
                          <a:stretch>
                            <a:fillRect/>
                          </a:stretch>
                        </pic:blipFill>
                        <pic:spPr>
                          <a:xfrm>
                            <a:off x="0" y="0"/>
                            <a:ext cx="6095998" cy="1314450"/>
                          </a:xfrm>
                          <a:prstGeom prst="rect">
                            <a:avLst/>
                          </a:prstGeom>
                        </pic:spPr>
                      </pic:pic>
                    </a:graphicData>
                  </a:graphic>
                </wp:inline>
              </w:drawing>
            </w:r>
          </w:p>
          <w:p w14:paraId="3F4B1A6F" w14:textId="7D8B789A" w:rsidR="00F4043E" w:rsidRDefault="00F4043E" w:rsidP="00F4043E">
            <w:pPr>
              <w:spacing w:before="0" w:after="0"/>
              <w:jc w:val="both"/>
            </w:pPr>
            <w:r w:rsidRPr="253FCEC1">
              <w:rPr>
                <w:rFonts w:ascii="Aptos" w:eastAsia="Aptos" w:hAnsi="Aptos" w:cs="Aptos"/>
                <w:szCs w:val="22"/>
              </w:rPr>
              <w:t xml:space="preserve"> </w:t>
            </w:r>
          </w:p>
          <w:p w14:paraId="00242646" w14:textId="67A8C3AD" w:rsidR="00F4043E" w:rsidRDefault="00F4043E" w:rsidP="00F4043E">
            <w:pPr>
              <w:spacing w:before="0" w:after="0" w:line="259" w:lineRule="auto"/>
              <w:ind w:left="0"/>
              <w:jc w:val="both"/>
              <w:rPr>
                <w:rFonts w:ascii="News Gothic GDB" w:eastAsia="News Gothic GDB" w:hAnsi="News Gothic GDB" w:cs="News Gothic GDB"/>
                <w:color w:val="000000" w:themeColor="text1"/>
                <w:szCs w:val="22"/>
              </w:rPr>
            </w:pPr>
            <w:r w:rsidRPr="253FCEC1">
              <w:rPr>
                <w:rFonts w:ascii="News Gothic GDB" w:eastAsia="News Gothic GDB" w:hAnsi="News Gothic GDB" w:cs="News Gothic GDB"/>
                <w:color w:val="000000" w:themeColor="text1"/>
                <w:szCs w:val="22"/>
              </w:rPr>
              <w:t>For misptipas02</w:t>
            </w:r>
          </w:p>
          <w:p w14:paraId="3BACEB15" w14:textId="66DCEA0F" w:rsidR="00F4043E" w:rsidRDefault="00F4043E" w:rsidP="00F4043E">
            <w:pPr>
              <w:spacing w:before="0" w:after="0"/>
              <w:ind w:left="0"/>
              <w:jc w:val="both"/>
            </w:pPr>
            <w:r>
              <w:rPr>
                <w:noProof/>
              </w:rPr>
              <w:drawing>
                <wp:inline distT="0" distB="0" distL="0" distR="0" wp14:anchorId="1903972A" wp14:editId="10B3CED7">
                  <wp:extent cx="6095998" cy="1228725"/>
                  <wp:effectExtent l="0" t="0" r="0" b="0"/>
                  <wp:docPr id="1200918805" name="Picture 1200918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extLst>
                              <a:ext uri="{28A0092B-C50C-407E-A947-70E740481C1C}">
                                <a14:useLocalDpi xmlns:a14="http://schemas.microsoft.com/office/drawing/2010/main" val="0"/>
                              </a:ext>
                            </a:extLst>
                          </a:blip>
                          <a:stretch>
                            <a:fillRect/>
                          </a:stretch>
                        </pic:blipFill>
                        <pic:spPr>
                          <a:xfrm>
                            <a:off x="0" y="0"/>
                            <a:ext cx="6095998" cy="1228725"/>
                          </a:xfrm>
                          <a:prstGeom prst="rect">
                            <a:avLst/>
                          </a:prstGeom>
                        </pic:spPr>
                      </pic:pic>
                    </a:graphicData>
                  </a:graphic>
                </wp:inline>
              </w:drawing>
            </w:r>
          </w:p>
          <w:p w14:paraId="28A54111" w14:textId="686B7FFB" w:rsidR="00F4043E" w:rsidRDefault="00F4043E" w:rsidP="00F4043E">
            <w:pPr>
              <w:spacing w:before="0" w:after="0" w:line="259" w:lineRule="auto"/>
              <w:ind w:left="0"/>
              <w:jc w:val="both"/>
              <w:rPr>
                <w:rFonts w:ascii="News Gothic GDB" w:eastAsia="News Gothic GDB" w:hAnsi="News Gothic GDB" w:cs="News Gothic GDB"/>
                <w:color w:val="000000" w:themeColor="text1"/>
                <w:szCs w:val="22"/>
              </w:rPr>
            </w:pPr>
            <w:r w:rsidRPr="253FCEC1">
              <w:rPr>
                <w:rFonts w:ascii="News Gothic GDB" w:eastAsia="News Gothic GDB" w:hAnsi="News Gothic GDB" w:cs="News Gothic GDB"/>
                <w:color w:val="000000" w:themeColor="text1"/>
                <w:szCs w:val="22"/>
              </w:rPr>
              <w:t>The CSV file shows the backup status of two VMs since the beginning of the month. &gt;&gt;</w:t>
            </w:r>
            <w:hyperlink r:id="rId93">
              <w:r w:rsidRPr="253FCEC1">
                <w:rPr>
                  <w:rStyle w:val="Hyperlink"/>
                  <w:rFonts w:ascii="News Gothic GDB" w:eastAsia="News Gothic GDB" w:hAnsi="News Gothic GDB" w:cs="News Gothic GDB"/>
                  <w:szCs w:val="22"/>
                </w:rPr>
                <w:t>Backup_Status_misptipas_June.csv</w:t>
              </w:r>
            </w:hyperlink>
            <w:r w:rsidRPr="253FCEC1">
              <w:rPr>
                <w:rFonts w:ascii="News Gothic GDB" w:eastAsia="News Gothic GDB" w:hAnsi="News Gothic GDB" w:cs="News Gothic GDB"/>
                <w:szCs w:val="22"/>
              </w:rPr>
              <w:t xml:space="preserve"> . IA noted that for each server, there are two jobs for every day which are </w:t>
            </w:r>
            <w:r w:rsidRPr="253FCEC1">
              <w:rPr>
                <w:rFonts w:ascii="News Gothic GDB" w:eastAsia="News Gothic GDB" w:hAnsi="News Gothic GDB" w:cs="News Gothic GDB"/>
                <w:color w:val="000000" w:themeColor="text1"/>
                <w:szCs w:val="22"/>
              </w:rPr>
              <w:t xml:space="preserve">a snapshot; and backups which were successfully taken apart from the three failed backups of misptipas01 which are seen in lines 70, 81, 82 (status 129 - “disk storage unit is full”).  IA was informed that the backup failures derived from the lack of disk space on the storage, but they </w:t>
            </w:r>
            <w:proofErr w:type="gramStart"/>
            <w:r w:rsidRPr="253FCEC1">
              <w:rPr>
                <w:rFonts w:ascii="News Gothic GDB" w:eastAsia="News Gothic GDB" w:hAnsi="News Gothic GDB" w:cs="News Gothic GDB"/>
                <w:color w:val="000000" w:themeColor="text1"/>
                <w:szCs w:val="22"/>
              </w:rPr>
              <w:t>run</w:t>
            </w:r>
            <w:proofErr w:type="gramEnd"/>
            <w:r w:rsidRPr="253FCEC1">
              <w:rPr>
                <w:rFonts w:ascii="News Gothic GDB" w:eastAsia="News Gothic GDB" w:hAnsi="News Gothic GDB" w:cs="News Gothic GDB"/>
                <w:color w:val="000000" w:themeColor="text1"/>
                <w:szCs w:val="22"/>
              </w:rPr>
              <w:t xml:space="preserve"> cleanups manually to ensure that subsequent backups were successfully completed.</w:t>
            </w:r>
          </w:p>
          <w:p w14:paraId="2249ACB3" w14:textId="7232B6DA" w:rsidR="00F4043E" w:rsidRDefault="00F4043E" w:rsidP="00F4043E">
            <w:pPr>
              <w:spacing w:before="0" w:after="0"/>
              <w:ind w:left="0"/>
              <w:jc w:val="both"/>
              <w:rPr>
                <w:rFonts w:ascii="News Gothic GDB" w:eastAsia="News Gothic GDB" w:hAnsi="News Gothic GDB" w:cs="News Gothic GDB"/>
                <w:color w:val="000000" w:themeColor="text1"/>
                <w:szCs w:val="22"/>
              </w:rPr>
            </w:pPr>
          </w:p>
          <w:p w14:paraId="1499EE28" w14:textId="1AD35C9A" w:rsidR="00F4043E" w:rsidRDefault="00F4043E" w:rsidP="00F4043E">
            <w:pPr>
              <w:spacing w:before="0" w:after="0"/>
              <w:ind w:left="0"/>
              <w:jc w:val="both"/>
              <w:rPr>
                <w:rFonts w:ascii="News Gothic GDB" w:eastAsia="News Gothic GDB" w:hAnsi="News Gothic GDB" w:cs="News Gothic GDB"/>
                <w:color w:val="000000" w:themeColor="text1"/>
                <w:szCs w:val="22"/>
              </w:rPr>
            </w:pPr>
            <w:r w:rsidRPr="170B10E0">
              <w:rPr>
                <w:rFonts w:ascii="News Gothic GDB" w:eastAsia="News Gothic GDB" w:hAnsi="News Gothic GDB" w:cs="News Gothic GDB"/>
                <w:color w:val="000000" w:themeColor="text1"/>
                <w:szCs w:val="22"/>
              </w:rPr>
              <w:t>Backup recovery tests are not performed at least annually. Not Applicable (Availability requirements for the application are rated as ‘Major’.)</w:t>
            </w:r>
          </w:p>
          <w:p w14:paraId="10CF322E" w14:textId="46528088" w:rsidR="00F4043E" w:rsidRDefault="00F4043E" w:rsidP="00F4043E">
            <w:pPr>
              <w:spacing w:before="0" w:after="0"/>
              <w:ind w:left="0"/>
              <w:jc w:val="both"/>
              <w:rPr>
                <w:rFonts w:ascii="News Gothic GDB" w:eastAsia="News Gothic GDB" w:hAnsi="News Gothic GDB" w:cs="News Gothic GDB"/>
                <w:color w:val="000000" w:themeColor="text1"/>
                <w:szCs w:val="22"/>
              </w:rPr>
            </w:pPr>
            <w:r w:rsidRPr="170B10E0">
              <w:rPr>
                <w:rFonts w:ascii="News Gothic GDB" w:eastAsia="News Gothic GDB" w:hAnsi="News Gothic GDB" w:cs="News Gothic GDB"/>
                <w:color w:val="000000" w:themeColor="text1"/>
                <w:szCs w:val="22"/>
              </w:rPr>
              <w:t xml:space="preserve"> </w:t>
            </w:r>
          </w:p>
          <w:p w14:paraId="6442D308" w14:textId="7D751CC8" w:rsidR="00F4043E" w:rsidRDefault="00F4043E" w:rsidP="00F4043E">
            <w:pPr>
              <w:spacing w:before="0" w:after="0"/>
              <w:ind w:left="0"/>
              <w:jc w:val="both"/>
              <w:rPr>
                <w:rFonts w:ascii="News Gothic GDB" w:eastAsia="News Gothic GDB" w:hAnsi="News Gothic GDB" w:cs="News Gothic GDB"/>
                <w:color w:val="000000" w:themeColor="text1"/>
                <w:szCs w:val="22"/>
              </w:rPr>
            </w:pPr>
            <w:r w:rsidRPr="253FCEC1">
              <w:rPr>
                <w:rFonts w:ascii="News Gothic GDB" w:eastAsia="News Gothic GDB" w:hAnsi="News Gothic GDB" w:cs="News Gothic GDB"/>
                <w:color w:val="000000" w:themeColor="text1"/>
                <w:szCs w:val="22"/>
              </w:rPr>
              <w:t>Standard DBG incident management process is followed in case of an incident. If an incident owner detects a security breach, the CERT team must be informed immediately by calling the CERT hotline (can be reached under - 3 35 55) or sending an email (</w:t>
            </w:r>
            <w:hyperlink r:id="rId94">
              <w:r w:rsidRPr="253FCEC1">
                <w:rPr>
                  <w:rStyle w:val="Hyperlink"/>
                  <w:rFonts w:ascii="News Gothic GDB" w:eastAsia="News Gothic GDB" w:hAnsi="News Gothic GDB" w:cs="News Gothic GDB"/>
                  <w:szCs w:val="22"/>
                </w:rPr>
                <w:t>cert@deutsche-boerse.com</w:t>
              </w:r>
            </w:hyperlink>
            <w:r w:rsidRPr="253FCEC1">
              <w:rPr>
                <w:rFonts w:ascii="News Gothic GDB" w:eastAsia="News Gothic GDB" w:hAnsi="News Gothic GDB" w:cs="News Gothic GDB"/>
                <w:color w:val="000000" w:themeColor="text1"/>
                <w:szCs w:val="22"/>
              </w:rPr>
              <w:t>). This obligation to report incidents to CERT is described in the Incident Management Process document.</w:t>
            </w:r>
          </w:p>
          <w:p w14:paraId="10FF7D62" w14:textId="2D0A4C8C" w:rsidR="00F4043E" w:rsidRDefault="00F4043E" w:rsidP="00F4043E">
            <w:pPr>
              <w:spacing w:before="0" w:after="0"/>
              <w:ind w:left="0"/>
              <w:jc w:val="both"/>
              <w:rPr>
                <w:rFonts w:ascii="News Gothic GDB" w:eastAsia="News Gothic GDB" w:hAnsi="News Gothic GDB" w:cs="News Gothic GDB"/>
                <w:color w:val="000000" w:themeColor="text1"/>
                <w:szCs w:val="22"/>
                <w:highlight w:val="cyan"/>
              </w:rPr>
            </w:pPr>
          </w:p>
          <w:p w14:paraId="64BF1AF3" w14:textId="2B804994" w:rsidR="00F4043E" w:rsidRDefault="00F4043E" w:rsidP="00F4043E">
            <w:pPr>
              <w:spacing w:before="0" w:after="0"/>
              <w:ind w:left="0"/>
              <w:jc w:val="both"/>
              <w:rPr>
                <w:rFonts w:ascii="News Gothic GDB" w:eastAsia="News Gothic GDB" w:hAnsi="News Gothic GDB" w:cs="News Gothic GDB"/>
                <w:color w:val="000000" w:themeColor="text1"/>
                <w:szCs w:val="22"/>
              </w:rPr>
            </w:pPr>
            <w:r w:rsidRPr="253FCEC1">
              <w:rPr>
                <w:rFonts w:ascii="News Gothic GDB" w:eastAsia="News Gothic GDB" w:hAnsi="News Gothic GDB" w:cs="News Gothic GDB"/>
                <w:color w:val="000000" w:themeColor="text1"/>
                <w:szCs w:val="22"/>
              </w:rPr>
              <w:t>DBG Data retention policy followed: Yes – retained for 4 weeks.</w:t>
            </w:r>
          </w:p>
          <w:p w14:paraId="6561C15D" w14:textId="16FF262C" w:rsidR="00F4043E" w:rsidRDefault="00F4043E" w:rsidP="00F4043E">
            <w:pPr>
              <w:spacing w:before="0" w:after="0"/>
              <w:ind w:left="0"/>
              <w:jc w:val="both"/>
              <w:rPr>
                <w:rFonts w:ascii="News Gothic GDB" w:eastAsia="News Gothic GDB" w:hAnsi="News Gothic GDB" w:cs="News Gothic GDB"/>
                <w:color w:val="000000" w:themeColor="text1"/>
                <w:szCs w:val="22"/>
                <w:highlight w:val="yellow"/>
              </w:rPr>
            </w:pPr>
          </w:p>
          <w:p w14:paraId="122925AC" w14:textId="7CBBA8A3" w:rsidR="00F4043E" w:rsidRDefault="00F4043E" w:rsidP="00F4043E">
            <w:pPr>
              <w:spacing w:before="0" w:after="0"/>
              <w:ind w:left="0"/>
              <w:jc w:val="both"/>
              <w:rPr>
                <w:rFonts w:ascii="News Gothic GDB" w:eastAsia="News Gothic GDB" w:hAnsi="News Gothic GDB" w:cs="News Gothic GDB"/>
                <w:color w:val="000000" w:themeColor="text1"/>
                <w:szCs w:val="22"/>
              </w:rPr>
            </w:pPr>
            <w:r w:rsidRPr="253FCEC1">
              <w:rPr>
                <w:rFonts w:ascii="News Gothic GDB" w:eastAsia="News Gothic GDB" w:hAnsi="News Gothic GDB" w:cs="News Gothic GDB"/>
                <w:color w:val="000000" w:themeColor="text1"/>
                <w:szCs w:val="22"/>
              </w:rPr>
              <w:t xml:space="preserve">For more detailed information please refer to the application’s </w:t>
            </w:r>
            <w:hyperlink r:id="rId95">
              <w:r w:rsidRPr="253FCEC1">
                <w:rPr>
                  <w:rStyle w:val="Hyperlink"/>
                  <w:rFonts w:ascii="News Gothic GDB" w:eastAsia="News Gothic GDB" w:hAnsi="News Gothic GDB" w:cs="News Gothic GDB"/>
                  <w:szCs w:val="22"/>
                </w:rPr>
                <w:t>security document</w:t>
              </w:r>
            </w:hyperlink>
            <w:r w:rsidRPr="253FCEC1">
              <w:rPr>
                <w:rFonts w:ascii="News Gothic GDB" w:eastAsia="News Gothic GDB" w:hAnsi="News Gothic GDB" w:cs="News Gothic GDB"/>
                <w:color w:val="000000" w:themeColor="text1"/>
                <w:szCs w:val="22"/>
              </w:rPr>
              <w:t xml:space="preserve"> that has been comprehensively prepared and was referenced to during fieldwork interviews.</w:t>
            </w:r>
          </w:p>
          <w:p w14:paraId="47D56627" w14:textId="5A5AF6BA" w:rsidR="00F4043E" w:rsidRDefault="00F4043E" w:rsidP="00F4043E">
            <w:pPr>
              <w:spacing w:before="0" w:after="0"/>
              <w:ind w:left="0"/>
              <w:jc w:val="both"/>
              <w:rPr>
                <w:rFonts w:ascii="News Gothic GDB" w:eastAsia="News Gothic GDB" w:hAnsi="News Gothic GDB" w:cs="News Gothic GDB"/>
                <w:color w:val="000000" w:themeColor="text1"/>
                <w:szCs w:val="22"/>
                <w:highlight w:val="cyan"/>
              </w:rPr>
            </w:pPr>
          </w:p>
          <w:p w14:paraId="1EE9FABF" w14:textId="552E6B2F" w:rsidR="00F4043E" w:rsidRDefault="00F4043E" w:rsidP="00F4043E">
            <w:pPr>
              <w:ind w:left="0"/>
              <w:rPr>
                <w:rFonts w:ascii="News Gothic GDB" w:eastAsia="News Gothic GDB" w:hAnsi="News Gothic GDB" w:cs="News Gothic GDB"/>
                <w:b/>
                <w:bCs/>
                <w:szCs w:val="22"/>
                <w:highlight w:val="green"/>
              </w:rPr>
            </w:pPr>
            <w:r w:rsidRPr="253FCEC1">
              <w:rPr>
                <w:rFonts w:ascii="News Gothic GDB" w:eastAsia="News Gothic GDB" w:hAnsi="News Gothic GDB" w:cs="News Gothic GDB"/>
                <w:b/>
                <w:bCs/>
                <w:color w:val="000000" w:themeColor="text1"/>
                <w:szCs w:val="22"/>
                <w:highlight w:val="green"/>
              </w:rPr>
              <w:t>OK</w:t>
            </w:r>
          </w:p>
          <w:p w14:paraId="57957B61" w14:textId="1FC8E14C" w:rsidR="00F4043E" w:rsidRDefault="00F4043E" w:rsidP="00F4043E">
            <w:pPr>
              <w:ind w:left="0"/>
              <w:rPr>
                <w:rFonts w:ascii="News Gothic GDB" w:eastAsia="News Gothic GDB" w:hAnsi="News Gothic GDB" w:cs="News Gothic GDB"/>
                <w:b/>
                <w:bCs/>
                <w:color w:val="000000" w:themeColor="text1"/>
                <w:szCs w:val="22"/>
              </w:rPr>
            </w:pPr>
          </w:p>
          <w:p w14:paraId="61E412E6" w14:textId="2B31762B" w:rsidR="00F4043E" w:rsidRDefault="00F4043E" w:rsidP="00F4043E">
            <w:pPr>
              <w:pStyle w:val="ListParagraph"/>
              <w:numPr>
                <w:ilvl w:val="0"/>
                <w:numId w:val="5"/>
              </w:numPr>
              <w:rPr>
                <w:rFonts w:ascii="News Gothic GDB" w:eastAsia="News Gothic GDB" w:hAnsi="News Gothic GDB" w:cs="News Gothic GDB"/>
                <w:b/>
                <w:bCs/>
                <w:szCs w:val="22"/>
              </w:rPr>
            </w:pPr>
            <w:r w:rsidRPr="253FCEC1">
              <w:rPr>
                <w:rFonts w:ascii="News Gothic GDB" w:eastAsia="News Gothic GDB" w:hAnsi="News Gothic GDB" w:cs="News Gothic GDB"/>
                <w:b/>
                <w:bCs/>
                <w:color w:val="000000" w:themeColor="text1"/>
                <w:szCs w:val="22"/>
              </w:rPr>
              <w:t xml:space="preserve">IA couldn't inspect RPE (AID953) Security Documentation of Remote Penetration Test environment application as </w:t>
            </w:r>
            <w:r w:rsidRPr="253FCEC1">
              <w:rPr>
                <w:rFonts w:ascii="News Gothic GDB" w:eastAsia="News Gothic GDB" w:hAnsi="News Gothic GDB" w:cs="News Gothic GDB"/>
                <w:b/>
                <w:bCs/>
                <w:szCs w:val="22"/>
              </w:rPr>
              <w:t>the most recent risk assessment is not finalized by fieldwork time, IA couldn’t perform an evaluation. While the delay had been caused by the latest architectural changes in RPE architecture, IA didn’t raise a finding.</w:t>
            </w:r>
          </w:p>
          <w:p w14:paraId="2FFAEF6B" w14:textId="1B7C783D" w:rsidR="00F4043E" w:rsidRDefault="00F4043E" w:rsidP="00F4043E">
            <w:pPr>
              <w:ind w:left="0"/>
              <w:rPr>
                <w:rFonts w:ascii="News Gothic GDB" w:eastAsia="News Gothic GDB" w:hAnsi="News Gothic GDB" w:cs="News Gothic GDB"/>
                <w:b/>
                <w:bCs/>
                <w:color w:val="000000" w:themeColor="text1"/>
                <w:szCs w:val="22"/>
              </w:rPr>
            </w:pPr>
          </w:p>
          <w:p w14:paraId="1A749C9C" w14:textId="0E7A60D4" w:rsidR="00F4043E" w:rsidRDefault="00F4043E" w:rsidP="00F4043E">
            <w:pPr>
              <w:ind w:left="0"/>
              <w:rPr>
                <w:rFonts w:ascii="News Gothic GDB" w:eastAsia="News Gothic GDB" w:hAnsi="News Gothic GDB" w:cs="News Gothic GDB"/>
                <w:color w:val="000000" w:themeColor="text1"/>
                <w:szCs w:val="22"/>
                <w:highlight w:val="green"/>
              </w:rPr>
            </w:pPr>
            <w:r w:rsidRPr="4C533F5F">
              <w:rPr>
                <w:rFonts w:ascii="News Gothic GDB" w:eastAsia="News Gothic GDB" w:hAnsi="News Gothic GDB" w:cs="News Gothic GDB"/>
                <w:b/>
                <w:bCs/>
                <w:color w:val="000000" w:themeColor="text1"/>
                <w:highlight w:val="green"/>
              </w:rPr>
              <w:t>OK</w:t>
            </w:r>
          </w:p>
          <w:p w14:paraId="43F910D4" w14:textId="19899042" w:rsidR="00F4043E" w:rsidRDefault="00F4043E" w:rsidP="00F4043E">
            <w:pPr>
              <w:ind w:left="0"/>
              <w:rPr>
                <w:rFonts w:ascii="News Gothic GDB" w:eastAsia="News Gothic GDB" w:hAnsi="News Gothic GDB" w:cs="News Gothic GDB"/>
                <w:b/>
                <w:bCs/>
                <w:color w:val="000000" w:themeColor="text1"/>
                <w:highlight w:val="green"/>
              </w:rPr>
            </w:pPr>
          </w:p>
          <w:p w14:paraId="68071B2B" w14:textId="7366860E" w:rsidR="00F4043E" w:rsidRDefault="00F4043E" w:rsidP="00F4043E">
            <w:pPr>
              <w:spacing w:before="0" w:after="0"/>
              <w:ind w:left="0"/>
              <w:rPr>
                <w:rFonts w:ascii="News Gothic GDB" w:eastAsia="News Gothic GDB" w:hAnsi="News Gothic GDB" w:cs="News Gothic GDB"/>
                <w:color w:val="000000" w:themeColor="text1"/>
              </w:rPr>
            </w:pPr>
            <w:r w:rsidRPr="4C533F5F">
              <w:rPr>
                <w:rFonts w:ascii="News Gothic GDB" w:eastAsia="News Gothic GDB" w:hAnsi="News Gothic GDB" w:cs="News Gothic GDB"/>
                <w:color w:val="000000" w:themeColor="text1"/>
              </w:rPr>
              <w:t>Conclusion: Ok. No issues for the Close-out list.</w:t>
            </w:r>
          </w:p>
          <w:p w14:paraId="1E61B632" w14:textId="365FDC73" w:rsidR="00F4043E" w:rsidRDefault="00F4043E" w:rsidP="00F4043E">
            <w:pPr>
              <w:ind w:left="0"/>
              <w:jc w:val="both"/>
              <w:rPr>
                <w:rFonts w:ascii="News Gothic GDB" w:eastAsia="News Gothic GDB" w:hAnsi="News Gothic GDB" w:cs="News Gothic GDB"/>
                <w:b/>
                <w:bCs/>
                <w:color w:val="000000" w:themeColor="text1"/>
              </w:rPr>
            </w:pPr>
          </w:p>
        </w:tc>
        <w:tc>
          <w:tcPr>
            <w:tcW w:w="599" w:type="dxa"/>
          </w:tcPr>
          <w:p w14:paraId="379F11E9" w14:textId="5D64A7CF" w:rsidR="00F4043E" w:rsidRDefault="00F4043E" w:rsidP="00F4043E">
            <w:pPr>
              <w:jc w:val="both"/>
              <w:rPr>
                <w:rFonts w:ascii="News Gothic GDB" w:hAnsi="News Gothic GDB"/>
                <w:b/>
                <w:bCs/>
              </w:rPr>
            </w:pPr>
          </w:p>
        </w:tc>
      </w:tr>
      <w:tr w:rsidR="00F4043E" w14:paraId="3D0D49FC" w14:textId="77777777" w:rsidTr="0C896AF2">
        <w:trPr>
          <w:trHeight w:val="300"/>
        </w:trPr>
        <w:tc>
          <w:tcPr>
            <w:tcW w:w="471" w:type="dxa"/>
          </w:tcPr>
          <w:p w14:paraId="3506C834" w14:textId="09131B03" w:rsidR="00F4043E" w:rsidRDefault="00F4043E" w:rsidP="00F4043E">
            <w:pPr>
              <w:jc w:val="both"/>
              <w:rPr>
                <w:rFonts w:ascii="News Gothic GDB" w:hAnsi="News Gothic GDB"/>
                <w:b/>
                <w:bCs/>
              </w:rPr>
            </w:pPr>
          </w:p>
        </w:tc>
        <w:tc>
          <w:tcPr>
            <w:tcW w:w="9810" w:type="dxa"/>
          </w:tcPr>
          <w:p w14:paraId="6F50BAAD" w14:textId="64E5F4D2" w:rsidR="00F4043E" w:rsidRDefault="00F4043E" w:rsidP="00F4043E">
            <w:pPr>
              <w:pStyle w:val="ListParagraph"/>
              <w:numPr>
                <w:ilvl w:val="0"/>
                <w:numId w:val="2"/>
              </w:numPr>
              <w:spacing w:before="0" w:after="0"/>
              <w:jc w:val="both"/>
              <w:rPr>
                <w:rFonts w:ascii="News Gothic GDB" w:eastAsia="News Gothic GDB" w:hAnsi="News Gothic GDB" w:cs="News Gothic GDB"/>
                <w:szCs w:val="22"/>
                <w:lang w:val="en-GB"/>
              </w:rPr>
            </w:pPr>
            <w:r w:rsidRPr="253FCEC1">
              <w:rPr>
                <w:rFonts w:ascii="News Gothic GDB" w:eastAsia="News Gothic GDB" w:hAnsi="News Gothic GDB" w:cs="News Gothic GDB"/>
                <w:szCs w:val="22"/>
                <w:lang w:val="en-GB"/>
              </w:rPr>
              <w:t>Information in APMS is correspondent to the information in the Security Documentation v1.3 from April 2024. Internal Audit received the current extract for the application Palo Alto Networks Prisma Cloud</w:t>
            </w:r>
            <w:r w:rsidRPr="253FCEC1">
              <w:rPr>
                <w:rFonts w:ascii="News Gothic GDB" w:eastAsia="News Gothic GDB" w:hAnsi="News Gothic GDB" w:cs="News Gothic GDB"/>
                <w:szCs w:val="22"/>
              </w:rPr>
              <w:t xml:space="preserve"> – AID2146 </w:t>
            </w:r>
            <w:r w:rsidRPr="253FCEC1">
              <w:rPr>
                <w:rFonts w:ascii="News Gothic GDB" w:eastAsia="News Gothic GDB" w:hAnsi="News Gothic GDB" w:cs="News Gothic GDB"/>
                <w:szCs w:val="22"/>
                <w:lang w:val="en-GB"/>
              </w:rPr>
              <w:t xml:space="preserve">from the application repository [see </w:t>
            </w:r>
            <w:hyperlink r:id="rId96">
              <w:r w:rsidRPr="253FCEC1">
                <w:rPr>
                  <w:rStyle w:val="Hyperlink"/>
                  <w:rFonts w:ascii="News Gothic GDB" w:eastAsia="News Gothic GDB" w:hAnsi="News Gothic GDB" w:cs="News Gothic GDB"/>
                  <w:szCs w:val="22"/>
                  <w:lang w:val="en-GB"/>
                </w:rPr>
                <w:t>APMS</w:t>
              </w:r>
            </w:hyperlink>
            <w:r w:rsidRPr="253FCEC1">
              <w:rPr>
                <w:rFonts w:ascii="News Gothic GDB" w:eastAsia="News Gothic GDB" w:hAnsi="News Gothic GDB" w:cs="News Gothic GDB"/>
                <w:szCs w:val="22"/>
                <w:lang w:val="en-GB"/>
              </w:rPr>
              <w:t>]. The classification of the application is consistent in the provided documents as ‘major’. The RTO is 2 hours &lt; RTO &lt;= 1 day</w:t>
            </w:r>
            <w:r w:rsidRPr="253FCEC1">
              <w:rPr>
                <w:rFonts w:ascii="News Gothic GDB" w:eastAsia="News Gothic GDB" w:hAnsi="News Gothic GDB" w:cs="News Gothic GDB"/>
                <w:szCs w:val="22"/>
              </w:rPr>
              <w:t xml:space="preserve"> </w:t>
            </w:r>
            <w:r w:rsidRPr="253FCEC1">
              <w:rPr>
                <w:rFonts w:ascii="News Gothic GDB" w:eastAsia="News Gothic GDB" w:hAnsi="News Gothic GDB" w:cs="News Gothic GDB"/>
                <w:szCs w:val="22"/>
                <w:lang w:val="en-GB"/>
              </w:rPr>
              <w:t>and RPO is 1 hour &lt;= RPO &lt; 4 hours. No material changes were identified since the previous review. Internal Audit reviewed the extract for Palo Alto Networks Prisma Cloud</w:t>
            </w:r>
            <w:r w:rsidRPr="253FCEC1">
              <w:rPr>
                <w:rFonts w:ascii="News Gothic GDB" w:eastAsia="News Gothic GDB" w:hAnsi="News Gothic GDB" w:cs="News Gothic GDB"/>
                <w:szCs w:val="22"/>
              </w:rPr>
              <w:t xml:space="preserve"> – AID2146 </w:t>
            </w:r>
            <w:r w:rsidRPr="253FCEC1">
              <w:rPr>
                <w:rFonts w:ascii="News Gothic GDB" w:eastAsia="News Gothic GDB" w:hAnsi="News Gothic GDB" w:cs="News Gothic GDB"/>
                <w:szCs w:val="22"/>
                <w:lang w:val="en-GB"/>
              </w:rPr>
              <w:t xml:space="preserve">to conclude: </w:t>
            </w:r>
          </w:p>
          <w:p w14:paraId="473AAF6A" w14:textId="54E6FF8E" w:rsidR="00F4043E" w:rsidRDefault="00F4043E" w:rsidP="00F4043E">
            <w:pPr>
              <w:pStyle w:val="ListParagraph"/>
              <w:numPr>
                <w:ilvl w:val="0"/>
                <w:numId w:val="4"/>
              </w:numPr>
              <w:spacing w:before="0" w:after="0"/>
              <w:jc w:val="both"/>
              <w:rPr>
                <w:rFonts w:ascii="News Gothic GDB" w:eastAsia="News Gothic GDB" w:hAnsi="News Gothic GDB" w:cs="News Gothic GDB"/>
                <w:szCs w:val="22"/>
                <w:lang w:val="en-GB"/>
              </w:rPr>
            </w:pPr>
            <w:r w:rsidRPr="253FCEC1">
              <w:rPr>
                <w:rFonts w:ascii="News Gothic GDB" w:eastAsia="News Gothic GDB" w:hAnsi="News Gothic GDB" w:cs="News Gothic GDB"/>
                <w:szCs w:val="22"/>
                <w:lang w:val="en-GB"/>
              </w:rPr>
              <w:t xml:space="preserve">Application is entered in APMS. All relevant fields for the applications have been filled in the repository. Internal Audit sampled the below listed fields: </w:t>
            </w:r>
          </w:p>
          <w:p w14:paraId="2E53414F" w14:textId="2C993251" w:rsidR="00F4043E" w:rsidRDefault="00F4043E" w:rsidP="00F4043E">
            <w:pPr>
              <w:pStyle w:val="ListParagraph"/>
              <w:numPr>
                <w:ilvl w:val="0"/>
                <w:numId w:val="8"/>
              </w:numPr>
              <w:spacing w:before="0" w:after="0"/>
              <w:ind w:left="709"/>
              <w:jc w:val="both"/>
              <w:rPr>
                <w:rFonts w:ascii="News Gothic GDB" w:eastAsia="News Gothic GDB" w:hAnsi="News Gothic GDB" w:cs="News Gothic GDB"/>
                <w:szCs w:val="22"/>
                <w:lang w:val="en-GB"/>
              </w:rPr>
            </w:pPr>
            <w:r w:rsidRPr="170B10E0">
              <w:rPr>
                <w:rFonts w:ascii="News Gothic GDB" w:eastAsia="News Gothic GDB" w:hAnsi="News Gothic GDB" w:cs="News Gothic GDB"/>
                <w:szCs w:val="22"/>
                <w:lang w:val="en-GB"/>
              </w:rPr>
              <w:t xml:space="preserve">Onboarded to IIQ </w:t>
            </w:r>
          </w:p>
          <w:p w14:paraId="4AEA3F5E" w14:textId="0DCAD492" w:rsidR="00F4043E" w:rsidRDefault="00F4043E" w:rsidP="00F4043E">
            <w:pPr>
              <w:pStyle w:val="ListParagraph"/>
              <w:numPr>
                <w:ilvl w:val="0"/>
                <w:numId w:val="8"/>
              </w:numPr>
              <w:spacing w:before="0" w:after="0"/>
              <w:ind w:left="709"/>
              <w:jc w:val="both"/>
              <w:rPr>
                <w:rFonts w:ascii="News Gothic GDB" w:eastAsia="News Gothic GDB" w:hAnsi="News Gothic GDB" w:cs="News Gothic GDB"/>
                <w:szCs w:val="22"/>
                <w:lang w:val="en-GB"/>
              </w:rPr>
            </w:pPr>
            <w:r w:rsidRPr="170B10E0">
              <w:rPr>
                <w:rFonts w:ascii="News Gothic GDB" w:eastAsia="News Gothic GDB" w:hAnsi="News Gothic GDB" w:cs="News Gothic GDB"/>
                <w:szCs w:val="22"/>
                <w:lang w:val="en-GB"/>
              </w:rPr>
              <w:t xml:space="preserve">Cloud Application </w:t>
            </w:r>
          </w:p>
          <w:p w14:paraId="56FA9102" w14:textId="2408DB06" w:rsidR="00F4043E" w:rsidRDefault="00F4043E" w:rsidP="00F4043E">
            <w:pPr>
              <w:pStyle w:val="ListParagraph"/>
              <w:numPr>
                <w:ilvl w:val="0"/>
                <w:numId w:val="8"/>
              </w:numPr>
              <w:spacing w:before="0" w:after="0"/>
              <w:ind w:left="709"/>
              <w:jc w:val="both"/>
              <w:rPr>
                <w:rFonts w:ascii="News Gothic GDB" w:eastAsia="News Gothic GDB" w:hAnsi="News Gothic GDB" w:cs="News Gothic GDB"/>
                <w:szCs w:val="22"/>
                <w:lang w:val="en-GB"/>
              </w:rPr>
            </w:pPr>
            <w:r w:rsidRPr="170B10E0">
              <w:rPr>
                <w:rFonts w:ascii="News Gothic GDB" w:eastAsia="News Gothic GDB" w:hAnsi="News Gothic GDB" w:cs="News Gothic GDB"/>
                <w:szCs w:val="22"/>
                <w:lang w:val="en-GB"/>
              </w:rPr>
              <w:t xml:space="preserve">Internet Facing </w:t>
            </w:r>
          </w:p>
          <w:p w14:paraId="5D3FAD28" w14:textId="76A5550F" w:rsidR="00F4043E" w:rsidRDefault="00F4043E" w:rsidP="00F4043E">
            <w:pPr>
              <w:pStyle w:val="ListParagraph"/>
              <w:numPr>
                <w:ilvl w:val="0"/>
                <w:numId w:val="8"/>
              </w:numPr>
              <w:spacing w:before="0" w:after="0"/>
              <w:ind w:left="709"/>
              <w:jc w:val="both"/>
              <w:rPr>
                <w:rFonts w:ascii="News Gothic GDB" w:eastAsia="News Gothic GDB" w:hAnsi="News Gothic GDB" w:cs="News Gothic GDB"/>
                <w:szCs w:val="22"/>
                <w:lang w:val="en-GB"/>
              </w:rPr>
            </w:pPr>
            <w:r w:rsidRPr="170B10E0">
              <w:rPr>
                <w:rFonts w:ascii="News Gothic GDB" w:eastAsia="News Gothic GDB" w:hAnsi="News Gothic GDB" w:cs="News Gothic GDB"/>
                <w:szCs w:val="22"/>
                <w:lang w:val="en-GB"/>
              </w:rPr>
              <w:t xml:space="preserve">External Facing </w:t>
            </w:r>
          </w:p>
          <w:p w14:paraId="38FC3733" w14:textId="363DDFBA" w:rsidR="00F4043E" w:rsidRDefault="00F4043E" w:rsidP="00F4043E">
            <w:pPr>
              <w:pStyle w:val="ListParagraph"/>
              <w:numPr>
                <w:ilvl w:val="0"/>
                <w:numId w:val="8"/>
              </w:numPr>
              <w:spacing w:before="0" w:after="0"/>
              <w:ind w:left="709"/>
              <w:jc w:val="both"/>
              <w:rPr>
                <w:rFonts w:ascii="News Gothic GDB" w:eastAsia="News Gothic GDB" w:hAnsi="News Gothic GDB" w:cs="News Gothic GDB"/>
                <w:szCs w:val="22"/>
                <w:lang w:val="en-GB"/>
              </w:rPr>
            </w:pPr>
            <w:r w:rsidRPr="170B10E0">
              <w:rPr>
                <w:rFonts w:ascii="News Gothic GDB" w:eastAsia="News Gothic GDB" w:hAnsi="News Gothic GDB" w:cs="News Gothic GDB"/>
                <w:szCs w:val="22"/>
                <w:lang w:val="en-GB"/>
              </w:rPr>
              <w:t xml:space="preserve">Max Criticality </w:t>
            </w:r>
          </w:p>
          <w:p w14:paraId="523B3974" w14:textId="0C3B4DAE" w:rsidR="00F4043E" w:rsidRDefault="00F4043E" w:rsidP="00F4043E">
            <w:pPr>
              <w:pStyle w:val="ListParagraph"/>
              <w:numPr>
                <w:ilvl w:val="0"/>
                <w:numId w:val="8"/>
              </w:numPr>
              <w:spacing w:before="0" w:after="0"/>
              <w:ind w:left="709"/>
              <w:jc w:val="both"/>
              <w:rPr>
                <w:rFonts w:ascii="News Gothic GDB" w:eastAsia="News Gothic GDB" w:hAnsi="News Gothic GDB" w:cs="News Gothic GDB"/>
                <w:szCs w:val="22"/>
                <w:lang w:val="en-GB"/>
              </w:rPr>
            </w:pPr>
            <w:r w:rsidRPr="170B10E0">
              <w:rPr>
                <w:rFonts w:ascii="News Gothic GDB" w:eastAsia="News Gothic GDB" w:hAnsi="News Gothic GDB" w:cs="News Gothic GDB"/>
                <w:szCs w:val="22"/>
                <w:lang w:val="en-GB"/>
              </w:rPr>
              <w:t xml:space="preserve">Max Integrity </w:t>
            </w:r>
          </w:p>
          <w:p w14:paraId="5B83CE47" w14:textId="077BEF1A" w:rsidR="00F4043E" w:rsidRDefault="00F4043E" w:rsidP="00F4043E">
            <w:pPr>
              <w:pStyle w:val="ListParagraph"/>
              <w:numPr>
                <w:ilvl w:val="0"/>
                <w:numId w:val="8"/>
              </w:numPr>
              <w:spacing w:before="0" w:after="0"/>
              <w:ind w:left="709"/>
              <w:jc w:val="both"/>
              <w:rPr>
                <w:rFonts w:ascii="News Gothic GDB" w:eastAsia="News Gothic GDB" w:hAnsi="News Gothic GDB" w:cs="News Gothic GDB"/>
                <w:szCs w:val="22"/>
                <w:lang w:val="en-GB"/>
              </w:rPr>
            </w:pPr>
            <w:r w:rsidRPr="170B10E0">
              <w:rPr>
                <w:rFonts w:ascii="News Gothic GDB" w:eastAsia="News Gothic GDB" w:hAnsi="News Gothic GDB" w:cs="News Gothic GDB"/>
                <w:szCs w:val="22"/>
                <w:lang w:val="en-GB"/>
              </w:rPr>
              <w:t xml:space="preserve">Max Availability </w:t>
            </w:r>
          </w:p>
          <w:p w14:paraId="45EA074C" w14:textId="520D4F42" w:rsidR="00F4043E" w:rsidRDefault="00F4043E" w:rsidP="00F4043E">
            <w:pPr>
              <w:pStyle w:val="ListParagraph"/>
              <w:numPr>
                <w:ilvl w:val="0"/>
                <w:numId w:val="8"/>
              </w:numPr>
              <w:spacing w:before="0" w:after="0"/>
              <w:ind w:left="709"/>
              <w:jc w:val="both"/>
              <w:rPr>
                <w:rFonts w:ascii="News Gothic GDB" w:eastAsia="News Gothic GDB" w:hAnsi="News Gothic GDB" w:cs="News Gothic GDB"/>
                <w:szCs w:val="22"/>
                <w:lang w:val="en-GB"/>
              </w:rPr>
            </w:pPr>
            <w:r w:rsidRPr="170B10E0">
              <w:rPr>
                <w:rFonts w:ascii="News Gothic GDB" w:eastAsia="News Gothic GDB" w:hAnsi="News Gothic GDB" w:cs="News Gothic GDB"/>
                <w:szCs w:val="22"/>
                <w:lang w:val="en-GB"/>
              </w:rPr>
              <w:t xml:space="preserve">Max Confidentiality </w:t>
            </w:r>
          </w:p>
          <w:p w14:paraId="7267C1B1" w14:textId="24871B33" w:rsidR="00F4043E" w:rsidRDefault="00F4043E" w:rsidP="00F4043E">
            <w:pPr>
              <w:pStyle w:val="ListParagraph"/>
              <w:numPr>
                <w:ilvl w:val="0"/>
                <w:numId w:val="8"/>
              </w:numPr>
              <w:spacing w:before="0" w:after="0"/>
              <w:ind w:left="709"/>
              <w:jc w:val="both"/>
              <w:rPr>
                <w:rFonts w:ascii="News Gothic GDB" w:eastAsia="News Gothic GDB" w:hAnsi="News Gothic GDB" w:cs="News Gothic GDB"/>
                <w:szCs w:val="22"/>
                <w:lang w:val="en-GB"/>
              </w:rPr>
            </w:pPr>
            <w:r w:rsidRPr="170B10E0">
              <w:rPr>
                <w:rFonts w:ascii="News Gothic GDB" w:eastAsia="News Gothic GDB" w:hAnsi="News Gothic GDB" w:cs="News Gothic GDB"/>
                <w:szCs w:val="22"/>
                <w:lang w:val="en-GB"/>
              </w:rPr>
              <w:t xml:space="preserve">Max Authenticity </w:t>
            </w:r>
          </w:p>
          <w:p w14:paraId="758DAC2C" w14:textId="699D9EE3" w:rsidR="00F4043E" w:rsidRDefault="00F4043E" w:rsidP="00F4043E">
            <w:pPr>
              <w:pStyle w:val="ListParagraph"/>
              <w:numPr>
                <w:ilvl w:val="0"/>
                <w:numId w:val="8"/>
              </w:numPr>
              <w:spacing w:before="0" w:after="0"/>
              <w:ind w:left="709"/>
              <w:jc w:val="both"/>
              <w:rPr>
                <w:rFonts w:ascii="News Gothic GDB" w:eastAsia="News Gothic GDB" w:hAnsi="News Gothic GDB" w:cs="News Gothic GDB"/>
                <w:szCs w:val="22"/>
                <w:lang w:val="en-GB"/>
              </w:rPr>
            </w:pPr>
            <w:r w:rsidRPr="170B10E0">
              <w:rPr>
                <w:rFonts w:ascii="News Gothic GDB" w:eastAsia="News Gothic GDB" w:hAnsi="News Gothic GDB" w:cs="News Gothic GDB"/>
                <w:szCs w:val="22"/>
                <w:lang w:val="en-GB"/>
              </w:rPr>
              <w:t xml:space="preserve">RTO (Recovery Time Objective) </w:t>
            </w:r>
          </w:p>
          <w:p w14:paraId="4F491ED3" w14:textId="509B6F94" w:rsidR="00F4043E" w:rsidRDefault="00F4043E" w:rsidP="00F4043E">
            <w:pPr>
              <w:pStyle w:val="ListParagraph"/>
              <w:numPr>
                <w:ilvl w:val="0"/>
                <w:numId w:val="8"/>
              </w:numPr>
              <w:spacing w:before="0" w:after="0"/>
              <w:ind w:left="709"/>
              <w:jc w:val="both"/>
              <w:rPr>
                <w:rFonts w:ascii="News Gothic GDB" w:eastAsia="News Gothic GDB" w:hAnsi="News Gothic GDB" w:cs="News Gothic GDB"/>
                <w:szCs w:val="22"/>
                <w:lang w:val="en-GB"/>
              </w:rPr>
            </w:pPr>
            <w:r w:rsidRPr="170B10E0">
              <w:rPr>
                <w:rFonts w:ascii="News Gothic GDB" w:eastAsia="News Gothic GDB" w:hAnsi="News Gothic GDB" w:cs="News Gothic GDB"/>
                <w:szCs w:val="22"/>
                <w:lang w:val="en-GB"/>
              </w:rPr>
              <w:t>RPO (Recovery Point Objective)</w:t>
            </w:r>
          </w:p>
          <w:p w14:paraId="5C72F3EE" w14:textId="6F63EF20" w:rsidR="00F4043E" w:rsidRDefault="00F4043E" w:rsidP="00F4043E">
            <w:pPr>
              <w:pStyle w:val="ListParagraph"/>
              <w:numPr>
                <w:ilvl w:val="0"/>
                <w:numId w:val="8"/>
              </w:numPr>
              <w:spacing w:before="0" w:after="0"/>
              <w:ind w:left="709"/>
              <w:jc w:val="both"/>
              <w:rPr>
                <w:rFonts w:ascii="News Gothic GDB" w:eastAsia="News Gothic GDB" w:hAnsi="News Gothic GDB" w:cs="News Gothic GDB"/>
                <w:szCs w:val="22"/>
                <w:lang w:val="en-GB"/>
              </w:rPr>
            </w:pPr>
            <w:r w:rsidRPr="253FCEC1">
              <w:rPr>
                <w:rFonts w:ascii="News Gothic GDB" w:eastAsia="News Gothic GDB" w:hAnsi="News Gothic GDB" w:cs="News Gothic GDB"/>
                <w:szCs w:val="22"/>
                <w:lang w:val="en-GB"/>
              </w:rPr>
              <w:t>Relevant LEs (owning/using)</w:t>
            </w:r>
          </w:p>
          <w:p w14:paraId="66C9FBEB" w14:textId="483E2F9A" w:rsidR="00F4043E" w:rsidRDefault="00F4043E" w:rsidP="00F4043E">
            <w:pPr>
              <w:pStyle w:val="ListParagraph"/>
              <w:numPr>
                <w:ilvl w:val="0"/>
                <w:numId w:val="4"/>
              </w:numPr>
              <w:spacing w:before="0" w:after="0" w:line="259" w:lineRule="auto"/>
              <w:jc w:val="both"/>
              <w:rPr>
                <w:rFonts w:ascii="News Gothic GDB" w:eastAsia="News Gothic GDB" w:hAnsi="News Gothic GDB" w:cs="News Gothic GDB"/>
                <w:szCs w:val="22"/>
                <w:lang w:val="en-GB"/>
              </w:rPr>
            </w:pPr>
            <w:r w:rsidRPr="253FCEC1">
              <w:rPr>
                <w:rFonts w:ascii="News Gothic GDB" w:eastAsia="News Gothic GDB" w:hAnsi="News Gothic GDB" w:cs="News Gothic GDB"/>
                <w:szCs w:val="22"/>
                <w:lang w:val="en-GB"/>
              </w:rPr>
              <w:t>The application is deployed to cloud, Google Cloud Platform (GCP) being the cloud service provider (CSP). The service model is Software-as-a-Service (SaaS). GCP provides protection for hosts, containers, and serverless infrastructure in the cloud and on-premises.</w:t>
            </w:r>
          </w:p>
          <w:p w14:paraId="1BEF4418" w14:textId="018D1C67" w:rsidR="00F4043E" w:rsidRDefault="00F4043E" w:rsidP="00F4043E">
            <w:pPr>
              <w:pStyle w:val="ListParagraph"/>
              <w:numPr>
                <w:ilvl w:val="0"/>
                <w:numId w:val="4"/>
              </w:numPr>
              <w:spacing w:before="0" w:after="0" w:line="259" w:lineRule="auto"/>
              <w:jc w:val="both"/>
              <w:rPr>
                <w:rFonts w:ascii="News Gothic GDB" w:eastAsia="News Gothic GDB" w:hAnsi="News Gothic GDB" w:cs="News Gothic GDB"/>
                <w:szCs w:val="22"/>
                <w:lang w:val="en-GB"/>
              </w:rPr>
            </w:pPr>
            <w:r w:rsidRPr="253FCEC1">
              <w:rPr>
                <w:rFonts w:ascii="News Gothic GDB" w:eastAsia="News Gothic GDB" w:hAnsi="News Gothic GDB" w:cs="News Gothic GDB"/>
                <w:szCs w:val="22"/>
                <w:lang w:val="en-GB"/>
              </w:rPr>
              <w:t>The application is not KRITIS relevant – no explicit requirement.</w:t>
            </w:r>
          </w:p>
          <w:p w14:paraId="484064EF" w14:textId="292D90BD" w:rsidR="00F4043E" w:rsidRDefault="00F4043E" w:rsidP="00F4043E">
            <w:pPr>
              <w:pStyle w:val="ListParagraph"/>
              <w:numPr>
                <w:ilvl w:val="0"/>
                <w:numId w:val="4"/>
              </w:numPr>
              <w:spacing w:before="0" w:after="0" w:line="259" w:lineRule="auto"/>
              <w:jc w:val="both"/>
              <w:rPr>
                <w:rFonts w:ascii="News Gothic GDB" w:eastAsia="News Gothic GDB" w:hAnsi="News Gothic GDB" w:cs="News Gothic GDB"/>
                <w:szCs w:val="22"/>
                <w:lang w:val="en-GB"/>
              </w:rPr>
            </w:pPr>
            <w:r w:rsidRPr="253FCEC1">
              <w:rPr>
                <w:rFonts w:ascii="News Gothic GDB" w:eastAsia="News Gothic GDB" w:hAnsi="News Gothic GDB" w:cs="News Gothic GDB"/>
                <w:szCs w:val="22"/>
                <w:lang w:val="en-GB"/>
              </w:rPr>
              <w:t>Part of yearly DRP: not applicable (as DR is conducted for applications RTO &lt;= 2).</w:t>
            </w:r>
          </w:p>
          <w:p w14:paraId="3DF734D4" w14:textId="0BD5E718" w:rsidR="00F4043E" w:rsidRDefault="00F4043E" w:rsidP="00F4043E">
            <w:pPr>
              <w:spacing w:before="0" w:after="0"/>
              <w:jc w:val="both"/>
            </w:pPr>
            <w:r w:rsidRPr="253FCEC1">
              <w:rPr>
                <w:rFonts w:ascii="News Gothic GDB" w:eastAsia="News Gothic GDB" w:hAnsi="News Gothic GDB" w:cs="News Gothic GDB"/>
                <w:szCs w:val="22"/>
                <w:lang w:val="en-GB"/>
              </w:rPr>
              <w:t xml:space="preserve"> </w:t>
            </w:r>
          </w:p>
          <w:p w14:paraId="47277678" w14:textId="6235B89C" w:rsidR="00F4043E" w:rsidRDefault="00F4043E" w:rsidP="00F4043E">
            <w:pPr>
              <w:spacing w:before="0" w:after="0"/>
              <w:ind w:left="0"/>
              <w:jc w:val="both"/>
              <w:rPr>
                <w:rFonts w:ascii="News Gothic GDB" w:eastAsia="News Gothic GDB" w:hAnsi="News Gothic GDB" w:cs="News Gothic GDB"/>
                <w:szCs w:val="22"/>
                <w:lang w:val="en-GB"/>
              </w:rPr>
            </w:pPr>
          </w:p>
          <w:p w14:paraId="3E5FDB81" w14:textId="202FDA9B" w:rsidR="00F4043E" w:rsidRDefault="00F4043E" w:rsidP="5A162462">
            <w:pPr>
              <w:spacing w:before="0" w:after="0"/>
              <w:ind w:left="0"/>
              <w:jc w:val="both"/>
              <w:rPr>
                <w:rFonts w:ascii="News Gothic GDB" w:eastAsia="News Gothic GDB" w:hAnsi="News Gothic GDB" w:cs="News Gothic GDB"/>
                <w:lang w:val="en-GB"/>
              </w:rPr>
            </w:pPr>
          </w:p>
          <w:p w14:paraId="35D79F04" w14:textId="478EA517" w:rsidR="00F4043E" w:rsidRDefault="00F4043E" w:rsidP="00F4043E">
            <w:pPr>
              <w:spacing w:before="0" w:after="0"/>
              <w:ind w:left="0"/>
              <w:jc w:val="both"/>
            </w:pPr>
            <w:r w:rsidRPr="28056C95">
              <w:rPr>
                <w:rFonts w:ascii="News Gothic GDB" w:eastAsia="News Gothic GDB" w:hAnsi="News Gothic GDB" w:cs="News Gothic GDB"/>
                <w:szCs w:val="22"/>
                <w:lang w:val="en-GB"/>
              </w:rPr>
              <w:t>APMS shows the following entries:</w:t>
            </w:r>
          </w:p>
          <w:p w14:paraId="1E82391D" w14:textId="25CB911D" w:rsidR="00F4043E" w:rsidRDefault="00F4043E" w:rsidP="00F4043E">
            <w:pPr>
              <w:spacing w:before="0" w:after="0"/>
              <w:ind w:left="0"/>
              <w:jc w:val="both"/>
              <w:rPr>
                <w:rFonts w:ascii="News Gothic GDB" w:eastAsia="News Gothic GDB" w:hAnsi="News Gothic GDB" w:cs="News Gothic GDB"/>
                <w:szCs w:val="22"/>
                <w:lang w:val="en-GB"/>
              </w:rPr>
            </w:pPr>
          </w:p>
          <w:p w14:paraId="58D28755" w14:textId="7B4549AE" w:rsidR="00F4043E" w:rsidRDefault="00F4043E" w:rsidP="00F4043E">
            <w:pPr>
              <w:spacing w:before="0" w:after="0"/>
              <w:ind w:left="0"/>
              <w:jc w:val="both"/>
            </w:pPr>
            <w:r>
              <w:rPr>
                <w:noProof/>
              </w:rPr>
              <w:drawing>
                <wp:inline distT="0" distB="0" distL="0" distR="0" wp14:anchorId="6BD47A8A" wp14:editId="1425D284">
                  <wp:extent cx="5572125" cy="2933700"/>
                  <wp:effectExtent l="0" t="0" r="0" b="0"/>
                  <wp:docPr id="1160200245" name="Picture 1160200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572125" cy="2933700"/>
                          </a:xfrm>
                          <a:prstGeom prst="rect">
                            <a:avLst/>
                          </a:prstGeom>
                        </pic:spPr>
                      </pic:pic>
                    </a:graphicData>
                  </a:graphic>
                </wp:inline>
              </w:drawing>
            </w:r>
            <w:r>
              <w:rPr>
                <w:noProof/>
              </w:rPr>
              <w:drawing>
                <wp:inline distT="0" distB="0" distL="0" distR="0" wp14:anchorId="5A157FF5" wp14:editId="20526628">
                  <wp:extent cx="5572125" cy="3095625"/>
                  <wp:effectExtent l="0" t="0" r="0" b="0"/>
                  <wp:docPr id="2492140" name="Picture 2492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572125" cy="3095625"/>
                          </a:xfrm>
                          <a:prstGeom prst="rect">
                            <a:avLst/>
                          </a:prstGeom>
                        </pic:spPr>
                      </pic:pic>
                    </a:graphicData>
                  </a:graphic>
                </wp:inline>
              </w:drawing>
            </w:r>
          </w:p>
          <w:p w14:paraId="2C81EBEB" w14:textId="439A5AD4" w:rsidR="00F4043E" w:rsidRDefault="00F4043E" w:rsidP="00F4043E">
            <w:pPr>
              <w:ind w:left="0"/>
              <w:jc w:val="both"/>
              <w:rPr>
                <w:rFonts w:ascii="News Gothic GDB" w:eastAsia="News Gothic GDB" w:hAnsi="News Gothic GDB" w:cs="News Gothic GDB"/>
                <w:szCs w:val="22"/>
                <w:lang w:val="en-GB"/>
              </w:rPr>
            </w:pPr>
            <w:r w:rsidRPr="28056C95">
              <w:rPr>
                <w:rFonts w:ascii="News Gothic GDB" w:eastAsia="News Gothic GDB" w:hAnsi="News Gothic GDB" w:cs="News Gothic GDB"/>
                <w:szCs w:val="22"/>
                <w:lang w:val="en-GB"/>
              </w:rPr>
              <w:t xml:space="preserve">Relevant fields are filled, are plausible and are consistent with the </w:t>
            </w:r>
            <w:hyperlink r:id="rId99">
              <w:r w:rsidRPr="28056C95">
                <w:rPr>
                  <w:rStyle w:val="Hyperlink"/>
                  <w:rFonts w:ascii="News Gothic GDB" w:eastAsia="News Gothic GDB" w:hAnsi="News Gothic GDB" w:cs="News Gothic GDB"/>
                  <w:szCs w:val="22"/>
                  <w:lang w:val="en-GB"/>
                </w:rPr>
                <w:t>CNAPP application APMS extract.pdf</w:t>
              </w:r>
            </w:hyperlink>
          </w:p>
          <w:p w14:paraId="62C6FC77" w14:textId="78377A23" w:rsidR="00F4043E" w:rsidRDefault="00F4043E" w:rsidP="00F4043E">
            <w:pPr>
              <w:spacing w:before="0" w:after="0"/>
              <w:jc w:val="both"/>
            </w:pPr>
            <w:r w:rsidRPr="253FCEC1">
              <w:rPr>
                <w:rFonts w:ascii="News Gothic GDB" w:eastAsia="News Gothic GDB" w:hAnsi="News Gothic GDB" w:cs="News Gothic GDB"/>
                <w:szCs w:val="22"/>
              </w:rPr>
              <w:t xml:space="preserve"> </w:t>
            </w:r>
          </w:p>
          <w:p w14:paraId="6614F3B3" w14:textId="7900F27D" w:rsidR="00F4043E" w:rsidRDefault="00F4043E" w:rsidP="00F4043E">
            <w:pPr>
              <w:spacing w:before="0" w:after="0"/>
              <w:ind w:left="0"/>
              <w:jc w:val="both"/>
            </w:pPr>
            <w:r w:rsidRPr="28056C95">
              <w:rPr>
                <w:rFonts w:ascii="News Gothic GDB" w:eastAsia="News Gothic GDB" w:hAnsi="News Gothic GDB" w:cs="News Gothic GDB"/>
                <w:szCs w:val="22"/>
              </w:rPr>
              <w:t>The network architecture diagram shows the connections between the relevant systems/components and the respective zone(s).</w:t>
            </w:r>
          </w:p>
          <w:p w14:paraId="4D7905F5" w14:textId="7812E567" w:rsidR="00F4043E" w:rsidRDefault="00F4043E" w:rsidP="00F4043E">
            <w:pPr>
              <w:spacing w:before="0" w:after="0"/>
              <w:ind w:left="0"/>
              <w:jc w:val="both"/>
              <w:rPr>
                <w:rFonts w:ascii="News Gothic GDB" w:eastAsia="News Gothic GDB" w:hAnsi="News Gothic GDB" w:cs="News Gothic GDB"/>
                <w:szCs w:val="22"/>
              </w:rPr>
            </w:pPr>
          </w:p>
          <w:p w14:paraId="1D946356" w14:textId="1CAE1E99" w:rsidR="00F4043E" w:rsidRDefault="00F4043E" w:rsidP="00F4043E">
            <w:pPr>
              <w:spacing w:before="0" w:after="0"/>
              <w:ind w:left="0"/>
              <w:jc w:val="both"/>
            </w:pPr>
            <w:r>
              <w:rPr>
                <w:noProof/>
              </w:rPr>
              <w:drawing>
                <wp:inline distT="0" distB="0" distL="0" distR="0" wp14:anchorId="5F4E645D" wp14:editId="1AB9B613">
                  <wp:extent cx="5572125" cy="4133850"/>
                  <wp:effectExtent l="0" t="0" r="0" b="0"/>
                  <wp:docPr id="915092227" name="Picture 915092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extLst>
                              <a:ext uri="{28A0092B-C50C-407E-A947-70E740481C1C}">
                                <a14:useLocalDpi xmlns:a14="http://schemas.microsoft.com/office/drawing/2010/main" val="0"/>
                              </a:ext>
                            </a:extLst>
                          </a:blip>
                          <a:stretch>
                            <a:fillRect/>
                          </a:stretch>
                        </pic:blipFill>
                        <pic:spPr>
                          <a:xfrm>
                            <a:off x="0" y="0"/>
                            <a:ext cx="5572125" cy="4133850"/>
                          </a:xfrm>
                          <a:prstGeom prst="rect">
                            <a:avLst/>
                          </a:prstGeom>
                        </pic:spPr>
                      </pic:pic>
                    </a:graphicData>
                  </a:graphic>
                </wp:inline>
              </w:drawing>
            </w:r>
          </w:p>
          <w:p w14:paraId="2D4BA77A" w14:textId="28E3E597" w:rsidR="00F4043E" w:rsidRDefault="00F4043E" w:rsidP="00F4043E">
            <w:pPr>
              <w:spacing w:before="0" w:after="0"/>
              <w:ind w:left="0"/>
              <w:jc w:val="both"/>
            </w:pPr>
            <w:r w:rsidRPr="28056C95">
              <w:rPr>
                <w:rFonts w:ascii="News Gothic GDB" w:eastAsia="News Gothic GDB" w:hAnsi="News Gothic GDB" w:cs="News Gothic GDB"/>
                <w:szCs w:val="22"/>
              </w:rPr>
              <w:t>The interfaces and their security parameters are listed in the interfaces table below.</w:t>
            </w:r>
          </w:p>
          <w:p w14:paraId="19A5D861" w14:textId="21A474B9" w:rsidR="00F4043E" w:rsidRDefault="00F4043E" w:rsidP="00F4043E">
            <w:pPr>
              <w:spacing w:before="0" w:after="0"/>
              <w:ind w:left="0"/>
              <w:jc w:val="both"/>
              <w:rPr>
                <w:rFonts w:ascii="News Gothic GDB" w:eastAsia="News Gothic GDB" w:hAnsi="News Gothic GDB" w:cs="News Gothic GDB"/>
                <w:szCs w:val="22"/>
                <w:highlight w:val="yellow"/>
              </w:rPr>
            </w:pPr>
            <w:r>
              <w:rPr>
                <w:noProof/>
              </w:rPr>
              <w:drawing>
                <wp:inline distT="0" distB="0" distL="0" distR="0" wp14:anchorId="187E4447" wp14:editId="337AECD0">
                  <wp:extent cx="5572125" cy="2105025"/>
                  <wp:effectExtent l="0" t="0" r="0" b="0"/>
                  <wp:docPr id="93216589" name="Picture 93216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extLst>
                              <a:ext uri="{28A0092B-C50C-407E-A947-70E740481C1C}">
                                <a14:useLocalDpi xmlns:a14="http://schemas.microsoft.com/office/drawing/2010/main" val="0"/>
                              </a:ext>
                            </a:extLst>
                          </a:blip>
                          <a:stretch>
                            <a:fillRect/>
                          </a:stretch>
                        </pic:blipFill>
                        <pic:spPr>
                          <a:xfrm>
                            <a:off x="0" y="0"/>
                            <a:ext cx="5572125" cy="2105025"/>
                          </a:xfrm>
                          <a:prstGeom prst="rect">
                            <a:avLst/>
                          </a:prstGeom>
                        </pic:spPr>
                      </pic:pic>
                    </a:graphicData>
                  </a:graphic>
                </wp:inline>
              </w:drawing>
            </w:r>
          </w:p>
          <w:p w14:paraId="46BA088F" w14:textId="605425E7" w:rsidR="00F4043E" w:rsidRDefault="00F4043E" w:rsidP="00F4043E">
            <w:pPr>
              <w:spacing w:before="0" w:after="0"/>
              <w:ind w:left="0"/>
              <w:jc w:val="both"/>
              <w:rPr>
                <w:rFonts w:ascii="News Gothic GDB" w:eastAsia="News Gothic GDB" w:hAnsi="News Gothic GDB" w:cs="News Gothic GDB"/>
                <w:szCs w:val="22"/>
                <w:lang w:val="en-GB"/>
              </w:rPr>
            </w:pPr>
          </w:p>
          <w:p w14:paraId="051F4957" w14:textId="5BE38C51" w:rsidR="00F4043E" w:rsidRDefault="00F4043E" w:rsidP="00F4043E">
            <w:pPr>
              <w:pStyle w:val="ListParagraph"/>
              <w:numPr>
                <w:ilvl w:val="0"/>
                <w:numId w:val="2"/>
              </w:numPr>
              <w:spacing w:before="0" w:after="0" w:line="259" w:lineRule="auto"/>
              <w:jc w:val="both"/>
              <w:rPr>
                <w:rFonts w:ascii="News Gothic GDB" w:eastAsia="News Gothic GDB" w:hAnsi="News Gothic GDB" w:cs="News Gothic GDB"/>
                <w:szCs w:val="22"/>
                <w:lang w:val="en-GB"/>
              </w:rPr>
            </w:pPr>
            <w:r w:rsidRPr="253FCEC1">
              <w:rPr>
                <w:rFonts w:ascii="News Gothic GDB" w:eastAsia="News Gothic GDB" w:hAnsi="News Gothic GDB" w:cs="News Gothic GDB"/>
                <w:szCs w:val="22"/>
                <w:lang w:val="en-GB"/>
              </w:rPr>
              <w:t xml:space="preserve">Information in APMS is correspondent to the information in the Security Documentation </w:t>
            </w:r>
            <w:r w:rsidRPr="253FCEC1">
              <w:rPr>
                <w:rFonts w:ascii="News Gothic GDB" w:eastAsia="News Gothic GDB" w:hAnsi="News Gothic GDB" w:cs="News Gothic GDB"/>
                <w:b/>
                <w:bCs/>
                <w:color w:val="000000" w:themeColor="text1"/>
                <w:szCs w:val="22"/>
              </w:rPr>
              <w:t>1.7 from October 2024.</w:t>
            </w:r>
            <w:r w:rsidRPr="253FCEC1">
              <w:rPr>
                <w:rFonts w:ascii="News Gothic GDB" w:eastAsia="News Gothic GDB" w:hAnsi="News Gothic GDB" w:cs="News Gothic GDB"/>
                <w:szCs w:val="22"/>
                <w:lang w:val="en-GB"/>
              </w:rPr>
              <w:t xml:space="preserve"> Internal Audit received the current extract for the application MISP</w:t>
            </w:r>
            <w:r w:rsidRPr="253FCEC1">
              <w:rPr>
                <w:rFonts w:ascii="News Gothic GDB" w:eastAsia="News Gothic GDB" w:hAnsi="News Gothic GDB" w:cs="News Gothic GDB"/>
                <w:szCs w:val="22"/>
              </w:rPr>
              <w:t xml:space="preserve"> – AID737 </w:t>
            </w:r>
            <w:r w:rsidRPr="253FCEC1">
              <w:rPr>
                <w:rFonts w:ascii="News Gothic GDB" w:eastAsia="News Gothic GDB" w:hAnsi="News Gothic GDB" w:cs="News Gothic GDB"/>
                <w:szCs w:val="22"/>
                <w:lang w:val="en-GB"/>
              </w:rPr>
              <w:t xml:space="preserve">from the application repository [see </w:t>
            </w:r>
            <w:hyperlink r:id="rId102">
              <w:r w:rsidRPr="253FCEC1">
                <w:rPr>
                  <w:rStyle w:val="Hyperlink"/>
                  <w:rFonts w:ascii="News Gothic GDB" w:eastAsia="News Gothic GDB" w:hAnsi="News Gothic GDB" w:cs="News Gothic GDB"/>
                  <w:szCs w:val="22"/>
                  <w:lang w:val="en-GB"/>
                </w:rPr>
                <w:t>APMS</w:t>
              </w:r>
            </w:hyperlink>
            <w:r w:rsidRPr="253FCEC1">
              <w:rPr>
                <w:rFonts w:ascii="News Gothic GDB" w:eastAsia="News Gothic GDB" w:hAnsi="News Gothic GDB" w:cs="News Gothic GDB"/>
                <w:szCs w:val="22"/>
                <w:lang w:val="en-GB"/>
              </w:rPr>
              <w:t>]. The classification of the application is consistent in the provided documents as ‘major’. The RTO is 2 hours &lt; RTO &lt; 24 hours and RPO is 4 hours &lt;= RPO &lt; 1 day. No material changes were identified since the previous review. Internal Audit reviewed the extract for MISP</w:t>
            </w:r>
            <w:r w:rsidRPr="253FCEC1">
              <w:rPr>
                <w:rFonts w:ascii="News Gothic GDB" w:eastAsia="News Gothic GDB" w:hAnsi="News Gothic GDB" w:cs="News Gothic GDB"/>
                <w:szCs w:val="22"/>
              </w:rPr>
              <w:t xml:space="preserve"> – AID737 </w:t>
            </w:r>
            <w:r w:rsidRPr="253FCEC1">
              <w:rPr>
                <w:rFonts w:ascii="News Gothic GDB" w:eastAsia="News Gothic GDB" w:hAnsi="News Gothic GDB" w:cs="News Gothic GDB"/>
                <w:szCs w:val="22"/>
                <w:lang w:val="en-GB"/>
              </w:rPr>
              <w:t>to conclude:</w:t>
            </w:r>
          </w:p>
          <w:p w14:paraId="3A1C0366" w14:textId="2F332328" w:rsidR="00F4043E" w:rsidRDefault="00F4043E" w:rsidP="00F4043E">
            <w:pPr>
              <w:spacing w:before="0" w:after="0"/>
              <w:ind w:left="0"/>
              <w:jc w:val="both"/>
              <w:rPr>
                <w:rFonts w:ascii="News Gothic GDB" w:eastAsia="News Gothic GDB" w:hAnsi="News Gothic GDB" w:cs="News Gothic GDB"/>
                <w:szCs w:val="22"/>
                <w:lang w:val="en-GB"/>
              </w:rPr>
            </w:pPr>
          </w:p>
          <w:p w14:paraId="2D1F4F35" w14:textId="3BDA4F09" w:rsidR="00F4043E" w:rsidRDefault="00F4043E" w:rsidP="00F4043E">
            <w:pPr>
              <w:pStyle w:val="ListParagraph"/>
              <w:numPr>
                <w:ilvl w:val="0"/>
                <w:numId w:val="3"/>
              </w:numPr>
              <w:spacing w:before="0" w:after="0"/>
              <w:jc w:val="both"/>
              <w:rPr>
                <w:rFonts w:ascii="News Gothic GDB" w:eastAsia="News Gothic GDB" w:hAnsi="News Gothic GDB" w:cs="News Gothic GDB"/>
                <w:szCs w:val="22"/>
                <w:lang w:val="en-GB"/>
              </w:rPr>
            </w:pPr>
            <w:r w:rsidRPr="253FCEC1">
              <w:rPr>
                <w:rFonts w:ascii="News Gothic GDB" w:eastAsia="News Gothic GDB" w:hAnsi="News Gothic GDB" w:cs="News Gothic GDB"/>
                <w:szCs w:val="22"/>
                <w:lang w:val="en-GB"/>
              </w:rPr>
              <w:t xml:space="preserve">Application is entered in APMS. All relevant fields for the applications have been filled in the repository. Internal Audit sampled the below listed fields: </w:t>
            </w:r>
          </w:p>
          <w:p w14:paraId="2BF204F9" w14:textId="2C993251" w:rsidR="00F4043E" w:rsidRDefault="00F4043E" w:rsidP="00F4043E">
            <w:pPr>
              <w:pStyle w:val="ListParagraph"/>
              <w:numPr>
                <w:ilvl w:val="0"/>
                <w:numId w:val="8"/>
              </w:numPr>
              <w:spacing w:before="0" w:after="0"/>
              <w:ind w:left="709"/>
              <w:jc w:val="both"/>
              <w:rPr>
                <w:rFonts w:ascii="News Gothic GDB" w:eastAsia="News Gothic GDB" w:hAnsi="News Gothic GDB" w:cs="News Gothic GDB"/>
                <w:szCs w:val="22"/>
                <w:lang w:val="en-GB"/>
              </w:rPr>
            </w:pPr>
            <w:r w:rsidRPr="28056C95">
              <w:rPr>
                <w:rFonts w:ascii="News Gothic GDB" w:eastAsia="News Gothic GDB" w:hAnsi="News Gothic GDB" w:cs="News Gothic GDB"/>
                <w:szCs w:val="22"/>
                <w:lang w:val="en-GB"/>
              </w:rPr>
              <w:t xml:space="preserve">Onboarded to IIQ </w:t>
            </w:r>
          </w:p>
          <w:p w14:paraId="3FFACDE3" w14:textId="0DCAD492" w:rsidR="00F4043E" w:rsidRDefault="00F4043E" w:rsidP="00F4043E">
            <w:pPr>
              <w:pStyle w:val="ListParagraph"/>
              <w:numPr>
                <w:ilvl w:val="0"/>
                <w:numId w:val="8"/>
              </w:numPr>
              <w:spacing w:before="0" w:after="0"/>
              <w:ind w:left="709"/>
              <w:jc w:val="both"/>
              <w:rPr>
                <w:rFonts w:ascii="News Gothic GDB" w:eastAsia="News Gothic GDB" w:hAnsi="News Gothic GDB" w:cs="News Gothic GDB"/>
                <w:szCs w:val="22"/>
                <w:lang w:val="en-GB"/>
              </w:rPr>
            </w:pPr>
            <w:r w:rsidRPr="28056C95">
              <w:rPr>
                <w:rFonts w:ascii="News Gothic GDB" w:eastAsia="News Gothic GDB" w:hAnsi="News Gothic GDB" w:cs="News Gothic GDB"/>
                <w:szCs w:val="22"/>
                <w:lang w:val="en-GB"/>
              </w:rPr>
              <w:t xml:space="preserve">Cloud Application </w:t>
            </w:r>
          </w:p>
          <w:p w14:paraId="7F31F75D" w14:textId="2408DB06" w:rsidR="00F4043E" w:rsidRDefault="00F4043E" w:rsidP="00F4043E">
            <w:pPr>
              <w:pStyle w:val="ListParagraph"/>
              <w:numPr>
                <w:ilvl w:val="0"/>
                <w:numId w:val="8"/>
              </w:numPr>
              <w:spacing w:before="0" w:after="0"/>
              <w:ind w:left="709"/>
              <w:jc w:val="both"/>
              <w:rPr>
                <w:rFonts w:ascii="News Gothic GDB" w:eastAsia="News Gothic GDB" w:hAnsi="News Gothic GDB" w:cs="News Gothic GDB"/>
                <w:szCs w:val="22"/>
                <w:lang w:val="en-GB"/>
              </w:rPr>
            </w:pPr>
            <w:r w:rsidRPr="28056C95">
              <w:rPr>
                <w:rFonts w:ascii="News Gothic GDB" w:eastAsia="News Gothic GDB" w:hAnsi="News Gothic GDB" w:cs="News Gothic GDB"/>
                <w:szCs w:val="22"/>
                <w:lang w:val="en-GB"/>
              </w:rPr>
              <w:t xml:space="preserve">Internet Facing </w:t>
            </w:r>
          </w:p>
          <w:p w14:paraId="4A28AEEC" w14:textId="76A5550F" w:rsidR="00F4043E" w:rsidRDefault="00F4043E" w:rsidP="00F4043E">
            <w:pPr>
              <w:pStyle w:val="ListParagraph"/>
              <w:numPr>
                <w:ilvl w:val="0"/>
                <w:numId w:val="8"/>
              </w:numPr>
              <w:spacing w:before="0" w:after="0"/>
              <w:ind w:left="709"/>
              <w:jc w:val="both"/>
              <w:rPr>
                <w:rFonts w:ascii="News Gothic GDB" w:eastAsia="News Gothic GDB" w:hAnsi="News Gothic GDB" w:cs="News Gothic GDB"/>
                <w:szCs w:val="22"/>
                <w:lang w:val="en-GB"/>
              </w:rPr>
            </w:pPr>
            <w:r w:rsidRPr="28056C95">
              <w:rPr>
                <w:rFonts w:ascii="News Gothic GDB" w:eastAsia="News Gothic GDB" w:hAnsi="News Gothic GDB" w:cs="News Gothic GDB"/>
                <w:szCs w:val="22"/>
                <w:lang w:val="en-GB"/>
              </w:rPr>
              <w:t xml:space="preserve">External Facing </w:t>
            </w:r>
          </w:p>
          <w:p w14:paraId="2E9C7F20" w14:textId="363DDFBA" w:rsidR="00F4043E" w:rsidRDefault="00F4043E" w:rsidP="00F4043E">
            <w:pPr>
              <w:pStyle w:val="ListParagraph"/>
              <w:numPr>
                <w:ilvl w:val="0"/>
                <w:numId w:val="8"/>
              </w:numPr>
              <w:spacing w:before="0" w:after="0"/>
              <w:ind w:left="709"/>
              <w:jc w:val="both"/>
              <w:rPr>
                <w:rFonts w:ascii="News Gothic GDB" w:eastAsia="News Gothic GDB" w:hAnsi="News Gothic GDB" w:cs="News Gothic GDB"/>
                <w:szCs w:val="22"/>
                <w:lang w:val="en-GB"/>
              </w:rPr>
            </w:pPr>
            <w:r w:rsidRPr="28056C95">
              <w:rPr>
                <w:rFonts w:ascii="News Gothic GDB" w:eastAsia="News Gothic GDB" w:hAnsi="News Gothic GDB" w:cs="News Gothic GDB"/>
                <w:szCs w:val="22"/>
                <w:lang w:val="en-GB"/>
              </w:rPr>
              <w:t xml:space="preserve">Max Criticality </w:t>
            </w:r>
          </w:p>
          <w:p w14:paraId="1BEEDDD6" w14:textId="0C3B4DAE" w:rsidR="00F4043E" w:rsidRDefault="00F4043E" w:rsidP="00F4043E">
            <w:pPr>
              <w:pStyle w:val="ListParagraph"/>
              <w:numPr>
                <w:ilvl w:val="0"/>
                <w:numId w:val="8"/>
              </w:numPr>
              <w:spacing w:before="0" w:after="0"/>
              <w:ind w:left="709"/>
              <w:jc w:val="both"/>
              <w:rPr>
                <w:rFonts w:ascii="News Gothic GDB" w:eastAsia="News Gothic GDB" w:hAnsi="News Gothic GDB" w:cs="News Gothic GDB"/>
                <w:szCs w:val="22"/>
                <w:lang w:val="en-GB"/>
              </w:rPr>
            </w:pPr>
            <w:r w:rsidRPr="28056C95">
              <w:rPr>
                <w:rFonts w:ascii="News Gothic GDB" w:eastAsia="News Gothic GDB" w:hAnsi="News Gothic GDB" w:cs="News Gothic GDB"/>
                <w:szCs w:val="22"/>
                <w:lang w:val="en-GB"/>
              </w:rPr>
              <w:t xml:space="preserve">Max Integrity </w:t>
            </w:r>
          </w:p>
          <w:p w14:paraId="20EB7CCE" w14:textId="077BEF1A" w:rsidR="00F4043E" w:rsidRDefault="00F4043E" w:rsidP="00F4043E">
            <w:pPr>
              <w:pStyle w:val="ListParagraph"/>
              <w:numPr>
                <w:ilvl w:val="0"/>
                <w:numId w:val="8"/>
              </w:numPr>
              <w:spacing w:before="0" w:after="0"/>
              <w:ind w:left="709"/>
              <w:jc w:val="both"/>
              <w:rPr>
                <w:rFonts w:ascii="News Gothic GDB" w:eastAsia="News Gothic GDB" w:hAnsi="News Gothic GDB" w:cs="News Gothic GDB"/>
                <w:szCs w:val="22"/>
                <w:lang w:val="en-GB"/>
              </w:rPr>
            </w:pPr>
            <w:r w:rsidRPr="28056C95">
              <w:rPr>
                <w:rFonts w:ascii="News Gothic GDB" w:eastAsia="News Gothic GDB" w:hAnsi="News Gothic GDB" w:cs="News Gothic GDB"/>
                <w:szCs w:val="22"/>
                <w:lang w:val="en-GB"/>
              </w:rPr>
              <w:t xml:space="preserve">Max Availability </w:t>
            </w:r>
          </w:p>
          <w:p w14:paraId="668C518B" w14:textId="520D4F42" w:rsidR="00F4043E" w:rsidRDefault="00F4043E" w:rsidP="00F4043E">
            <w:pPr>
              <w:pStyle w:val="ListParagraph"/>
              <w:numPr>
                <w:ilvl w:val="0"/>
                <w:numId w:val="8"/>
              </w:numPr>
              <w:spacing w:before="0" w:after="0"/>
              <w:ind w:left="709"/>
              <w:jc w:val="both"/>
              <w:rPr>
                <w:rFonts w:ascii="News Gothic GDB" w:eastAsia="News Gothic GDB" w:hAnsi="News Gothic GDB" w:cs="News Gothic GDB"/>
                <w:szCs w:val="22"/>
                <w:lang w:val="en-GB"/>
              </w:rPr>
            </w:pPr>
            <w:r w:rsidRPr="28056C95">
              <w:rPr>
                <w:rFonts w:ascii="News Gothic GDB" w:eastAsia="News Gothic GDB" w:hAnsi="News Gothic GDB" w:cs="News Gothic GDB"/>
                <w:szCs w:val="22"/>
                <w:lang w:val="en-GB"/>
              </w:rPr>
              <w:t xml:space="preserve">Max Confidentiality </w:t>
            </w:r>
          </w:p>
          <w:p w14:paraId="3A5736A7" w14:textId="24871B33" w:rsidR="00F4043E" w:rsidRDefault="00F4043E" w:rsidP="00F4043E">
            <w:pPr>
              <w:pStyle w:val="ListParagraph"/>
              <w:numPr>
                <w:ilvl w:val="0"/>
                <w:numId w:val="8"/>
              </w:numPr>
              <w:spacing w:before="0" w:after="0"/>
              <w:ind w:left="709"/>
              <w:jc w:val="both"/>
              <w:rPr>
                <w:rFonts w:ascii="News Gothic GDB" w:eastAsia="News Gothic GDB" w:hAnsi="News Gothic GDB" w:cs="News Gothic GDB"/>
                <w:szCs w:val="22"/>
                <w:lang w:val="en-GB"/>
              </w:rPr>
            </w:pPr>
            <w:r w:rsidRPr="28056C95">
              <w:rPr>
                <w:rFonts w:ascii="News Gothic GDB" w:eastAsia="News Gothic GDB" w:hAnsi="News Gothic GDB" w:cs="News Gothic GDB"/>
                <w:szCs w:val="22"/>
                <w:lang w:val="en-GB"/>
              </w:rPr>
              <w:t xml:space="preserve">Max Authenticity </w:t>
            </w:r>
          </w:p>
          <w:p w14:paraId="69731600" w14:textId="699D9EE3" w:rsidR="00F4043E" w:rsidRDefault="00F4043E" w:rsidP="00F4043E">
            <w:pPr>
              <w:pStyle w:val="ListParagraph"/>
              <w:numPr>
                <w:ilvl w:val="0"/>
                <w:numId w:val="8"/>
              </w:numPr>
              <w:spacing w:before="0" w:after="0"/>
              <w:ind w:left="709"/>
              <w:jc w:val="both"/>
              <w:rPr>
                <w:rFonts w:ascii="News Gothic GDB" w:eastAsia="News Gothic GDB" w:hAnsi="News Gothic GDB" w:cs="News Gothic GDB"/>
                <w:szCs w:val="22"/>
                <w:lang w:val="en-GB"/>
              </w:rPr>
            </w:pPr>
            <w:r w:rsidRPr="28056C95">
              <w:rPr>
                <w:rFonts w:ascii="News Gothic GDB" w:eastAsia="News Gothic GDB" w:hAnsi="News Gothic GDB" w:cs="News Gothic GDB"/>
                <w:szCs w:val="22"/>
                <w:lang w:val="en-GB"/>
              </w:rPr>
              <w:t xml:space="preserve">RTO (Recovery Time Objective) </w:t>
            </w:r>
          </w:p>
          <w:p w14:paraId="6949A866" w14:textId="509B6F94" w:rsidR="00F4043E" w:rsidRDefault="00F4043E" w:rsidP="00F4043E">
            <w:pPr>
              <w:pStyle w:val="ListParagraph"/>
              <w:numPr>
                <w:ilvl w:val="0"/>
                <w:numId w:val="8"/>
              </w:numPr>
              <w:spacing w:before="0" w:after="0"/>
              <w:ind w:left="709"/>
              <w:jc w:val="both"/>
              <w:rPr>
                <w:rFonts w:ascii="News Gothic GDB" w:eastAsia="News Gothic GDB" w:hAnsi="News Gothic GDB" w:cs="News Gothic GDB"/>
                <w:szCs w:val="22"/>
                <w:lang w:val="en-GB"/>
              </w:rPr>
            </w:pPr>
            <w:r w:rsidRPr="253FCEC1">
              <w:rPr>
                <w:rFonts w:ascii="News Gothic GDB" w:eastAsia="News Gothic GDB" w:hAnsi="News Gothic GDB" w:cs="News Gothic GDB"/>
                <w:szCs w:val="22"/>
                <w:lang w:val="en-GB"/>
              </w:rPr>
              <w:t>RPO (Recovery Point Objective)</w:t>
            </w:r>
          </w:p>
          <w:p w14:paraId="1E8B79A2" w14:textId="5DE750A8" w:rsidR="00F4043E" w:rsidRDefault="00F4043E" w:rsidP="00F4043E">
            <w:pPr>
              <w:pStyle w:val="ListParagraph"/>
              <w:numPr>
                <w:ilvl w:val="0"/>
                <w:numId w:val="8"/>
              </w:numPr>
              <w:spacing w:before="0" w:after="0"/>
              <w:ind w:left="709"/>
              <w:jc w:val="both"/>
              <w:rPr>
                <w:rFonts w:ascii="News Gothic GDB" w:eastAsia="News Gothic GDB" w:hAnsi="News Gothic GDB" w:cs="News Gothic GDB"/>
                <w:szCs w:val="22"/>
                <w:lang w:val="en-GB"/>
              </w:rPr>
            </w:pPr>
            <w:r w:rsidRPr="253FCEC1">
              <w:rPr>
                <w:rFonts w:ascii="News Gothic GDB" w:eastAsia="News Gothic GDB" w:hAnsi="News Gothic GDB" w:cs="News Gothic GDB"/>
                <w:szCs w:val="22"/>
                <w:lang w:val="en-GB"/>
              </w:rPr>
              <w:t>Relevant LEs (owning/using)</w:t>
            </w:r>
          </w:p>
          <w:p w14:paraId="4F3A0E71" w14:textId="60F196B7" w:rsidR="00F4043E" w:rsidRDefault="00F4043E" w:rsidP="00F4043E">
            <w:pPr>
              <w:pStyle w:val="ListParagraph"/>
              <w:numPr>
                <w:ilvl w:val="0"/>
                <w:numId w:val="3"/>
              </w:numPr>
              <w:spacing w:before="0" w:after="0" w:line="259" w:lineRule="auto"/>
              <w:jc w:val="both"/>
              <w:rPr>
                <w:rFonts w:ascii="News Gothic GDB" w:eastAsia="News Gothic GDB" w:hAnsi="News Gothic GDB" w:cs="News Gothic GDB"/>
                <w:szCs w:val="22"/>
                <w:lang w:val="en-GB"/>
              </w:rPr>
            </w:pPr>
            <w:r w:rsidRPr="253FCEC1">
              <w:rPr>
                <w:rFonts w:ascii="News Gothic GDB" w:eastAsia="News Gothic GDB" w:hAnsi="News Gothic GDB" w:cs="News Gothic GDB"/>
                <w:szCs w:val="22"/>
                <w:lang w:val="en-GB"/>
              </w:rPr>
              <w:t>The application is an on-premises application which is a Commercial-off-the-shelf Solution.</w:t>
            </w:r>
          </w:p>
          <w:p w14:paraId="76F5C5E5" w14:textId="0AA25CDD" w:rsidR="00F4043E" w:rsidRDefault="00F4043E" w:rsidP="00F4043E">
            <w:pPr>
              <w:pStyle w:val="ListParagraph"/>
              <w:numPr>
                <w:ilvl w:val="0"/>
                <w:numId w:val="3"/>
              </w:numPr>
              <w:spacing w:before="0" w:after="0" w:line="259" w:lineRule="auto"/>
              <w:jc w:val="both"/>
              <w:rPr>
                <w:rFonts w:ascii="News Gothic GDB" w:eastAsia="News Gothic GDB" w:hAnsi="News Gothic GDB" w:cs="News Gothic GDB"/>
                <w:szCs w:val="22"/>
                <w:lang w:val="en-GB"/>
              </w:rPr>
            </w:pPr>
            <w:r w:rsidRPr="253FCEC1">
              <w:rPr>
                <w:rFonts w:ascii="News Gothic GDB" w:eastAsia="News Gothic GDB" w:hAnsi="News Gothic GDB" w:cs="News Gothic GDB"/>
                <w:szCs w:val="22"/>
                <w:lang w:val="en-GB"/>
              </w:rPr>
              <w:t>The application is not KRITIS relevant – no explicit requirement.</w:t>
            </w:r>
          </w:p>
          <w:p w14:paraId="5E2F5069" w14:textId="6A679CD3" w:rsidR="00F4043E" w:rsidRDefault="00F4043E" w:rsidP="00F4043E">
            <w:pPr>
              <w:pStyle w:val="ListParagraph"/>
              <w:numPr>
                <w:ilvl w:val="0"/>
                <w:numId w:val="3"/>
              </w:numPr>
              <w:spacing w:before="0" w:after="0" w:line="259" w:lineRule="auto"/>
              <w:jc w:val="both"/>
              <w:rPr>
                <w:rFonts w:ascii="News Gothic GDB" w:eastAsia="News Gothic GDB" w:hAnsi="News Gothic GDB" w:cs="News Gothic GDB"/>
                <w:szCs w:val="22"/>
                <w:lang w:val="en-GB"/>
              </w:rPr>
            </w:pPr>
            <w:r w:rsidRPr="253FCEC1">
              <w:rPr>
                <w:rFonts w:ascii="News Gothic GDB" w:eastAsia="News Gothic GDB" w:hAnsi="News Gothic GDB" w:cs="News Gothic GDB"/>
                <w:szCs w:val="22"/>
                <w:lang w:val="en-GB"/>
              </w:rPr>
              <w:t>Part of yearly DRP: not applicable (as DR is conducted for applications RTO &lt;= 2).</w:t>
            </w:r>
          </w:p>
          <w:p w14:paraId="3D0949D4" w14:textId="0BD5E718" w:rsidR="00F4043E" w:rsidRDefault="00F4043E" w:rsidP="00F4043E">
            <w:pPr>
              <w:spacing w:before="0" w:after="0"/>
              <w:jc w:val="both"/>
            </w:pPr>
            <w:r w:rsidRPr="28056C95">
              <w:rPr>
                <w:rFonts w:ascii="News Gothic GDB" w:eastAsia="News Gothic GDB" w:hAnsi="News Gothic GDB" w:cs="News Gothic GDB"/>
                <w:szCs w:val="22"/>
                <w:lang w:val="en-GB"/>
              </w:rPr>
              <w:t xml:space="preserve"> </w:t>
            </w:r>
          </w:p>
          <w:p w14:paraId="3884DB9A" w14:textId="478EA517" w:rsidR="00F4043E" w:rsidRDefault="00F4043E" w:rsidP="00F4043E">
            <w:pPr>
              <w:spacing w:before="0" w:after="0"/>
              <w:ind w:left="0"/>
              <w:jc w:val="both"/>
            </w:pPr>
            <w:r w:rsidRPr="28056C95">
              <w:rPr>
                <w:rFonts w:ascii="News Gothic GDB" w:eastAsia="News Gothic GDB" w:hAnsi="News Gothic GDB" w:cs="News Gothic GDB"/>
                <w:szCs w:val="22"/>
                <w:lang w:val="en-GB"/>
              </w:rPr>
              <w:t>APMS shows the following entries:</w:t>
            </w:r>
          </w:p>
          <w:p w14:paraId="0ECF7BDA" w14:textId="273042F3" w:rsidR="00F4043E" w:rsidRDefault="00F4043E" w:rsidP="00F4043E">
            <w:pPr>
              <w:spacing w:before="0" w:after="0"/>
              <w:ind w:left="0"/>
              <w:jc w:val="both"/>
            </w:pPr>
            <w:r>
              <w:rPr>
                <w:noProof/>
              </w:rPr>
              <w:drawing>
                <wp:inline distT="0" distB="0" distL="0" distR="0" wp14:anchorId="64EB0BA2" wp14:editId="3E5364E4">
                  <wp:extent cx="5572125" cy="2943225"/>
                  <wp:effectExtent l="0" t="0" r="0" b="0"/>
                  <wp:docPr id="2015543147" name="Picture 2015543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572125" cy="2943225"/>
                          </a:xfrm>
                          <a:prstGeom prst="rect">
                            <a:avLst/>
                          </a:prstGeom>
                        </pic:spPr>
                      </pic:pic>
                    </a:graphicData>
                  </a:graphic>
                </wp:inline>
              </w:drawing>
            </w:r>
            <w:r>
              <w:rPr>
                <w:noProof/>
              </w:rPr>
              <w:drawing>
                <wp:inline distT="0" distB="0" distL="0" distR="0" wp14:anchorId="71AC3CCE" wp14:editId="48534A3A">
                  <wp:extent cx="5572125" cy="2971800"/>
                  <wp:effectExtent l="0" t="0" r="0" b="0"/>
                  <wp:docPr id="1661355005" name="Picture 1661355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572125" cy="2971800"/>
                          </a:xfrm>
                          <a:prstGeom prst="rect">
                            <a:avLst/>
                          </a:prstGeom>
                        </pic:spPr>
                      </pic:pic>
                    </a:graphicData>
                  </a:graphic>
                </wp:inline>
              </w:drawing>
            </w:r>
          </w:p>
          <w:p w14:paraId="1FD5D1F0" w14:textId="3B7E97C2" w:rsidR="00F4043E" w:rsidRDefault="00F4043E" w:rsidP="00F4043E">
            <w:pPr>
              <w:spacing w:before="0" w:after="0"/>
              <w:ind w:left="0"/>
              <w:jc w:val="both"/>
            </w:pPr>
          </w:p>
          <w:p w14:paraId="68349CAC" w14:textId="37AAF69B" w:rsidR="00F4043E" w:rsidRDefault="00F4043E" w:rsidP="00F4043E">
            <w:pPr>
              <w:ind w:left="0"/>
              <w:jc w:val="both"/>
              <w:rPr>
                <w:rFonts w:ascii="News Gothic GDB" w:eastAsia="News Gothic GDB" w:hAnsi="News Gothic GDB" w:cs="News Gothic GDB"/>
                <w:szCs w:val="22"/>
                <w:lang w:val="en-GB"/>
              </w:rPr>
            </w:pPr>
            <w:r w:rsidRPr="28056C95">
              <w:rPr>
                <w:rFonts w:ascii="News Gothic GDB" w:eastAsia="News Gothic GDB" w:hAnsi="News Gothic GDB" w:cs="News Gothic GDB"/>
                <w:szCs w:val="22"/>
                <w:lang w:val="en-GB"/>
              </w:rPr>
              <w:t xml:space="preserve">Relevant fields are filled, are plausible and are consistent with the </w:t>
            </w:r>
            <w:hyperlink r:id="rId105">
              <w:r w:rsidRPr="28056C95">
                <w:rPr>
                  <w:rStyle w:val="Hyperlink"/>
                  <w:rFonts w:ascii="News Gothic GDB" w:eastAsia="News Gothic GDB" w:hAnsi="News Gothic GDB" w:cs="News Gothic GDB"/>
                  <w:szCs w:val="22"/>
                  <w:lang w:val="en-GB"/>
                </w:rPr>
                <w:t>Security_Documentation_MISP_v1.7.docx</w:t>
              </w:r>
            </w:hyperlink>
          </w:p>
          <w:p w14:paraId="1C48F9E8" w14:textId="026CAA5D" w:rsidR="00F4043E" w:rsidRDefault="00F4043E" w:rsidP="00F4043E">
            <w:pPr>
              <w:spacing w:before="0" w:after="0"/>
              <w:jc w:val="both"/>
            </w:pPr>
            <w:r w:rsidRPr="253FCEC1">
              <w:rPr>
                <w:rFonts w:ascii="News Gothic GDB" w:eastAsia="News Gothic GDB" w:hAnsi="News Gothic GDB" w:cs="News Gothic GDB"/>
                <w:szCs w:val="22"/>
                <w:lang w:val="en-GB"/>
              </w:rPr>
              <w:t xml:space="preserve"> </w:t>
            </w:r>
          </w:p>
          <w:p w14:paraId="0F07477E" w14:textId="1E8B3073" w:rsidR="00F4043E" w:rsidRDefault="00F4043E" w:rsidP="00F4043E">
            <w:pPr>
              <w:spacing w:before="0" w:after="0"/>
              <w:ind w:left="0"/>
              <w:jc w:val="both"/>
            </w:pPr>
            <w:r w:rsidRPr="253FCEC1">
              <w:rPr>
                <w:rFonts w:ascii="News Gothic GDB" w:eastAsia="News Gothic GDB" w:hAnsi="News Gothic GDB" w:cs="News Gothic GDB"/>
                <w:szCs w:val="22"/>
              </w:rPr>
              <w:t>The network architecture diagram shows the connections between the relevant systems/components and the respective zone(s).</w:t>
            </w:r>
          </w:p>
          <w:p w14:paraId="208C84B1" w14:textId="296D8906" w:rsidR="00F4043E" w:rsidRDefault="00F4043E" w:rsidP="00F4043E">
            <w:pPr>
              <w:spacing w:before="0" w:after="0"/>
              <w:ind w:left="0"/>
              <w:jc w:val="both"/>
              <w:rPr>
                <w:rFonts w:ascii="News Gothic GDB" w:eastAsia="News Gothic GDB" w:hAnsi="News Gothic GDB" w:cs="News Gothic GDB"/>
                <w:szCs w:val="22"/>
              </w:rPr>
            </w:pPr>
          </w:p>
          <w:p w14:paraId="51DE3E85" w14:textId="536D4413" w:rsidR="00F4043E" w:rsidRDefault="00F4043E" w:rsidP="00F4043E">
            <w:pPr>
              <w:spacing w:before="0" w:after="0"/>
              <w:ind w:left="0"/>
              <w:jc w:val="both"/>
            </w:pPr>
            <w:r>
              <w:rPr>
                <w:noProof/>
              </w:rPr>
              <w:drawing>
                <wp:inline distT="0" distB="0" distL="0" distR="0" wp14:anchorId="6DF0C8E2" wp14:editId="568EAE9C">
                  <wp:extent cx="5572125" cy="3143250"/>
                  <wp:effectExtent l="0" t="0" r="0" b="0"/>
                  <wp:docPr id="39519814" name="Picture 39519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extLst>
                              <a:ext uri="{28A0092B-C50C-407E-A947-70E740481C1C}">
                                <a14:useLocalDpi xmlns:a14="http://schemas.microsoft.com/office/drawing/2010/main" val="0"/>
                              </a:ext>
                            </a:extLst>
                          </a:blip>
                          <a:stretch>
                            <a:fillRect/>
                          </a:stretch>
                        </pic:blipFill>
                        <pic:spPr>
                          <a:xfrm>
                            <a:off x="0" y="0"/>
                            <a:ext cx="5572125" cy="3143250"/>
                          </a:xfrm>
                          <a:prstGeom prst="rect">
                            <a:avLst/>
                          </a:prstGeom>
                        </pic:spPr>
                      </pic:pic>
                    </a:graphicData>
                  </a:graphic>
                </wp:inline>
              </w:drawing>
            </w:r>
          </w:p>
          <w:p w14:paraId="18812F28" w14:textId="5969CE99" w:rsidR="00F4043E" w:rsidRDefault="00F4043E" w:rsidP="00F4043E">
            <w:pPr>
              <w:spacing w:before="0" w:after="0"/>
              <w:ind w:left="0"/>
              <w:jc w:val="both"/>
            </w:pPr>
            <w:r w:rsidRPr="253FCEC1">
              <w:rPr>
                <w:rFonts w:ascii="News Gothic GDB" w:eastAsia="News Gothic GDB" w:hAnsi="News Gothic GDB" w:cs="News Gothic GDB"/>
                <w:szCs w:val="22"/>
              </w:rPr>
              <w:t>The interfaces and their security parameters are listed in the interfaces table below:</w:t>
            </w:r>
          </w:p>
          <w:p w14:paraId="06DB5659" w14:textId="0929C35B" w:rsidR="00F4043E" w:rsidRDefault="00F4043E" w:rsidP="00F4043E">
            <w:pPr>
              <w:spacing w:before="0" w:after="0"/>
              <w:ind w:left="0"/>
              <w:jc w:val="both"/>
              <w:rPr>
                <w:rFonts w:ascii="News Gothic GDB" w:eastAsia="News Gothic GDB" w:hAnsi="News Gothic GDB" w:cs="News Gothic GDB"/>
                <w:szCs w:val="22"/>
              </w:rPr>
            </w:pPr>
          </w:p>
          <w:p w14:paraId="35066597" w14:textId="2CCA8251" w:rsidR="00F4043E" w:rsidRDefault="00F4043E" w:rsidP="00F4043E">
            <w:pPr>
              <w:spacing w:before="0" w:after="0"/>
              <w:ind w:left="0"/>
              <w:jc w:val="both"/>
              <w:rPr>
                <w:rFonts w:ascii="News Gothic GDB" w:eastAsia="News Gothic GDB" w:hAnsi="News Gothic GDB" w:cs="News Gothic GDB"/>
                <w:szCs w:val="22"/>
                <w:lang w:val="en-GB"/>
              </w:rPr>
            </w:pPr>
            <w:r>
              <w:rPr>
                <w:noProof/>
              </w:rPr>
              <w:drawing>
                <wp:inline distT="0" distB="0" distL="0" distR="0" wp14:anchorId="7CC01517" wp14:editId="1CDAC2EB">
                  <wp:extent cx="5572125" cy="2305050"/>
                  <wp:effectExtent l="0" t="0" r="0" b="0"/>
                  <wp:docPr id="1352374647" name="Picture 1352374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572125" cy="2305050"/>
                          </a:xfrm>
                          <a:prstGeom prst="rect">
                            <a:avLst/>
                          </a:prstGeom>
                        </pic:spPr>
                      </pic:pic>
                    </a:graphicData>
                  </a:graphic>
                </wp:inline>
              </w:drawing>
            </w:r>
            <w:r w:rsidRPr="253FCEC1">
              <w:rPr>
                <w:rFonts w:ascii="News Gothic GDB" w:eastAsia="News Gothic GDB" w:hAnsi="News Gothic GDB" w:cs="News Gothic GDB"/>
                <w:szCs w:val="22"/>
                <w:lang w:val="en-GB"/>
              </w:rPr>
              <w:t>I</w:t>
            </w:r>
          </w:p>
          <w:p w14:paraId="192C9CA6" w14:textId="7B793CB0" w:rsidR="00F4043E" w:rsidRDefault="00F4043E" w:rsidP="00F4043E">
            <w:pPr>
              <w:spacing w:before="0" w:after="0"/>
              <w:ind w:left="0"/>
              <w:jc w:val="both"/>
            </w:pPr>
          </w:p>
          <w:p w14:paraId="3C559D2B" w14:textId="1CD5BA72" w:rsidR="00F4043E" w:rsidRDefault="00F4043E" w:rsidP="00F4043E">
            <w:pPr>
              <w:spacing w:before="0" w:after="0"/>
              <w:ind w:left="0"/>
              <w:jc w:val="both"/>
              <w:rPr>
                <w:rFonts w:ascii="News Gothic GDB" w:eastAsia="News Gothic GDB" w:hAnsi="News Gothic GDB" w:cs="News Gothic GDB"/>
                <w:b/>
                <w:bCs/>
                <w:color w:val="000000" w:themeColor="text1"/>
                <w:szCs w:val="22"/>
              </w:rPr>
            </w:pPr>
          </w:p>
          <w:p w14:paraId="439DBA47" w14:textId="238B4B77" w:rsidR="00F4043E" w:rsidRDefault="00F4043E" w:rsidP="00F4043E">
            <w:pPr>
              <w:pStyle w:val="ListParagraph"/>
              <w:numPr>
                <w:ilvl w:val="0"/>
                <w:numId w:val="2"/>
              </w:numPr>
              <w:spacing w:before="0" w:after="0" w:line="259" w:lineRule="auto"/>
              <w:jc w:val="both"/>
              <w:rPr>
                <w:rFonts w:ascii="News Gothic GDB" w:eastAsia="News Gothic GDB" w:hAnsi="News Gothic GDB" w:cs="News Gothic GDB"/>
                <w:szCs w:val="22"/>
              </w:rPr>
            </w:pPr>
            <w:r w:rsidRPr="253FCEC1">
              <w:rPr>
                <w:rFonts w:ascii="News Gothic GDB" w:eastAsia="News Gothic GDB" w:hAnsi="News Gothic GDB" w:cs="News Gothic GDB"/>
                <w:b/>
                <w:bCs/>
                <w:color w:val="000000" w:themeColor="text1"/>
                <w:szCs w:val="22"/>
              </w:rPr>
              <w:t xml:space="preserve">IA couldn't inspect if </w:t>
            </w:r>
            <w:r w:rsidRPr="253FCEC1">
              <w:rPr>
                <w:rFonts w:ascii="News Gothic GDB" w:eastAsia="News Gothic GDB" w:hAnsi="News Gothic GDB" w:cs="News Gothic GDB"/>
                <w:szCs w:val="22"/>
                <w:lang w:val="en-GB"/>
              </w:rPr>
              <w:t xml:space="preserve">Information in APMS is correspondent to the information in the </w:t>
            </w:r>
            <w:r w:rsidRPr="253FCEC1">
              <w:rPr>
                <w:rFonts w:ascii="News Gothic GDB" w:eastAsia="News Gothic GDB" w:hAnsi="News Gothic GDB" w:cs="News Gothic GDB"/>
                <w:b/>
                <w:bCs/>
                <w:color w:val="000000" w:themeColor="text1"/>
                <w:szCs w:val="22"/>
              </w:rPr>
              <w:t xml:space="preserve">RPE (AID953) Security Documentation for Remote Penetration Test environment application as </w:t>
            </w:r>
            <w:r w:rsidRPr="253FCEC1">
              <w:rPr>
                <w:rFonts w:ascii="News Gothic GDB" w:eastAsia="News Gothic GDB" w:hAnsi="News Gothic GDB" w:cs="News Gothic GDB"/>
                <w:b/>
                <w:bCs/>
                <w:szCs w:val="22"/>
              </w:rPr>
              <w:t>the most recent risk assessment is not finalized by fieldwork time</w:t>
            </w:r>
            <w:del w:id="31" w:author="Predrag Adamovic" w:date="2025-08-22T14:32:00Z" w16du:dateUtc="2025-08-22T12:32:00Z">
              <w:r w:rsidRPr="253FCEC1" w:rsidDel="009D4FD9">
                <w:rPr>
                  <w:rFonts w:ascii="News Gothic GDB" w:eastAsia="News Gothic GDB" w:hAnsi="News Gothic GDB" w:cs="News Gothic GDB"/>
                  <w:b/>
                  <w:bCs/>
                  <w:szCs w:val="22"/>
                </w:rPr>
                <w:delText>, IA couldn’t perform an evaluation</w:delText>
              </w:r>
            </w:del>
            <w:r w:rsidRPr="253FCEC1">
              <w:rPr>
                <w:rFonts w:ascii="News Gothic GDB" w:eastAsia="News Gothic GDB" w:hAnsi="News Gothic GDB" w:cs="News Gothic GDB"/>
                <w:b/>
                <w:bCs/>
                <w:szCs w:val="22"/>
              </w:rPr>
              <w:t xml:space="preserve">. </w:t>
            </w:r>
            <w:del w:id="32" w:author="Predrag Adamovic" w:date="2025-08-22T14:33:00Z" w16du:dateUtc="2025-08-22T12:33:00Z">
              <w:r w:rsidRPr="253FCEC1" w:rsidDel="00880079">
                <w:rPr>
                  <w:rFonts w:ascii="News Gothic GDB" w:eastAsia="News Gothic GDB" w:hAnsi="News Gothic GDB" w:cs="News Gothic GDB"/>
                  <w:b/>
                  <w:bCs/>
                  <w:szCs w:val="22"/>
                </w:rPr>
                <w:delText xml:space="preserve">While </w:delText>
              </w:r>
            </w:del>
            <w:ins w:id="33" w:author="Predrag Adamovic" w:date="2025-08-22T14:33:00Z" w16du:dateUtc="2025-08-22T12:33:00Z">
              <w:r w:rsidR="00880079">
                <w:rPr>
                  <w:rFonts w:ascii="News Gothic GDB" w:eastAsia="News Gothic GDB" w:hAnsi="News Gothic GDB" w:cs="News Gothic GDB"/>
                  <w:b/>
                  <w:bCs/>
                  <w:szCs w:val="22"/>
                </w:rPr>
                <w:t>Since</w:t>
              </w:r>
              <w:r w:rsidR="00880079" w:rsidRPr="253FCEC1">
                <w:rPr>
                  <w:rFonts w:ascii="News Gothic GDB" w:eastAsia="News Gothic GDB" w:hAnsi="News Gothic GDB" w:cs="News Gothic GDB"/>
                  <w:b/>
                  <w:bCs/>
                  <w:szCs w:val="22"/>
                </w:rPr>
                <w:t xml:space="preserve"> </w:t>
              </w:r>
            </w:ins>
            <w:r w:rsidRPr="253FCEC1">
              <w:rPr>
                <w:rFonts w:ascii="News Gothic GDB" w:eastAsia="News Gothic GDB" w:hAnsi="News Gothic GDB" w:cs="News Gothic GDB"/>
                <w:b/>
                <w:bCs/>
                <w:szCs w:val="22"/>
              </w:rPr>
              <w:t>the delay had been caused by the latest architectural changes in RPE architecture, IA didn’t raise a finding.</w:t>
            </w:r>
          </w:p>
          <w:p w14:paraId="0AF4987F" w14:textId="1B7C783D" w:rsidR="00F4043E" w:rsidRDefault="00F4043E" w:rsidP="00F4043E">
            <w:pPr>
              <w:ind w:left="0"/>
              <w:rPr>
                <w:rFonts w:ascii="News Gothic GDB" w:eastAsia="News Gothic GDB" w:hAnsi="News Gothic GDB" w:cs="News Gothic GDB"/>
                <w:b/>
                <w:bCs/>
                <w:color w:val="000000" w:themeColor="text1"/>
                <w:szCs w:val="22"/>
              </w:rPr>
            </w:pPr>
          </w:p>
          <w:p w14:paraId="7246DCE8" w14:textId="0E7A60D4" w:rsidR="00F4043E" w:rsidRDefault="00F4043E" w:rsidP="00F4043E">
            <w:pPr>
              <w:ind w:left="0"/>
              <w:rPr>
                <w:rFonts w:ascii="News Gothic GDB" w:eastAsia="News Gothic GDB" w:hAnsi="News Gothic GDB" w:cs="News Gothic GDB"/>
                <w:color w:val="000000" w:themeColor="text1"/>
                <w:szCs w:val="22"/>
                <w:highlight w:val="cyan"/>
              </w:rPr>
            </w:pPr>
            <w:r w:rsidRPr="253FCEC1">
              <w:rPr>
                <w:rFonts w:ascii="News Gothic GDB" w:eastAsia="News Gothic GDB" w:hAnsi="News Gothic GDB" w:cs="News Gothic GDB"/>
                <w:b/>
                <w:bCs/>
                <w:color w:val="000000" w:themeColor="text1"/>
                <w:szCs w:val="22"/>
                <w:highlight w:val="cyan"/>
              </w:rPr>
              <w:t>OK</w:t>
            </w:r>
          </w:p>
          <w:p w14:paraId="4C975E69" w14:textId="2367B1D1" w:rsidR="00F4043E" w:rsidRDefault="00F4043E" w:rsidP="00F4043E">
            <w:pPr>
              <w:spacing w:before="0" w:after="0"/>
              <w:ind w:left="0"/>
              <w:jc w:val="both"/>
            </w:pPr>
          </w:p>
          <w:p w14:paraId="5C9371A7" w14:textId="33CBD056" w:rsidR="00F4043E" w:rsidRDefault="00F4043E" w:rsidP="00F4043E">
            <w:pPr>
              <w:spacing w:before="0" w:after="0"/>
              <w:ind w:left="0"/>
              <w:jc w:val="both"/>
            </w:pPr>
          </w:p>
          <w:p w14:paraId="49848991" w14:textId="6A93B898" w:rsidR="00F4043E" w:rsidRDefault="00F4043E" w:rsidP="00F4043E">
            <w:pPr>
              <w:jc w:val="both"/>
              <w:rPr>
                <w:rFonts w:ascii="News Gothic GDB" w:eastAsia="News Gothic GDB" w:hAnsi="News Gothic GDB" w:cs="News Gothic GDB"/>
                <w:color w:val="000000" w:themeColor="text1"/>
                <w:szCs w:val="22"/>
              </w:rPr>
            </w:pPr>
          </w:p>
        </w:tc>
        <w:tc>
          <w:tcPr>
            <w:tcW w:w="599" w:type="dxa"/>
          </w:tcPr>
          <w:p w14:paraId="38109223" w14:textId="5C3DDD6B" w:rsidR="00F4043E" w:rsidRDefault="00F4043E" w:rsidP="00F4043E">
            <w:pPr>
              <w:jc w:val="both"/>
              <w:rPr>
                <w:rFonts w:ascii="News Gothic GDB" w:hAnsi="News Gothic GDB"/>
                <w:b/>
                <w:bCs/>
              </w:rPr>
            </w:pPr>
          </w:p>
        </w:tc>
      </w:tr>
      <w:tr w:rsidR="00F4043E" w14:paraId="175D3BA5" w14:textId="77777777" w:rsidTr="0C896AF2">
        <w:trPr>
          <w:trHeight w:val="300"/>
        </w:trPr>
        <w:tc>
          <w:tcPr>
            <w:tcW w:w="471" w:type="dxa"/>
          </w:tcPr>
          <w:p w14:paraId="787BE0CB" w14:textId="2AB9258B" w:rsidR="00F4043E" w:rsidRDefault="00F4043E" w:rsidP="00F4043E">
            <w:pPr>
              <w:jc w:val="both"/>
              <w:rPr>
                <w:rFonts w:ascii="News Gothic GDB" w:hAnsi="News Gothic GDB"/>
                <w:b/>
                <w:bCs/>
              </w:rPr>
            </w:pPr>
          </w:p>
        </w:tc>
        <w:tc>
          <w:tcPr>
            <w:tcW w:w="9810" w:type="dxa"/>
          </w:tcPr>
          <w:p w14:paraId="5F24BA7E" w14:textId="24775DCA" w:rsidR="00F4043E" w:rsidRDefault="00F4043E" w:rsidP="00F4043E">
            <w:pPr>
              <w:spacing w:before="0" w:after="0" w:line="257" w:lineRule="auto"/>
              <w:ind w:left="360"/>
              <w:jc w:val="both"/>
              <w:rPr>
                <w:rFonts w:ascii="Calibri" w:eastAsia="Calibri" w:hAnsi="Calibri" w:cs="Calibri"/>
                <w:sz w:val="20"/>
                <w:lang w:val="en-GB"/>
              </w:rPr>
            </w:pPr>
          </w:p>
          <w:p w14:paraId="0259C7B4" w14:textId="7848D95F" w:rsidR="00F4043E" w:rsidRDefault="00F4043E" w:rsidP="00F4043E">
            <w:pPr>
              <w:pStyle w:val="ListParagraph"/>
              <w:numPr>
                <w:ilvl w:val="0"/>
                <w:numId w:val="7"/>
              </w:numPr>
              <w:spacing w:before="0" w:after="0" w:line="257" w:lineRule="auto"/>
              <w:ind w:left="360"/>
              <w:jc w:val="both"/>
              <w:rPr>
                <w:rFonts w:ascii="News Gothic GDB" w:eastAsia="News Gothic GDB" w:hAnsi="News Gothic GDB" w:cs="News Gothic GDB"/>
                <w:szCs w:val="22"/>
                <w:lang w:val="en-GB"/>
              </w:rPr>
            </w:pPr>
            <w:r w:rsidRPr="28056C95">
              <w:rPr>
                <w:rFonts w:ascii="News Gothic GDB" w:eastAsia="News Gothic GDB" w:hAnsi="News Gothic GDB" w:cs="News Gothic GDB"/>
                <w:szCs w:val="22"/>
                <w:lang w:val="en-GB"/>
              </w:rPr>
              <w:t>Palo Alto Networks Prisma Cloud</w:t>
            </w:r>
            <w:r w:rsidRPr="28056C95">
              <w:rPr>
                <w:rFonts w:ascii="News Gothic GDB" w:eastAsia="News Gothic GDB" w:hAnsi="News Gothic GDB" w:cs="News Gothic GDB"/>
                <w:szCs w:val="22"/>
              </w:rPr>
              <w:t xml:space="preserve"> – AID2146 Identity &amp; Access Management </w:t>
            </w:r>
          </w:p>
          <w:p w14:paraId="6297B3CE" w14:textId="78591A72" w:rsidR="00F4043E" w:rsidRDefault="00F4043E" w:rsidP="00F4043E">
            <w:pPr>
              <w:ind w:left="0"/>
              <w:jc w:val="both"/>
              <w:rPr>
                <w:rFonts w:ascii="News Gothic GDB" w:eastAsia="News Gothic GDB" w:hAnsi="News Gothic GDB" w:cs="News Gothic GDB"/>
                <w:szCs w:val="22"/>
                <w:lang w:val="en-GB"/>
              </w:rPr>
            </w:pPr>
            <w:r w:rsidRPr="253FCEC1">
              <w:rPr>
                <w:rFonts w:ascii="News Gothic GDB" w:eastAsia="News Gothic GDB" w:hAnsi="News Gothic GDB" w:cs="News Gothic GDB"/>
                <w:szCs w:val="22"/>
                <w:lang w:val="en-GB"/>
              </w:rPr>
              <w:t>Authorisation Concept was received during preparation phase.</w:t>
            </w:r>
          </w:p>
          <w:p w14:paraId="22755471" w14:textId="6B8F93A3" w:rsidR="00F4043E" w:rsidRDefault="00F4043E" w:rsidP="00F4043E">
            <w:pPr>
              <w:ind w:left="0"/>
              <w:jc w:val="both"/>
              <w:rPr>
                <w:rFonts w:ascii="News Gothic GDB" w:eastAsia="News Gothic GDB" w:hAnsi="News Gothic GDB" w:cs="News Gothic GDB"/>
                <w:lang w:val="en-GB"/>
              </w:rPr>
            </w:pPr>
            <w:r w:rsidRPr="4C533F5F">
              <w:rPr>
                <w:rFonts w:ascii="News Gothic GDB" w:eastAsia="News Gothic GDB" w:hAnsi="News Gothic GDB" w:cs="News Gothic GDB"/>
                <w:lang w:val="en-GB"/>
              </w:rPr>
              <w:t xml:space="preserve">IA inspected the application </w:t>
            </w:r>
            <w:hyperlink r:id="rId108">
              <w:r w:rsidRPr="4C533F5F">
                <w:rPr>
                  <w:rStyle w:val="Hyperlink"/>
                  <w:rFonts w:ascii="News Gothic GDB" w:eastAsia="News Gothic GDB" w:hAnsi="News Gothic GDB" w:cs="News Gothic GDB"/>
                  <w:lang w:val="en-GB"/>
                </w:rPr>
                <w:t>Authorisation Concept</w:t>
              </w:r>
            </w:hyperlink>
            <w:r w:rsidRPr="4C533F5F">
              <w:rPr>
                <w:rFonts w:ascii="News Gothic GDB" w:eastAsia="News Gothic GDB" w:hAnsi="News Gothic GDB" w:cs="News Gothic GDB"/>
                <w:lang w:val="en-GB"/>
              </w:rPr>
              <w:t xml:space="preserve"> and the </w:t>
            </w:r>
            <w:hyperlink r:id="rId109">
              <w:r w:rsidRPr="4C533F5F">
                <w:rPr>
                  <w:rStyle w:val="Hyperlink"/>
                  <w:rFonts w:ascii="News Gothic GDB" w:eastAsia="News Gothic GDB" w:hAnsi="News Gothic GDB" w:cs="News Gothic GDB"/>
                  <w:lang w:val="en-GB"/>
                </w:rPr>
                <w:t>extract from IIQ (dated 16 June 2025)</w:t>
              </w:r>
            </w:hyperlink>
            <w:r w:rsidRPr="4C533F5F">
              <w:rPr>
                <w:rFonts w:ascii="News Gothic GDB" w:eastAsia="News Gothic GDB" w:hAnsi="News Gothic GDB" w:cs="News Gothic GDB"/>
                <w:lang w:val="en-GB"/>
              </w:rPr>
              <w:t xml:space="preserve"> and performed analysis. The entitlements/roles were not in sync from the description in AC and the implementation in IIQ:</w:t>
            </w:r>
          </w:p>
          <w:p w14:paraId="26B43193" w14:textId="476DD828" w:rsidR="00F4043E" w:rsidRDefault="00F4043E" w:rsidP="00F4043E">
            <w:pPr>
              <w:pStyle w:val="ListParagraph"/>
              <w:numPr>
                <w:ilvl w:val="0"/>
                <w:numId w:val="1"/>
              </w:numPr>
              <w:jc w:val="both"/>
              <w:rPr>
                <w:rFonts w:ascii="News Gothic GDB" w:eastAsia="News Gothic GDB" w:hAnsi="News Gothic GDB" w:cs="News Gothic GDB"/>
                <w:lang w:val="en-GB"/>
              </w:rPr>
            </w:pPr>
            <w:r w:rsidRPr="4C533F5F">
              <w:rPr>
                <w:rFonts w:ascii="News Gothic GDB" w:eastAsia="News Gothic GDB" w:hAnsi="News Gothic GDB" w:cs="News Gothic GDB"/>
                <w:lang w:val="en-GB"/>
              </w:rPr>
              <w:t xml:space="preserve">There are 48 IT Roles/ Entitlements that are existing in </w:t>
            </w:r>
            <w:proofErr w:type="spellStart"/>
            <w:r w:rsidRPr="4C533F5F">
              <w:rPr>
                <w:rFonts w:ascii="News Gothic GDB" w:eastAsia="News Gothic GDB" w:hAnsi="News Gothic GDB" w:cs="News Gothic GDB"/>
                <w:lang w:val="en-GB"/>
              </w:rPr>
              <w:t>Sailpoint</w:t>
            </w:r>
            <w:proofErr w:type="spellEnd"/>
            <w:r w:rsidRPr="4C533F5F">
              <w:rPr>
                <w:rFonts w:ascii="News Gothic GDB" w:eastAsia="News Gothic GDB" w:hAnsi="News Gothic GDB" w:cs="News Gothic GDB"/>
                <w:lang w:val="en-GB"/>
              </w:rPr>
              <w:t xml:space="preserve"> IIQ but not in the Authorization Document. </w:t>
            </w:r>
          </w:p>
          <w:p w14:paraId="6BFF7384" w14:textId="40F27F47" w:rsidR="00F4043E" w:rsidRDefault="00F4043E" w:rsidP="00F4043E">
            <w:pPr>
              <w:pStyle w:val="ListParagraph"/>
              <w:numPr>
                <w:ilvl w:val="0"/>
                <w:numId w:val="1"/>
              </w:numPr>
              <w:jc w:val="both"/>
              <w:rPr>
                <w:rFonts w:ascii="News Gothic GDB" w:eastAsia="News Gothic GDB" w:hAnsi="News Gothic GDB" w:cs="News Gothic GDB"/>
                <w:lang w:val="en-GB"/>
              </w:rPr>
            </w:pPr>
            <w:r w:rsidRPr="4C533F5F">
              <w:rPr>
                <w:rFonts w:ascii="News Gothic GDB" w:eastAsia="News Gothic GDB" w:hAnsi="News Gothic GDB" w:cs="News Gothic GDB"/>
                <w:lang w:val="en-GB"/>
              </w:rPr>
              <w:t xml:space="preserve">There are 15 IT Roles/Entitlements that are existing in Authorization document but not in </w:t>
            </w:r>
            <w:proofErr w:type="spellStart"/>
            <w:r w:rsidRPr="4C533F5F">
              <w:rPr>
                <w:rFonts w:ascii="News Gothic GDB" w:eastAsia="News Gothic GDB" w:hAnsi="News Gothic GDB" w:cs="News Gothic GDB"/>
                <w:lang w:val="en-GB"/>
              </w:rPr>
              <w:t>Sailpoint</w:t>
            </w:r>
            <w:proofErr w:type="spellEnd"/>
            <w:r w:rsidRPr="4C533F5F">
              <w:rPr>
                <w:rFonts w:ascii="News Gothic GDB" w:eastAsia="News Gothic GDB" w:hAnsi="News Gothic GDB" w:cs="News Gothic GDB"/>
                <w:lang w:val="en-GB"/>
              </w:rPr>
              <w:t xml:space="preserve"> IIQ</w:t>
            </w:r>
          </w:p>
          <w:p w14:paraId="5D2F1287" w14:textId="1DEC9AF7" w:rsidR="00F4043E" w:rsidRDefault="00F4043E" w:rsidP="00F4043E">
            <w:pPr>
              <w:ind w:left="0"/>
              <w:jc w:val="both"/>
              <w:rPr>
                <w:rFonts w:ascii="News Gothic GDB" w:eastAsia="News Gothic GDB" w:hAnsi="News Gothic GDB" w:cs="News Gothic GDB"/>
                <w:lang w:val="en-GB"/>
              </w:rPr>
            </w:pPr>
            <w:r w:rsidRPr="4C533F5F">
              <w:rPr>
                <w:rFonts w:ascii="News Gothic GDB" w:eastAsia="News Gothic GDB" w:hAnsi="News Gothic GDB" w:cs="News Gothic GDB"/>
                <w:lang w:val="en-GB"/>
              </w:rPr>
              <w:t>Additionally, the SoD analysis was not prepared as per matrix template and implemented within IIQ.</w:t>
            </w:r>
          </w:p>
          <w:p w14:paraId="4904B35D" w14:textId="7368BCAF" w:rsidR="00F4043E" w:rsidRDefault="00F4043E" w:rsidP="00F4043E">
            <w:pPr>
              <w:pStyle w:val="Subtitle"/>
              <w:jc w:val="both"/>
              <w:rPr>
                <w:rFonts w:ascii="News Gothic GDB" w:eastAsia="News Gothic GDB" w:hAnsi="News Gothic GDB" w:cs="News Gothic GDB"/>
                <w:b w:val="0"/>
                <w:sz w:val="22"/>
                <w:szCs w:val="22"/>
                <w:highlight w:val="yellow"/>
                <w:lang w:val="en-GB"/>
              </w:rPr>
            </w:pPr>
            <w:r w:rsidRPr="4C533F5F">
              <w:rPr>
                <w:rFonts w:ascii="News Gothic GDB" w:eastAsia="News Gothic GDB" w:hAnsi="News Gothic GDB" w:cs="News Gothic GDB"/>
                <w:b w:val="0"/>
                <w:sz w:val="22"/>
                <w:szCs w:val="22"/>
                <w:lang w:val="en-GB"/>
              </w:rPr>
              <w:t xml:space="preserve">Internal Audit (IA) identified missing access rights management controls for the </w:t>
            </w:r>
            <w:r w:rsidRPr="4C533F5F">
              <w:rPr>
                <w:rFonts w:ascii="News Gothic GDB" w:eastAsia="News Gothic GDB" w:hAnsi="News Gothic GDB" w:cs="News Gothic GDB"/>
                <w:sz w:val="22"/>
                <w:szCs w:val="22"/>
                <w:lang w:val="en-GB"/>
              </w:rPr>
              <w:t>Palo Alto Networks Prisma Cloud</w:t>
            </w:r>
            <w:r w:rsidRPr="4C533F5F">
              <w:rPr>
                <w:rFonts w:ascii="News Gothic GDB" w:eastAsia="News Gothic GDB" w:hAnsi="News Gothic GDB" w:cs="News Gothic GDB"/>
                <w:sz w:val="22"/>
                <w:szCs w:val="22"/>
              </w:rPr>
              <w:t xml:space="preserve"> – AID2146 </w:t>
            </w:r>
            <w:r w:rsidRPr="4C533F5F">
              <w:rPr>
                <w:rFonts w:ascii="News Gothic GDB" w:eastAsia="News Gothic GDB" w:hAnsi="News Gothic GDB" w:cs="News Gothic GDB"/>
                <w:b w:val="0"/>
                <w:sz w:val="22"/>
                <w:szCs w:val="22"/>
                <w:lang w:val="en-GB"/>
              </w:rPr>
              <w:t xml:space="preserve">application. The application owner had neither defined nor implemented segregation of duty (SoD) principles and rules between its Authorisation Concept and the ruleset in identity and access management tool SailPoint IIQ (AID2146). </w:t>
            </w:r>
          </w:p>
          <w:p w14:paraId="13F64BB8" w14:textId="0BDC5BA5" w:rsidR="00F4043E" w:rsidRDefault="00F4043E" w:rsidP="00F4043E">
            <w:pPr>
              <w:ind w:left="0"/>
              <w:jc w:val="both"/>
              <w:rPr>
                <w:rFonts w:ascii="News Gothic GDB" w:eastAsia="News Gothic GDB" w:hAnsi="News Gothic GDB" w:cs="News Gothic GDB"/>
                <w:lang w:val="en-GB"/>
              </w:rPr>
            </w:pPr>
            <w:r w:rsidRPr="4C533F5F">
              <w:rPr>
                <w:rFonts w:ascii="News Gothic GDB" w:eastAsia="News Gothic GDB" w:hAnsi="News Gothic GDB" w:cs="News Gothic GDB"/>
                <w:lang w:val="en-GB"/>
              </w:rPr>
              <w:t>German and Luxembourg regulation circulars require that the organisation shall manage access rights to information assets and their supporting systems on a “need to know” basis and under the least privilege model. Segregation of Duties (SoD) and the handling of SoD conflicts must be documented and implemented.</w:t>
            </w:r>
          </w:p>
          <w:p w14:paraId="2C32EC1D" w14:textId="708E9901" w:rsidR="00F4043E" w:rsidRDefault="00F4043E" w:rsidP="00F4043E">
            <w:pPr>
              <w:ind w:left="0"/>
              <w:jc w:val="both"/>
              <w:rPr>
                <w:rFonts w:ascii="News Gothic GDB" w:eastAsia="News Gothic GDB" w:hAnsi="News Gothic GDB" w:cs="News Gothic GDB"/>
                <w:highlight w:val="yellow"/>
                <w:lang w:val="en-GB"/>
              </w:rPr>
            </w:pPr>
          </w:p>
          <w:p w14:paraId="67E6227A" w14:textId="239A8674" w:rsidR="00F4043E" w:rsidRDefault="00F4043E" w:rsidP="00F4043E">
            <w:pPr>
              <w:pStyle w:val="ListParagraph"/>
              <w:numPr>
                <w:ilvl w:val="0"/>
                <w:numId w:val="7"/>
              </w:numPr>
              <w:spacing w:before="0" w:after="0" w:line="257" w:lineRule="auto"/>
              <w:ind w:left="360"/>
              <w:jc w:val="both"/>
              <w:rPr>
                <w:rFonts w:ascii="News Gothic GDB" w:eastAsia="News Gothic GDB" w:hAnsi="News Gothic GDB" w:cs="News Gothic GDB"/>
                <w:szCs w:val="22"/>
                <w:lang w:val="en-GB"/>
              </w:rPr>
            </w:pPr>
            <w:r w:rsidRPr="253FCEC1">
              <w:rPr>
                <w:rFonts w:ascii="News Gothic GDB" w:eastAsia="News Gothic GDB" w:hAnsi="News Gothic GDB" w:cs="News Gothic GDB"/>
                <w:szCs w:val="22"/>
                <w:lang w:val="en-GB"/>
              </w:rPr>
              <w:t>MISP</w:t>
            </w:r>
            <w:r w:rsidRPr="253FCEC1">
              <w:rPr>
                <w:rFonts w:ascii="News Gothic GDB" w:eastAsia="News Gothic GDB" w:hAnsi="News Gothic GDB" w:cs="News Gothic GDB"/>
                <w:szCs w:val="22"/>
              </w:rPr>
              <w:t xml:space="preserve"> – AID737 Identity &amp; Access Management </w:t>
            </w:r>
          </w:p>
          <w:p w14:paraId="2D084849" w14:textId="7BF05E49" w:rsidR="00F4043E" w:rsidRDefault="00F4043E" w:rsidP="00F4043E">
            <w:pPr>
              <w:ind w:left="0"/>
              <w:jc w:val="both"/>
            </w:pPr>
            <w:r w:rsidRPr="253FCEC1">
              <w:rPr>
                <w:rFonts w:ascii="News Gothic GDB" w:eastAsia="News Gothic GDB" w:hAnsi="News Gothic GDB" w:cs="News Gothic GDB"/>
                <w:szCs w:val="22"/>
                <w:lang w:val="en-GB"/>
              </w:rPr>
              <w:t>Authorisation Concept was received during preparation phase.</w:t>
            </w:r>
          </w:p>
          <w:p w14:paraId="455CE302" w14:textId="28760FAB" w:rsidR="00F4043E" w:rsidRDefault="00F4043E" w:rsidP="00F4043E">
            <w:pPr>
              <w:ind w:left="0"/>
              <w:jc w:val="both"/>
              <w:rPr>
                <w:rFonts w:ascii="News Gothic GDB" w:eastAsia="News Gothic GDB" w:hAnsi="News Gothic GDB" w:cs="News Gothic GDB"/>
                <w:color w:val="FF0000"/>
                <w:szCs w:val="22"/>
                <w:lang w:val="en-GB"/>
              </w:rPr>
            </w:pPr>
            <w:r w:rsidRPr="253FCEC1">
              <w:rPr>
                <w:rFonts w:ascii="News Gothic GDB" w:eastAsia="News Gothic GDB" w:hAnsi="News Gothic GDB" w:cs="News Gothic GDB"/>
                <w:szCs w:val="22"/>
                <w:lang w:val="en-GB"/>
              </w:rPr>
              <w:t xml:space="preserve">IA inspected the application </w:t>
            </w:r>
            <w:hyperlink r:id="rId110">
              <w:r w:rsidRPr="253FCEC1">
                <w:rPr>
                  <w:rStyle w:val="Hyperlink"/>
                  <w:rFonts w:ascii="News Gothic GDB" w:eastAsia="News Gothic GDB" w:hAnsi="News Gothic GDB" w:cs="News Gothic GDB"/>
                  <w:szCs w:val="22"/>
                  <w:lang w:val="en-GB"/>
                </w:rPr>
                <w:t>Authorisation Concept</w:t>
              </w:r>
            </w:hyperlink>
            <w:r w:rsidRPr="253FCEC1">
              <w:rPr>
                <w:rFonts w:ascii="News Gothic GDB" w:eastAsia="News Gothic GDB" w:hAnsi="News Gothic GDB" w:cs="News Gothic GDB"/>
                <w:szCs w:val="22"/>
                <w:lang w:val="en-GB"/>
              </w:rPr>
              <w:t xml:space="preserve"> and the extract from IIQ (dated 16 June 2025) and performed analysis. </w:t>
            </w:r>
            <w:r w:rsidRPr="253FCEC1">
              <w:rPr>
                <w:rFonts w:ascii="News Gothic GDB" w:eastAsia="News Gothic GDB" w:hAnsi="News Gothic GDB" w:cs="News Gothic GDB"/>
                <w:color w:val="FF0000"/>
                <w:szCs w:val="22"/>
                <w:lang w:val="en-GB"/>
              </w:rPr>
              <w:t xml:space="preserve">The entitlements/roles were in sync from the description in AC and the implementation in IIQ. However, the SoD analysis was not prepared as per matrix template and implemented within IIQ. </w:t>
            </w:r>
          </w:p>
          <w:p w14:paraId="2CAB9CAE" w14:textId="5B729A3F" w:rsidR="00F4043E" w:rsidRDefault="00F4043E" w:rsidP="00F4043E">
            <w:pPr>
              <w:ind w:left="0"/>
              <w:jc w:val="both"/>
              <w:rPr>
                <w:rFonts w:ascii="News Gothic GDB" w:eastAsia="News Gothic GDB" w:hAnsi="News Gothic GDB" w:cs="News Gothic GDB"/>
                <w:szCs w:val="22"/>
                <w:lang w:val="en-GB"/>
              </w:rPr>
            </w:pPr>
          </w:p>
          <w:p w14:paraId="5CA207BE" w14:textId="2C8B6C91" w:rsidR="00F4043E" w:rsidRDefault="00F4043E" w:rsidP="00F4043E">
            <w:pPr>
              <w:ind w:left="0"/>
              <w:jc w:val="both"/>
              <w:rPr>
                <w:rFonts w:ascii="News Gothic GDB" w:eastAsia="News Gothic GDB" w:hAnsi="News Gothic GDB" w:cs="News Gothic GDB"/>
                <w:color w:val="FF0000"/>
                <w:szCs w:val="22"/>
                <w:lang w:val="en-GB"/>
              </w:rPr>
            </w:pPr>
            <w:r w:rsidRPr="253FCEC1">
              <w:rPr>
                <w:rFonts w:ascii="News Gothic GDB" w:eastAsia="News Gothic GDB" w:hAnsi="News Gothic GDB" w:cs="News Gothic GDB"/>
                <w:color w:val="FF0000"/>
                <w:szCs w:val="22"/>
                <w:lang w:val="en-GB"/>
              </w:rPr>
              <w:t>There are 3 type roles (user, admin and publisher) with no SoD defined that might cause the:</w:t>
            </w:r>
          </w:p>
          <w:p w14:paraId="20E278D0" w14:textId="705373B2" w:rsidR="00F4043E" w:rsidRDefault="00F4043E" w:rsidP="00F4043E">
            <w:pPr>
              <w:pStyle w:val="ListParagraph"/>
              <w:numPr>
                <w:ilvl w:val="0"/>
                <w:numId w:val="6"/>
              </w:numPr>
              <w:jc w:val="both"/>
              <w:rPr>
                <w:rFonts w:ascii="News Gothic GDB" w:eastAsia="News Gothic GDB" w:hAnsi="News Gothic GDB" w:cs="News Gothic GDB"/>
                <w:color w:val="FF0000"/>
                <w:szCs w:val="22"/>
                <w:lang w:val="en-GB"/>
              </w:rPr>
            </w:pPr>
            <w:r w:rsidRPr="253FCEC1">
              <w:rPr>
                <w:rFonts w:ascii="News Gothic GDB" w:eastAsia="News Gothic GDB" w:hAnsi="News Gothic GDB" w:cs="News Gothic GDB"/>
                <w:color w:val="FF0000"/>
                <w:szCs w:val="22"/>
                <w:lang w:val="en-GB"/>
              </w:rPr>
              <w:t xml:space="preserve">Threat Intelligence Platform to be configured to manipulate data, </w:t>
            </w:r>
          </w:p>
          <w:p w14:paraId="68543B53" w14:textId="78F07684" w:rsidR="00F4043E" w:rsidRDefault="00F4043E" w:rsidP="00F4043E">
            <w:pPr>
              <w:pStyle w:val="ListParagraph"/>
              <w:numPr>
                <w:ilvl w:val="0"/>
                <w:numId w:val="6"/>
              </w:numPr>
              <w:jc w:val="both"/>
              <w:rPr>
                <w:rFonts w:ascii="News Gothic GDB" w:eastAsia="News Gothic GDB" w:hAnsi="News Gothic GDB" w:cs="News Gothic GDB"/>
                <w:color w:val="FF0000"/>
                <w:szCs w:val="22"/>
                <w:lang w:val="en-GB"/>
              </w:rPr>
            </w:pPr>
            <w:r w:rsidRPr="253FCEC1">
              <w:rPr>
                <w:rFonts w:ascii="News Gothic GDB" w:eastAsia="News Gothic GDB" w:hAnsi="News Gothic GDB" w:cs="News Gothic GDB"/>
                <w:color w:val="FF0000"/>
                <w:szCs w:val="22"/>
                <w:lang w:val="en-GB"/>
              </w:rPr>
              <w:t>Events to be created and modified and published by the same user that might spread false or malicious information.</w:t>
            </w:r>
          </w:p>
          <w:p w14:paraId="03928A0D" w14:textId="38655391" w:rsidR="00F4043E" w:rsidRDefault="00F4043E" w:rsidP="00F4043E">
            <w:pPr>
              <w:pStyle w:val="ListParagraph"/>
              <w:numPr>
                <w:ilvl w:val="0"/>
                <w:numId w:val="6"/>
              </w:numPr>
              <w:jc w:val="both"/>
              <w:rPr>
                <w:rFonts w:ascii="News Gothic GDB" w:eastAsia="News Gothic GDB" w:hAnsi="News Gothic GDB" w:cs="News Gothic GDB"/>
                <w:szCs w:val="22"/>
                <w:lang w:val="en-GB"/>
              </w:rPr>
            </w:pPr>
            <w:r w:rsidRPr="253FCEC1">
              <w:rPr>
                <w:rFonts w:ascii="News Gothic GDB" w:eastAsia="News Gothic GDB" w:hAnsi="News Gothic GDB" w:cs="News Gothic GDB"/>
                <w:color w:val="FF0000"/>
                <w:szCs w:val="22"/>
                <w:lang w:val="en-GB"/>
              </w:rPr>
              <w:t>distribution rules might be configured and content to be pushed bypassing an oversight.</w:t>
            </w:r>
          </w:p>
          <w:p w14:paraId="45AC9A58" w14:textId="4EF972EE" w:rsidR="00F4043E" w:rsidRDefault="00F4043E" w:rsidP="00F4043E">
            <w:pPr>
              <w:ind w:left="0"/>
              <w:jc w:val="both"/>
              <w:rPr>
                <w:rFonts w:ascii="News Gothic GDB" w:eastAsia="News Gothic GDB" w:hAnsi="News Gothic GDB" w:cs="News Gothic GDB"/>
                <w:szCs w:val="22"/>
                <w:highlight w:val="green"/>
                <w:lang w:val="en-GB"/>
              </w:rPr>
            </w:pPr>
          </w:p>
          <w:p w14:paraId="292A8886" w14:textId="1D2BD8C5" w:rsidR="00F4043E" w:rsidRDefault="00F4043E" w:rsidP="00F4043E">
            <w:pPr>
              <w:pStyle w:val="Subtitle"/>
              <w:spacing w:before="120" w:after="120"/>
              <w:jc w:val="both"/>
              <w:rPr>
                <w:rFonts w:ascii="News Gothic GDB" w:eastAsia="News Gothic GDB" w:hAnsi="News Gothic GDB" w:cs="News Gothic GDB"/>
                <w:sz w:val="22"/>
                <w:szCs w:val="22"/>
                <w:highlight w:val="yellow"/>
                <w:lang w:val="en-GB"/>
              </w:rPr>
            </w:pPr>
            <w:r w:rsidRPr="253FCEC1">
              <w:rPr>
                <w:rFonts w:ascii="News Gothic GDB" w:eastAsia="News Gothic GDB" w:hAnsi="News Gothic GDB" w:cs="News Gothic GDB"/>
                <w:b w:val="0"/>
                <w:color w:val="FF0000"/>
                <w:sz w:val="22"/>
                <w:szCs w:val="22"/>
                <w:lang w:val="en-GB"/>
              </w:rPr>
              <w:t xml:space="preserve">Internal Audit (IA) identified missing access rights management controls for the </w:t>
            </w:r>
            <w:r w:rsidRPr="253FCEC1">
              <w:rPr>
                <w:rFonts w:ascii="News Gothic GDB" w:eastAsia="News Gothic GDB" w:hAnsi="News Gothic GDB" w:cs="News Gothic GDB"/>
                <w:color w:val="FF0000"/>
                <w:sz w:val="22"/>
                <w:szCs w:val="22"/>
                <w:lang w:val="en-GB"/>
              </w:rPr>
              <w:t>MISP</w:t>
            </w:r>
            <w:r w:rsidRPr="253FCEC1">
              <w:rPr>
                <w:rFonts w:ascii="News Gothic GDB" w:eastAsia="News Gothic GDB" w:hAnsi="News Gothic GDB" w:cs="News Gothic GDB"/>
                <w:color w:val="FF0000"/>
                <w:sz w:val="22"/>
                <w:szCs w:val="22"/>
              </w:rPr>
              <w:t xml:space="preserve"> – AID737</w:t>
            </w:r>
            <w:r w:rsidRPr="253FCEC1">
              <w:rPr>
                <w:rFonts w:ascii="News Gothic GDB" w:eastAsia="News Gothic GDB" w:hAnsi="News Gothic GDB" w:cs="News Gothic GDB"/>
                <w:sz w:val="22"/>
                <w:szCs w:val="22"/>
              </w:rPr>
              <w:t xml:space="preserve"> </w:t>
            </w:r>
            <w:r w:rsidRPr="253FCEC1">
              <w:rPr>
                <w:rFonts w:ascii="News Gothic GDB" w:eastAsia="News Gothic GDB" w:hAnsi="News Gothic GDB" w:cs="News Gothic GDB"/>
                <w:b w:val="0"/>
                <w:color w:val="FF0000"/>
                <w:sz w:val="22"/>
                <w:szCs w:val="22"/>
                <w:lang w:val="en-GB"/>
              </w:rPr>
              <w:t xml:space="preserve">application. The application owner had neither defined nor implemented segregation of duty (SoD) principles and rules between its Authorisation Concept and the ruleset in identity and access management tool SailPoint IIQ (AID737). </w:t>
            </w:r>
          </w:p>
          <w:p w14:paraId="06E8C292" w14:textId="0BDC5BA5" w:rsidR="00F4043E" w:rsidRDefault="6ACD6705" w:rsidP="00F4043E">
            <w:pPr>
              <w:ind w:left="0"/>
              <w:jc w:val="both"/>
            </w:pPr>
            <w:r w:rsidRPr="0C896AF2">
              <w:rPr>
                <w:rFonts w:ascii="News Gothic GDB" w:eastAsia="News Gothic GDB" w:hAnsi="News Gothic GDB" w:cs="News Gothic GDB"/>
                <w:color w:val="FF0000"/>
                <w:lang w:val="en-GB"/>
              </w:rPr>
              <w:t>German and Luxembourg regulation circulars require that the organisation shall manage access rights to information assets and their supporting systems on a “need to know” basis and under the least privilege model. Segregation of Duties (SoD) and the handling of SoD conflicts must be documented and implemented</w:t>
            </w:r>
            <w:r w:rsidRPr="0C896AF2">
              <w:rPr>
                <w:rFonts w:ascii="News Gothic GDB" w:eastAsia="News Gothic GDB" w:hAnsi="News Gothic GDB" w:cs="News Gothic GDB"/>
                <w:lang w:val="en-GB"/>
              </w:rPr>
              <w:t>.</w:t>
            </w:r>
          </w:p>
          <w:p w14:paraId="669FE2ED" w14:textId="30B4AA7F" w:rsidR="0C896AF2" w:rsidRDefault="0C896AF2" w:rsidP="0C896AF2">
            <w:pPr>
              <w:ind w:left="0"/>
              <w:jc w:val="both"/>
              <w:rPr>
                <w:rFonts w:ascii="News Gothic GDB" w:eastAsia="News Gothic GDB" w:hAnsi="News Gothic GDB" w:cs="News Gothic GDB"/>
                <w:lang w:val="en-GB"/>
              </w:rPr>
            </w:pPr>
          </w:p>
          <w:p w14:paraId="3AF18284" w14:textId="6BC3AF12" w:rsidR="7EB6B90C" w:rsidRDefault="7EB6B90C" w:rsidP="0C896AF2">
            <w:pPr>
              <w:ind w:left="0"/>
              <w:jc w:val="both"/>
              <w:rPr>
                <w:rFonts w:ascii="News Gothic GDB" w:eastAsia="News Gothic GDB" w:hAnsi="News Gothic GDB" w:cs="News Gothic GDB"/>
                <w:szCs w:val="22"/>
                <w:lang w:val="en-GB"/>
              </w:rPr>
            </w:pPr>
            <w:r w:rsidRPr="0C896AF2">
              <w:rPr>
                <w:rFonts w:ascii="News Gothic GDB" w:eastAsia="News Gothic GDB" w:hAnsi="News Gothic GDB" w:cs="News Gothic GDB"/>
                <w:lang w:val="en-GB"/>
              </w:rPr>
              <w:t xml:space="preserve">Note: IA provided the user/role list for MISP application users and verified that none of the application users are assigned to the roles with toxic combinations. Refer to </w:t>
            </w:r>
            <w:hyperlink r:id="rId111">
              <w:r w:rsidR="373AB1C6" w:rsidRPr="0C896AF2">
                <w:rPr>
                  <w:rStyle w:val="Hyperlink"/>
                  <w:rFonts w:ascii="News Gothic GDB" w:eastAsia="News Gothic GDB" w:hAnsi="News Gothic GDB" w:cs="News Gothic GDB"/>
                  <w:szCs w:val="22"/>
                  <w:lang w:val="en-GB"/>
                </w:rPr>
                <w:t>test-Aid737.xlsx</w:t>
              </w:r>
            </w:hyperlink>
          </w:p>
          <w:p w14:paraId="3D166210" w14:textId="69B90E4A" w:rsidR="00F4043E" w:rsidRDefault="6ACD6705" w:rsidP="5A162462">
            <w:pPr>
              <w:ind w:left="0"/>
              <w:jc w:val="both"/>
              <w:rPr>
                <w:rFonts w:ascii="News Gothic GDB" w:eastAsia="News Gothic GDB" w:hAnsi="News Gothic GDB" w:cs="News Gothic GDB"/>
              </w:rPr>
            </w:pPr>
            <w:r w:rsidRPr="0C896AF2">
              <w:rPr>
                <w:rFonts w:ascii="News Gothic GDB" w:eastAsia="News Gothic GDB" w:hAnsi="News Gothic GDB" w:cs="News Gothic GDB"/>
              </w:rPr>
              <w:t>Close-out list sent to auditee regarding the observation on 2</w:t>
            </w:r>
            <w:r w:rsidR="592ADA22" w:rsidRPr="0C896AF2">
              <w:rPr>
                <w:rFonts w:ascii="News Gothic GDB" w:eastAsia="News Gothic GDB" w:hAnsi="News Gothic GDB" w:cs="News Gothic GDB"/>
                <w:vertAlign w:val="superscript"/>
              </w:rPr>
              <w:t>nd June</w:t>
            </w:r>
            <w:r w:rsidRPr="0C896AF2">
              <w:rPr>
                <w:rFonts w:ascii="News Gothic GDB" w:eastAsia="News Gothic GDB" w:hAnsi="News Gothic GDB" w:cs="News Gothic GDB"/>
              </w:rPr>
              <w:t xml:space="preserve"> 2025 </w:t>
            </w:r>
            <w:r w:rsidR="4007D21E" w:rsidRPr="0C896AF2">
              <w:rPr>
                <w:rFonts w:ascii="News Gothic GDB" w:eastAsia="News Gothic GDB" w:hAnsi="News Gothic GDB" w:cs="News Gothic GDB"/>
              </w:rPr>
              <w:t>(Refer</w:t>
            </w:r>
            <w:r w:rsidRPr="0C896AF2">
              <w:rPr>
                <w:rFonts w:ascii="News Gothic GDB" w:eastAsia="News Gothic GDB" w:hAnsi="News Gothic GDB" w:cs="News Gothic GDB"/>
              </w:rPr>
              <w:t xml:space="preserve"> to </w:t>
            </w:r>
            <w:hyperlink r:id="rId112">
              <w:r w:rsidRPr="0C896AF2">
                <w:rPr>
                  <w:rStyle w:val="Hyperlink"/>
                  <w:rFonts w:ascii="News Gothic GDB" w:eastAsia="News Gothic GDB" w:hAnsi="News Gothic GDB" w:cs="News Gothic GDB"/>
                </w:rPr>
                <w:t>RE Close-out List 2025-045 Audit.msg</w:t>
              </w:r>
            </w:hyperlink>
            <w:r w:rsidRPr="0C896AF2">
              <w:rPr>
                <w:rFonts w:ascii="News Gothic GDB" w:eastAsia="News Gothic GDB" w:hAnsi="News Gothic GDB" w:cs="News Gothic GDB"/>
              </w:rPr>
              <w:t>)</w:t>
            </w:r>
          </w:p>
          <w:p w14:paraId="7C21E0A4" w14:textId="4B14D5F3" w:rsidR="00F4043E" w:rsidRDefault="00F4043E" w:rsidP="00F4043E">
            <w:pPr>
              <w:ind w:left="0"/>
              <w:jc w:val="both"/>
              <w:rPr>
                <w:rFonts w:ascii="News Gothic GDB" w:eastAsia="News Gothic GDB" w:hAnsi="News Gothic GDB" w:cs="News Gothic GDB"/>
                <w:szCs w:val="22"/>
                <w:lang w:val="en-GB"/>
              </w:rPr>
            </w:pPr>
          </w:p>
          <w:p w14:paraId="6A20A88A" w14:textId="4730E6DD" w:rsidR="00F4043E" w:rsidRDefault="00F4043E" w:rsidP="00F4043E">
            <w:pPr>
              <w:pStyle w:val="ListParagraph"/>
              <w:numPr>
                <w:ilvl w:val="0"/>
                <w:numId w:val="7"/>
              </w:numPr>
              <w:spacing w:before="0" w:after="0" w:line="257" w:lineRule="auto"/>
              <w:ind w:left="360"/>
              <w:jc w:val="both"/>
              <w:rPr>
                <w:rFonts w:ascii="News Gothic GDB" w:eastAsia="News Gothic GDB" w:hAnsi="News Gothic GDB" w:cs="News Gothic GDB"/>
                <w:szCs w:val="22"/>
                <w:lang w:val="en-GB"/>
              </w:rPr>
            </w:pPr>
            <w:r w:rsidRPr="253FCEC1">
              <w:rPr>
                <w:rFonts w:ascii="News Gothic GDB" w:eastAsia="News Gothic GDB" w:hAnsi="News Gothic GDB" w:cs="News Gothic GDB"/>
                <w:szCs w:val="22"/>
              </w:rPr>
              <w:t xml:space="preserve">Remote Penetration Test Environment – AID953 Identity &amp; Access Management </w:t>
            </w:r>
          </w:p>
          <w:p w14:paraId="758B8A0B" w14:textId="3B9A78A6" w:rsidR="00F4043E" w:rsidRDefault="00F4043E" w:rsidP="00F4043E">
            <w:pPr>
              <w:ind w:left="0"/>
              <w:jc w:val="both"/>
              <w:rPr>
                <w:rFonts w:ascii="News Gothic GDB" w:eastAsia="News Gothic GDB" w:hAnsi="News Gothic GDB" w:cs="News Gothic GDB"/>
                <w:szCs w:val="22"/>
                <w:lang w:val="en-GB"/>
              </w:rPr>
            </w:pPr>
            <w:r w:rsidRPr="253FCEC1">
              <w:rPr>
                <w:rFonts w:ascii="News Gothic GDB" w:eastAsia="News Gothic GDB" w:hAnsi="News Gothic GDB" w:cs="News Gothic GDB"/>
                <w:szCs w:val="22"/>
                <w:lang w:val="en-GB"/>
              </w:rPr>
              <w:t>Authorisation Concept was received during preparation phase.</w:t>
            </w:r>
          </w:p>
          <w:p w14:paraId="549A51F6" w14:textId="1A1B0F01" w:rsidR="00F4043E" w:rsidRDefault="00F4043E" w:rsidP="5A162462">
            <w:pPr>
              <w:spacing w:line="259" w:lineRule="auto"/>
              <w:ind w:left="0"/>
              <w:jc w:val="both"/>
              <w:rPr>
                <w:rFonts w:ascii="News Gothic GDB" w:eastAsia="News Gothic GDB" w:hAnsi="News Gothic GDB" w:cs="News Gothic GDB"/>
                <w:color w:val="000000" w:themeColor="text1"/>
                <w:lang w:val="en-GB"/>
              </w:rPr>
            </w:pPr>
            <w:r w:rsidRPr="5A162462">
              <w:rPr>
                <w:rFonts w:ascii="News Gothic GDB" w:eastAsia="News Gothic GDB" w:hAnsi="News Gothic GDB" w:cs="News Gothic GDB"/>
                <w:lang w:val="en-GB"/>
              </w:rPr>
              <w:t xml:space="preserve">IA inspected the application </w:t>
            </w:r>
            <w:hyperlink r:id="rId113">
              <w:r w:rsidRPr="5A162462">
                <w:rPr>
                  <w:rStyle w:val="Hyperlink"/>
                  <w:rFonts w:ascii="News Gothic GDB" w:eastAsia="News Gothic GDB" w:hAnsi="News Gothic GDB" w:cs="News Gothic GDB"/>
                  <w:lang w:val="en-GB"/>
                </w:rPr>
                <w:t>Authorisation Concept</w:t>
              </w:r>
            </w:hyperlink>
            <w:r w:rsidRPr="5A162462">
              <w:rPr>
                <w:rFonts w:ascii="News Gothic GDB" w:eastAsia="News Gothic GDB" w:hAnsi="News Gothic GDB" w:cs="News Gothic GDB"/>
                <w:lang w:val="en-GB"/>
              </w:rPr>
              <w:t xml:space="preserve"> and the extract from IIQ (dated 16 June 2025) and performed analysis. </w:t>
            </w:r>
            <w:r w:rsidRPr="5A162462">
              <w:rPr>
                <w:rFonts w:ascii="News Gothic GDB" w:eastAsia="News Gothic GDB" w:hAnsi="News Gothic GDB" w:cs="News Gothic GDB"/>
                <w:color w:val="000000" w:themeColor="text1"/>
                <w:lang w:val="en-GB"/>
              </w:rPr>
              <w:t>The entitlements/roles were not in sync from the description in AC and the implementation in IIQ.</w:t>
            </w:r>
            <w:r w:rsidRPr="5A162462">
              <w:rPr>
                <w:rFonts w:ascii="News Gothic GDB" w:eastAsia="News Gothic GDB" w:hAnsi="News Gothic GDB" w:cs="News Gothic GDB"/>
                <w:color w:val="FF0000"/>
                <w:lang w:val="en-GB"/>
              </w:rPr>
              <w:t xml:space="preserve"> </w:t>
            </w:r>
            <w:r w:rsidR="4B6AF3D9" w:rsidRPr="5A162462">
              <w:rPr>
                <w:rFonts w:ascii="News Gothic GDB" w:eastAsia="News Gothic GDB" w:hAnsi="News Gothic GDB" w:cs="News Gothic GDB"/>
                <w:color w:val="000000" w:themeColor="text1"/>
                <w:lang w:val="en-GB"/>
              </w:rPr>
              <w:t>However, IA was informed that Authorization Concept has been finalized on 13-June 2025</w:t>
            </w:r>
            <w:r w:rsidR="6F9ABF8F" w:rsidRPr="5A162462">
              <w:rPr>
                <w:rFonts w:ascii="News Gothic GDB" w:eastAsia="News Gothic GDB" w:hAnsi="News Gothic GDB" w:cs="News Gothic GDB"/>
                <w:color w:val="000000" w:themeColor="text1"/>
                <w:lang w:val="en-GB"/>
              </w:rPr>
              <w:t>.</w:t>
            </w:r>
            <w:r w:rsidR="4B6AF3D9" w:rsidRPr="5A162462">
              <w:rPr>
                <w:rFonts w:ascii="News Gothic GDB" w:eastAsia="News Gothic GDB" w:hAnsi="News Gothic GDB" w:cs="News Gothic GDB"/>
                <w:color w:val="000000" w:themeColor="text1"/>
                <w:lang w:val="en-GB"/>
              </w:rPr>
              <w:t xml:space="preserve"> </w:t>
            </w:r>
            <w:r w:rsidR="5BCB97AF" w:rsidRPr="5A162462">
              <w:rPr>
                <w:rFonts w:ascii="News Gothic GDB" w:eastAsia="News Gothic GDB" w:hAnsi="News Gothic GDB" w:cs="News Gothic GDB"/>
                <w:color w:val="000000" w:themeColor="text1"/>
                <w:lang w:val="en-GB"/>
              </w:rPr>
              <w:t>Du</w:t>
            </w:r>
            <w:r w:rsidR="11B3BB83" w:rsidRPr="5A162462">
              <w:rPr>
                <w:rFonts w:ascii="News Gothic GDB" w:eastAsia="News Gothic GDB" w:hAnsi="News Gothic GDB" w:cs="News Gothic GDB"/>
                <w:color w:val="000000" w:themeColor="text1"/>
                <w:lang w:val="en-GB"/>
              </w:rPr>
              <w:t>e to architectural changes</w:t>
            </w:r>
            <w:r w:rsidR="3C8C8340" w:rsidRPr="5A162462">
              <w:rPr>
                <w:rFonts w:ascii="News Gothic GDB" w:eastAsia="News Gothic GDB" w:hAnsi="News Gothic GDB" w:cs="News Gothic GDB"/>
                <w:color w:val="000000" w:themeColor="text1"/>
                <w:lang w:val="en-GB"/>
              </w:rPr>
              <w:t xml:space="preserve"> that are currently in progress,</w:t>
            </w:r>
            <w:r w:rsidR="4B6AF3D9" w:rsidRPr="5A162462">
              <w:rPr>
                <w:rFonts w:ascii="News Gothic GDB" w:eastAsia="News Gothic GDB" w:hAnsi="News Gothic GDB" w:cs="News Gothic GDB"/>
                <w:color w:val="000000" w:themeColor="text1"/>
                <w:lang w:val="en-GB"/>
              </w:rPr>
              <w:t xml:space="preserve"> roles will be set up for RPE and some roles will be deleted</w:t>
            </w:r>
            <w:r w:rsidR="4B028A5E" w:rsidRPr="5A162462">
              <w:rPr>
                <w:rFonts w:ascii="News Gothic GDB" w:eastAsia="News Gothic GDB" w:hAnsi="News Gothic GDB" w:cs="News Gothic GDB"/>
                <w:color w:val="000000" w:themeColor="text1"/>
                <w:lang w:val="en-GB"/>
              </w:rPr>
              <w:t xml:space="preserve"> accordingly. Hence, IA didn’t raise a concern.</w:t>
            </w:r>
          </w:p>
          <w:p w14:paraId="627B3908" w14:textId="10638CC3" w:rsidR="00F4043E" w:rsidRDefault="00F4043E" w:rsidP="5A162462">
            <w:pPr>
              <w:spacing w:line="259" w:lineRule="auto"/>
              <w:ind w:left="0"/>
              <w:jc w:val="both"/>
              <w:rPr>
                <w:rFonts w:ascii="News Gothic GDB" w:eastAsia="News Gothic GDB" w:hAnsi="News Gothic GDB" w:cs="News Gothic GDB"/>
                <w:color w:val="FF0000"/>
                <w:lang w:val="en-GB"/>
              </w:rPr>
            </w:pPr>
          </w:p>
          <w:p w14:paraId="1C81EDF5" w14:textId="2A04EEB6" w:rsidR="00F4043E" w:rsidRDefault="3D0B7DEF" w:rsidP="5A162462">
            <w:pPr>
              <w:spacing w:line="259" w:lineRule="auto"/>
              <w:ind w:left="0"/>
              <w:jc w:val="both"/>
              <w:rPr>
                <w:rFonts w:ascii="News Gothic GDB" w:eastAsia="News Gothic GDB" w:hAnsi="News Gothic GDB" w:cs="News Gothic GDB"/>
                <w:color w:val="FF0000"/>
                <w:lang w:val="en-GB"/>
              </w:rPr>
            </w:pPr>
            <w:r w:rsidRPr="5A162462">
              <w:rPr>
                <w:rFonts w:ascii="News Gothic GDB" w:eastAsia="News Gothic GDB" w:hAnsi="News Gothic GDB" w:cs="News Gothic GDB"/>
                <w:color w:val="000000" w:themeColor="text1"/>
                <w:lang w:val="en-GB"/>
              </w:rPr>
              <w:t>T</w:t>
            </w:r>
            <w:r w:rsidR="00F4043E" w:rsidRPr="5A162462">
              <w:rPr>
                <w:rFonts w:ascii="News Gothic GDB" w:eastAsia="News Gothic GDB" w:hAnsi="News Gothic GDB" w:cs="News Gothic GDB"/>
                <w:color w:val="000000" w:themeColor="text1"/>
                <w:lang w:val="en-GB"/>
              </w:rPr>
              <w:t>he SoD analysis was not prepared as per matrix template and implemented within IIQ. Internal Audit (IA) identified missing access rights management controls for the RPE</w:t>
            </w:r>
            <w:r w:rsidR="00F4043E" w:rsidRPr="5A162462">
              <w:rPr>
                <w:rFonts w:ascii="News Gothic GDB" w:eastAsia="News Gothic GDB" w:hAnsi="News Gothic GDB" w:cs="News Gothic GDB"/>
                <w:color w:val="000000" w:themeColor="text1"/>
              </w:rPr>
              <w:t xml:space="preserve">– AID953 </w:t>
            </w:r>
            <w:r w:rsidR="00F4043E" w:rsidRPr="5A162462">
              <w:rPr>
                <w:rFonts w:ascii="News Gothic GDB" w:eastAsia="News Gothic GDB" w:hAnsi="News Gothic GDB" w:cs="News Gothic GDB"/>
                <w:color w:val="000000" w:themeColor="text1"/>
                <w:lang w:val="en-GB"/>
              </w:rPr>
              <w:t>application.</w:t>
            </w:r>
            <w:r w:rsidR="00F4043E" w:rsidRPr="5A162462">
              <w:rPr>
                <w:rFonts w:ascii="News Gothic GDB" w:eastAsia="News Gothic GDB" w:hAnsi="News Gothic GDB" w:cs="News Gothic GDB"/>
                <w:color w:val="FF0000"/>
                <w:lang w:val="en-GB"/>
              </w:rPr>
              <w:t xml:space="preserve"> </w:t>
            </w:r>
          </w:p>
          <w:p w14:paraId="79D26E9C" w14:textId="025B3D8F" w:rsidR="00F4043E" w:rsidRDefault="13A0E221" w:rsidP="5A162462">
            <w:pPr>
              <w:spacing w:line="259" w:lineRule="auto"/>
              <w:ind w:left="0"/>
              <w:jc w:val="both"/>
              <w:rPr>
                <w:rFonts w:ascii="News Gothic GDB" w:eastAsia="News Gothic GDB" w:hAnsi="News Gothic GDB" w:cs="News Gothic GDB"/>
                <w:color w:val="FF0000"/>
                <w:lang w:val="en-GB"/>
              </w:rPr>
            </w:pPr>
            <w:r>
              <w:rPr>
                <w:noProof/>
              </w:rPr>
              <w:drawing>
                <wp:inline distT="0" distB="0" distL="0" distR="0" wp14:anchorId="77A8EBA4" wp14:editId="16CAEACB">
                  <wp:extent cx="6086475" cy="2200275"/>
                  <wp:effectExtent l="0" t="0" r="0" b="0"/>
                  <wp:docPr id="419983460" name="Picture 419983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extLst>
                              <a:ext uri="{28A0092B-C50C-407E-A947-70E740481C1C}">
                                <a14:useLocalDpi xmlns:a14="http://schemas.microsoft.com/office/drawing/2010/main" val="0"/>
                              </a:ext>
                            </a:extLst>
                          </a:blip>
                          <a:stretch>
                            <a:fillRect/>
                          </a:stretch>
                        </pic:blipFill>
                        <pic:spPr>
                          <a:xfrm>
                            <a:off x="0" y="0"/>
                            <a:ext cx="6086475" cy="2200275"/>
                          </a:xfrm>
                          <a:prstGeom prst="rect">
                            <a:avLst/>
                          </a:prstGeom>
                        </pic:spPr>
                      </pic:pic>
                    </a:graphicData>
                  </a:graphic>
                </wp:inline>
              </w:drawing>
            </w:r>
          </w:p>
          <w:p w14:paraId="0CD58096" w14:textId="5B729A3F" w:rsidR="00F4043E" w:rsidRDefault="00F4043E" w:rsidP="00F4043E">
            <w:pPr>
              <w:ind w:left="0"/>
              <w:jc w:val="both"/>
              <w:rPr>
                <w:rFonts w:ascii="News Gothic GDB" w:eastAsia="News Gothic GDB" w:hAnsi="News Gothic GDB" w:cs="News Gothic GDB"/>
                <w:szCs w:val="22"/>
                <w:lang w:val="en-GB"/>
              </w:rPr>
            </w:pPr>
          </w:p>
          <w:p w14:paraId="23C8F0E6" w14:textId="163E585E" w:rsidR="00F4043E" w:rsidRDefault="107E7315" w:rsidP="5A162462">
            <w:pPr>
              <w:ind w:left="0"/>
              <w:jc w:val="both"/>
              <w:rPr>
                <w:rFonts w:ascii="News Gothic GDB" w:eastAsia="News Gothic GDB" w:hAnsi="News Gothic GDB" w:cs="News Gothic GDB"/>
                <w:color w:val="000000" w:themeColor="text1"/>
                <w:szCs w:val="22"/>
                <w:lang w:val="en-GB"/>
              </w:rPr>
            </w:pPr>
            <w:r w:rsidRPr="5A162462">
              <w:rPr>
                <w:rFonts w:ascii="News Gothic GDB" w:eastAsia="News Gothic GDB" w:hAnsi="News Gothic GDB" w:cs="News Gothic GDB"/>
                <w:lang w:val="en-GB"/>
              </w:rPr>
              <w:t xml:space="preserve">Conclusion: Not </w:t>
            </w:r>
            <w:r w:rsidRPr="5A162462">
              <w:rPr>
                <w:rFonts w:ascii="News Gothic GDB" w:eastAsia="News Gothic GDB" w:hAnsi="News Gothic GDB" w:cs="News Gothic GDB"/>
                <w:color w:val="000000" w:themeColor="text1"/>
                <w:szCs w:val="22"/>
              </w:rPr>
              <w:t>Ok. Issues for the Close-out list for MISP application</w:t>
            </w:r>
            <w:r w:rsidR="5A977D58" w:rsidRPr="5A162462">
              <w:rPr>
                <w:rFonts w:ascii="News Gothic GDB" w:eastAsia="News Gothic GDB" w:hAnsi="News Gothic GDB" w:cs="News Gothic GDB"/>
                <w:color w:val="000000" w:themeColor="text1"/>
                <w:szCs w:val="22"/>
              </w:rPr>
              <w:t xml:space="preserve"> missing definition of SoD principles in the Authorization Concept.</w:t>
            </w:r>
          </w:p>
          <w:p w14:paraId="4FD5C2C1" w14:textId="5ACF4513" w:rsidR="00F4043E" w:rsidRDefault="00F4043E" w:rsidP="00F4043E">
            <w:pPr>
              <w:ind w:left="0"/>
              <w:jc w:val="both"/>
            </w:pPr>
          </w:p>
        </w:tc>
        <w:tc>
          <w:tcPr>
            <w:tcW w:w="599" w:type="dxa"/>
          </w:tcPr>
          <w:p w14:paraId="4FCFE37A" w14:textId="23FB1CDC" w:rsidR="00F4043E" w:rsidRDefault="00F4043E" w:rsidP="00F4043E">
            <w:pPr>
              <w:jc w:val="both"/>
              <w:rPr>
                <w:rFonts w:ascii="News Gothic GDB" w:hAnsi="News Gothic GDB"/>
                <w:b/>
                <w:bCs/>
              </w:rPr>
            </w:pPr>
          </w:p>
        </w:tc>
      </w:tr>
      <w:bookmarkEnd w:id="4"/>
    </w:tbl>
    <w:p w14:paraId="70AF1BDB" w14:textId="2C556141" w:rsidR="0031401F" w:rsidRDefault="0031401F" w:rsidP="0031401F">
      <w:pPr>
        <w:spacing w:before="0" w:after="0"/>
        <w:ind w:left="0"/>
      </w:pPr>
    </w:p>
    <w:p w14:paraId="76366F22" w14:textId="77777777" w:rsidR="00E16898" w:rsidRDefault="00E16898" w:rsidP="0031401F">
      <w:pPr>
        <w:spacing w:before="0" w:after="0"/>
        <w:ind w:left="0"/>
      </w:pPr>
    </w:p>
    <w:p w14:paraId="45B88D1A" w14:textId="1632BA38" w:rsidR="00E16898" w:rsidRDefault="00096861" w:rsidP="0031401F">
      <w:pPr>
        <w:spacing w:before="0" w:after="0"/>
        <w:ind w:left="0"/>
        <w:rPr>
          <w:rFonts w:ascii="News Gothic GDB" w:hAnsi="News Gothic GDB"/>
          <w:szCs w:val="14"/>
        </w:rPr>
      </w:pPr>
      <w:r w:rsidRPr="00096861">
        <w:rPr>
          <w:rFonts w:ascii="News Gothic GDB" w:hAnsi="News Gothic GDB"/>
          <w:szCs w:val="14"/>
        </w:rPr>
        <w:t>Follow up</w:t>
      </w:r>
      <w:r>
        <w:rPr>
          <w:rFonts w:ascii="News Gothic GDB" w:hAnsi="News Gothic GDB"/>
          <w:szCs w:val="14"/>
        </w:rPr>
        <w:t xml:space="preserve"> on the close out points noted above:</w:t>
      </w:r>
    </w:p>
    <w:p w14:paraId="39321CCD" w14:textId="3C2E6C5C" w:rsidR="00096861" w:rsidRDefault="00096861" w:rsidP="0031401F">
      <w:pPr>
        <w:spacing w:before="0" w:after="0"/>
        <w:ind w:left="0"/>
        <w:rPr>
          <w:rFonts w:ascii="News Gothic GDB" w:hAnsi="News Gothic GDB"/>
          <w:szCs w:val="14"/>
        </w:rPr>
      </w:pPr>
      <w:r>
        <w:rPr>
          <w:rFonts w:ascii="News Gothic GDB" w:hAnsi="News Gothic GDB"/>
          <w:szCs w:val="14"/>
        </w:rPr>
        <w:t>Lack of Dora in legal inventories.</w:t>
      </w:r>
    </w:p>
    <w:p w14:paraId="02C5D7C6" w14:textId="43B338A9" w:rsidR="00096861" w:rsidRDefault="00096861" w:rsidP="0031401F">
      <w:pPr>
        <w:spacing w:before="0" w:after="0"/>
        <w:ind w:left="0"/>
        <w:rPr>
          <w:rFonts w:ascii="News Gothic GDB" w:hAnsi="News Gothic GDB"/>
          <w:szCs w:val="14"/>
        </w:rPr>
      </w:pPr>
      <w:r>
        <w:rPr>
          <w:rFonts w:ascii="News Gothic GDB" w:hAnsi="News Gothic GDB"/>
          <w:szCs w:val="14"/>
        </w:rPr>
        <w:t>Point already raised in audit ongoing in parallel</w:t>
      </w:r>
      <w:r w:rsidR="00FD7BDC">
        <w:rPr>
          <w:rFonts w:ascii="News Gothic GDB" w:hAnsi="News Gothic GDB"/>
          <w:szCs w:val="14"/>
        </w:rPr>
        <w:t xml:space="preserve"> as highlighted by auditee.</w:t>
      </w:r>
    </w:p>
    <w:p w14:paraId="6149D0A2" w14:textId="77D5FC0B" w:rsidR="00FD7BDC" w:rsidRPr="00096861" w:rsidRDefault="00E66999" w:rsidP="0031401F">
      <w:pPr>
        <w:spacing w:before="0" w:after="0"/>
        <w:ind w:left="0"/>
        <w:rPr>
          <w:rFonts w:ascii="News Gothic GDB" w:hAnsi="News Gothic GDB"/>
          <w:szCs w:val="14"/>
        </w:rPr>
      </w:pPr>
      <w:r>
        <w:rPr>
          <w:rFonts w:ascii="News Gothic GDB" w:hAnsi="News Gothic GDB"/>
          <w:szCs w:val="14"/>
        </w:rPr>
        <w:object w:dxaOrig="1535" w:dyaOrig="991" w14:anchorId="6733357E">
          <v:shape id="_x0000_i1034" type="#_x0000_t75" style="width:76.5pt;height:49.5pt" o:ole="">
            <v:imagedata r:id="rId115" o:title=""/>
          </v:shape>
          <o:OLEObject Type="Embed" ProgID="Package" ShapeID="_x0000_i1034" DrawAspect="Icon" ObjectID="_1817354958" r:id="rId116"/>
        </w:object>
      </w:r>
    </w:p>
    <w:p w14:paraId="1CD24169" w14:textId="7AB66AB2" w:rsidR="00E66999" w:rsidRDefault="00E66999" w:rsidP="00E66999">
      <w:pPr>
        <w:spacing w:before="0" w:after="0"/>
        <w:ind w:left="0"/>
        <w:rPr>
          <w:rFonts w:ascii="News Gothic GDB" w:hAnsi="News Gothic GDB"/>
          <w:szCs w:val="14"/>
        </w:rPr>
      </w:pPr>
      <w:r>
        <w:rPr>
          <w:rFonts w:ascii="News Gothic GDB" w:hAnsi="News Gothic GDB"/>
          <w:szCs w:val="14"/>
        </w:rPr>
        <w:t xml:space="preserve">IA team, </w:t>
      </w:r>
      <w:del w:id="34" w:author="Predrag Adamovic" w:date="2025-08-22T14:34:00Z" w16du:dateUtc="2025-08-22T12:34:00Z">
        <w:r w:rsidDel="00C955C1">
          <w:rPr>
            <w:rFonts w:ascii="News Gothic GDB" w:hAnsi="News Gothic GDB"/>
            <w:szCs w:val="14"/>
          </w:rPr>
          <w:delText xml:space="preserve">relaid </w:delText>
        </w:r>
      </w:del>
      <w:ins w:id="35" w:author="Predrag Adamovic" w:date="2025-08-22T14:34:00Z" w16du:dateUtc="2025-08-22T12:34:00Z">
        <w:r w:rsidR="00C955C1">
          <w:rPr>
            <w:rFonts w:ascii="News Gothic GDB" w:hAnsi="News Gothic GDB"/>
            <w:szCs w:val="14"/>
          </w:rPr>
          <w:t xml:space="preserve">provided </w:t>
        </w:r>
      </w:ins>
      <w:r>
        <w:rPr>
          <w:rFonts w:ascii="News Gothic GDB" w:hAnsi="News Gothic GDB"/>
          <w:szCs w:val="14"/>
        </w:rPr>
        <w:t xml:space="preserve">the information to the respective auditors and </w:t>
      </w:r>
      <w:proofErr w:type="gramStart"/>
      <w:r>
        <w:rPr>
          <w:rFonts w:ascii="News Gothic GDB" w:hAnsi="News Gothic GDB"/>
          <w:szCs w:val="14"/>
        </w:rPr>
        <w:t>auditor</w:t>
      </w:r>
      <w:proofErr w:type="gramEnd"/>
      <w:r>
        <w:rPr>
          <w:rFonts w:ascii="News Gothic GDB" w:hAnsi="News Gothic GDB"/>
          <w:szCs w:val="14"/>
        </w:rPr>
        <w:t xml:space="preserve"> in charge of </w:t>
      </w:r>
      <w:r w:rsidRPr="00E66999">
        <w:rPr>
          <w:rFonts w:ascii="News Gothic GDB" w:hAnsi="News Gothic GDB"/>
          <w:szCs w:val="14"/>
        </w:rPr>
        <w:t>2025-033</w:t>
      </w:r>
      <w:r>
        <w:rPr>
          <w:rFonts w:ascii="News Gothic GDB" w:hAnsi="News Gothic GDB"/>
          <w:szCs w:val="14"/>
        </w:rPr>
        <w:t xml:space="preserve"> outsourcing audit and issue will be raised as finding </w:t>
      </w:r>
      <w:r w:rsidRPr="00E66999">
        <w:rPr>
          <w:rFonts w:ascii="News Gothic GDB" w:hAnsi="News Gothic GDB"/>
          <w:szCs w:val="14"/>
        </w:rPr>
        <w:t>2025-033_F10</w:t>
      </w:r>
      <w:r>
        <w:rPr>
          <w:rFonts w:ascii="News Gothic GDB" w:hAnsi="News Gothic GDB"/>
          <w:szCs w:val="14"/>
        </w:rPr>
        <w:t xml:space="preserve"> there.</w:t>
      </w:r>
    </w:p>
    <w:p w14:paraId="0DA41764" w14:textId="1683AC5E" w:rsidR="00E66999" w:rsidRDefault="00E66999" w:rsidP="00E66999">
      <w:pPr>
        <w:spacing w:before="0" w:after="0"/>
        <w:ind w:left="0"/>
        <w:rPr>
          <w:rFonts w:ascii="News Gothic GDB" w:hAnsi="News Gothic GDB"/>
          <w:szCs w:val="14"/>
        </w:rPr>
      </w:pPr>
      <w:proofErr w:type="gramStart"/>
      <w:r>
        <w:rPr>
          <w:rFonts w:ascii="News Gothic GDB" w:hAnsi="News Gothic GDB"/>
          <w:szCs w:val="14"/>
        </w:rPr>
        <w:t>Therefore</w:t>
      </w:r>
      <w:proofErr w:type="gramEnd"/>
      <w:r>
        <w:rPr>
          <w:rFonts w:ascii="News Gothic GDB" w:hAnsi="News Gothic GDB"/>
          <w:szCs w:val="14"/>
        </w:rPr>
        <w:t xml:space="preserve"> </w:t>
      </w:r>
      <w:r w:rsidR="008538F8">
        <w:rPr>
          <w:rFonts w:ascii="News Gothic GDB" w:hAnsi="News Gothic GDB"/>
          <w:szCs w:val="14"/>
        </w:rPr>
        <w:t>issues considered as closed for this audit.</w:t>
      </w:r>
    </w:p>
    <w:p w14:paraId="254D5A36" w14:textId="77777777" w:rsidR="008538F8" w:rsidRDefault="008538F8" w:rsidP="00E66999">
      <w:pPr>
        <w:spacing w:before="0" w:after="0"/>
        <w:ind w:left="0"/>
        <w:rPr>
          <w:rFonts w:ascii="News Gothic GDB" w:hAnsi="News Gothic GDB"/>
          <w:szCs w:val="14"/>
        </w:rPr>
      </w:pPr>
    </w:p>
    <w:p w14:paraId="17C1DBC9" w14:textId="1F08EE8D" w:rsidR="008538F8" w:rsidRDefault="008538F8" w:rsidP="00E66999">
      <w:pPr>
        <w:spacing w:before="0" w:after="0"/>
        <w:ind w:left="0"/>
        <w:rPr>
          <w:rFonts w:ascii="News Gothic GDB" w:hAnsi="News Gothic GDB"/>
          <w:szCs w:val="14"/>
        </w:rPr>
      </w:pPr>
      <w:r>
        <w:rPr>
          <w:rFonts w:ascii="News Gothic GDB" w:hAnsi="News Gothic GDB"/>
          <w:szCs w:val="14"/>
        </w:rPr>
        <w:t>For the outstanding status of overdue vulnerabilities reported to DSC</w:t>
      </w:r>
    </w:p>
    <w:p w14:paraId="050F9647" w14:textId="7FC0C2DC" w:rsidR="008538F8" w:rsidRDefault="008538F8" w:rsidP="00E66999">
      <w:pPr>
        <w:spacing w:before="0" w:after="0"/>
        <w:ind w:left="0"/>
        <w:rPr>
          <w:rFonts w:ascii="News Gothic GDB" w:hAnsi="News Gothic GDB"/>
          <w:szCs w:val="14"/>
        </w:rPr>
      </w:pPr>
      <w:r>
        <w:rPr>
          <w:rFonts w:ascii="News Gothic GDB" w:hAnsi="News Gothic GDB"/>
          <w:szCs w:val="14"/>
        </w:rPr>
        <w:t xml:space="preserve">IA contacted </w:t>
      </w:r>
      <w:proofErr w:type="gramStart"/>
      <w:r>
        <w:rPr>
          <w:rFonts w:ascii="News Gothic GDB" w:hAnsi="News Gothic GDB"/>
          <w:szCs w:val="14"/>
        </w:rPr>
        <w:t>4 most</w:t>
      </w:r>
      <w:proofErr w:type="gramEnd"/>
      <w:r>
        <w:rPr>
          <w:rFonts w:ascii="News Gothic GDB" w:hAnsi="News Gothic GDB"/>
          <w:szCs w:val="14"/>
        </w:rPr>
        <w:t xml:space="preserve"> impacted TISOs on their actions.</w:t>
      </w:r>
    </w:p>
    <w:p w14:paraId="1E3254C4" w14:textId="17051BEC" w:rsidR="008538F8" w:rsidRDefault="008538F8" w:rsidP="008538F8">
      <w:pPr>
        <w:spacing w:before="0" w:after="0"/>
        <w:ind w:left="0"/>
        <w:rPr>
          <w:rFonts w:ascii="News Gothic GDB" w:hAnsi="News Gothic GDB"/>
          <w:szCs w:val="14"/>
        </w:rPr>
      </w:pPr>
      <w:r>
        <w:rPr>
          <w:rFonts w:ascii="News Gothic GDB" w:hAnsi="News Gothic GDB"/>
          <w:szCs w:val="14"/>
        </w:rPr>
        <w:t>Received the following responses:</w:t>
      </w:r>
    </w:p>
    <w:p w14:paraId="1BB1A167" w14:textId="2897A251" w:rsidR="008538F8" w:rsidRPr="00096861" w:rsidRDefault="00D923C8" w:rsidP="008538F8">
      <w:pPr>
        <w:spacing w:before="0" w:after="0"/>
        <w:ind w:left="0"/>
        <w:rPr>
          <w:rFonts w:ascii="News Gothic GDB" w:hAnsi="News Gothic GDB"/>
          <w:szCs w:val="14"/>
        </w:rPr>
      </w:pPr>
      <w:r>
        <w:rPr>
          <w:rFonts w:ascii="News Gothic GDB" w:hAnsi="News Gothic GDB"/>
          <w:szCs w:val="14"/>
        </w:rPr>
        <w:object w:dxaOrig="1535" w:dyaOrig="991" w14:anchorId="5C3AC907">
          <v:shape id="_x0000_i1035" type="#_x0000_t75" style="width:76.5pt;height:49.5pt" o:ole="">
            <v:imagedata r:id="rId117" o:title=""/>
          </v:shape>
          <o:OLEObject Type="Embed" ProgID="Package" ShapeID="_x0000_i1035" DrawAspect="Icon" ObjectID="_1817354959" r:id="rId118"/>
        </w:object>
      </w:r>
    </w:p>
    <w:p w14:paraId="595E1804" w14:textId="0F820841" w:rsidR="00E16898" w:rsidRDefault="00D923C8" w:rsidP="0031401F">
      <w:pPr>
        <w:spacing w:before="0" w:after="0"/>
        <w:ind w:left="0"/>
      </w:pPr>
      <w:r>
        <w:object w:dxaOrig="1535" w:dyaOrig="991" w14:anchorId="0A8354F9">
          <v:shape id="_x0000_i1036" type="#_x0000_t75" style="width:76.5pt;height:49.5pt" o:ole="">
            <v:imagedata r:id="rId119" o:title=""/>
          </v:shape>
          <o:OLEObject Type="Embed" ProgID="Package" ShapeID="_x0000_i1036" DrawAspect="Icon" ObjectID="_1817354960" r:id="rId120"/>
        </w:object>
      </w:r>
    </w:p>
    <w:p w14:paraId="45821BF1" w14:textId="4C41B85B" w:rsidR="00E16898" w:rsidRDefault="00C3123F" w:rsidP="0031401F">
      <w:pPr>
        <w:spacing w:before="0" w:after="0"/>
        <w:ind w:left="0"/>
        <w:rPr>
          <w:rFonts w:ascii="News Gothic GDB" w:hAnsi="News Gothic GDB"/>
          <w:szCs w:val="14"/>
        </w:rPr>
      </w:pPr>
      <w:r>
        <w:rPr>
          <w:rFonts w:ascii="News Gothic GDB" w:hAnsi="News Gothic GDB"/>
          <w:szCs w:val="14"/>
        </w:rPr>
        <w:object w:dxaOrig="1535" w:dyaOrig="991" w14:anchorId="1C538C7F">
          <v:shape id="_x0000_i1037" type="#_x0000_t75" style="width:76.5pt;height:49.5pt" o:ole="">
            <v:imagedata r:id="rId121" o:title=""/>
          </v:shape>
          <o:OLEObject Type="Embed" ProgID="Package" ShapeID="_x0000_i1037" DrawAspect="Icon" ObjectID="_1817354961" r:id="rId122"/>
        </w:object>
      </w:r>
    </w:p>
    <w:p w14:paraId="14B400DF" w14:textId="77777777" w:rsidR="00C3123F" w:rsidRDefault="00C3123F" w:rsidP="0031401F">
      <w:pPr>
        <w:spacing w:before="0" w:after="0"/>
        <w:ind w:left="0"/>
        <w:rPr>
          <w:rFonts w:ascii="News Gothic GDB" w:hAnsi="News Gothic GDB"/>
          <w:szCs w:val="14"/>
        </w:rPr>
      </w:pPr>
    </w:p>
    <w:p w14:paraId="14EAB08A" w14:textId="488BFB88" w:rsidR="00C3123F" w:rsidRDefault="00C3123F" w:rsidP="0031401F">
      <w:pPr>
        <w:spacing w:before="0" w:after="0"/>
        <w:ind w:left="0"/>
        <w:rPr>
          <w:rFonts w:ascii="News Gothic GDB" w:hAnsi="News Gothic GDB"/>
          <w:szCs w:val="14"/>
        </w:rPr>
      </w:pPr>
      <w:r>
        <w:rPr>
          <w:rFonts w:ascii="News Gothic GDB" w:hAnsi="News Gothic GDB"/>
          <w:szCs w:val="14"/>
        </w:rPr>
        <w:object w:dxaOrig="1535" w:dyaOrig="991" w14:anchorId="3D3D6F0B">
          <v:shape id="_x0000_i1038" type="#_x0000_t75" style="width:76.5pt;height:49.5pt" o:ole="">
            <v:imagedata r:id="rId123" o:title=""/>
          </v:shape>
          <o:OLEObject Type="Embed" ProgID="Package" ShapeID="_x0000_i1038" DrawAspect="Icon" ObjectID="_1817354962" r:id="rId124"/>
        </w:object>
      </w:r>
    </w:p>
    <w:p w14:paraId="4C80D36E" w14:textId="04B23C6A" w:rsidR="00387036" w:rsidRDefault="0052565A" w:rsidP="00387036">
      <w:pPr>
        <w:spacing w:before="0" w:after="0"/>
        <w:ind w:left="0"/>
        <w:rPr>
          <w:rFonts w:ascii="News Gothic GDB" w:hAnsi="News Gothic GDB"/>
          <w:szCs w:val="14"/>
        </w:rPr>
      </w:pPr>
      <w:r>
        <w:rPr>
          <w:rFonts w:ascii="News Gothic GDB" w:hAnsi="News Gothic GDB"/>
          <w:szCs w:val="14"/>
        </w:rPr>
        <w:t xml:space="preserve">All acknowledgement actions undertaken on their behalf, </w:t>
      </w:r>
      <w:r w:rsidR="00387036">
        <w:rPr>
          <w:rFonts w:ascii="News Gothic GDB" w:hAnsi="News Gothic GDB"/>
          <w:szCs w:val="14"/>
        </w:rPr>
        <w:t xml:space="preserve">attentions to the issues. IA did not identify </w:t>
      </w:r>
      <w:proofErr w:type="gramStart"/>
      <w:r w:rsidR="00387036">
        <w:rPr>
          <w:rFonts w:ascii="News Gothic GDB" w:hAnsi="News Gothic GDB"/>
          <w:szCs w:val="14"/>
        </w:rPr>
        <w:t>reason</w:t>
      </w:r>
      <w:proofErr w:type="gramEnd"/>
      <w:r w:rsidR="00387036">
        <w:rPr>
          <w:rFonts w:ascii="News Gothic GDB" w:hAnsi="News Gothic GDB"/>
          <w:szCs w:val="14"/>
        </w:rPr>
        <w:t xml:space="preserve"> or actions not taken by them, therefore </w:t>
      </w:r>
      <w:proofErr w:type="gramStart"/>
      <w:r w:rsidR="00387036">
        <w:rPr>
          <w:rFonts w:ascii="News Gothic GDB" w:hAnsi="News Gothic GDB"/>
          <w:szCs w:val="14"/>
        </w:rPr>
        <w:t>no</w:t>
      </w:r>
      <w:proofErr w:type="gramEnd"/>
      <w:r w:rsidR="00387036">
        <w:rPr>
          <w:rFonts w:ascii="News Gothic GDB" w:hAnsi="News Gothic GDB"/>
          <w:szCs w:val="14"/>
        </w:rPr>
        <w:t xml:space="preserve"> reason for </w:t>
      </w:r>
      <w:proofErr w:type="gramStart"/>
      <w:r w:rsidR="00387036">
        <w:rPr>
          <w:rFonts w:ascii="News Gothic GDB" w:hAnsi="News Gothic GDB"/>
          <w:szCs w:val="14"/>
        </w:rPr>
        <w:t>a finding</w:t>
      </w:r>
      <w:proofErr w:type="gramEnd"/>
      <w:r w:rsidR="00387036">
        <w:rPr>
          <w:rFonts w:ascii="News Gothic GDB" w:hAnsi="News Gothic GDB"/>
          <w:szCs w:val="14"/>
        </w:rPr>
        <w:t xml:space="preserve"> to be raised.</w:t>
      </w:r>
    </w:p>
    <w:p w14:paraId="57ED18E7" w14:textId="77777777" w:rsidR="00C3123F" w:rsidRDefault="00C3123F" w:rsidP="0031401F">
      <w:pPr>
        <w:spacing w:before="0" w:after="0"/>
        <w:ind w:left="0"/>
      </w:pPr>
    </w:p>
    <w:bookmarkEnd w:id="0"/>
    <w:p w14:paraId="56F54B66" w14:textId="17C7E5F1" w:rsidR="00811260" w:rsidRPr="005A7DF3" w:rsidRDefault="00FF02E3" w:rsidP="00AB33B9">
      <w:pPr>
        <w:ind w:left="0"/>
        <w:jc w:val="both"/>
        <w:rPr>
          <w:rFonts w:ascii="News Gothic GDB" w:hAnsi="News Gothic GDB"/>
          <w:szCs w:val="14"/>
        </w:rPr>
      </w:pPr>
      <w:r w:rsidRPr="005A7DF3">
        <w:rPr>
          <w:rFonts w:ascii="News Gothic GDB" w:hAnsi="News Gothic GDB"/>
          <w:szCs w:val="14"/>
        </w:rPr>
        <w:t>DORA mapping:</w:t>
      </w:r>
    </w:p>
    <w:p w14:paraId="577A2534" w14:textId="775D1D36" w:rsidR="00FF02E3" w:rsidRPr="005A7DF3" w:rsidRDefault="005A7DF3" w:rsidP="00AB33B9">
      <w:pPr>
        <w:ind w:left="0"/>
        <w:jc w:val="both"/>
        <w:rPr>
          <w:rFonts w:ascii="News Gothic GDB" w:hAnsi="News Gothic GDB"/>
          <w:szCs w:val="14"/>
        </w:rPr>
      </w:pPr>
      <w:r w:rsidRPr="005A7DF3">
        <w:rPr>
          <w:rFonts w:ascii="News Gothic GDB" w:hAnsi="News Gothic GDB"/>
          <w:szCs w:val="14"/>
        </w:rPr>
        <w:t>Dora act level 1. Art 25.1:</w:t>
      </w:r>
    </w:p>
    <w:p w14:paraId="49D8A1F7" w14:textId="039D6631" w:rsidR="001C2981" w:rsidRDefault="005A7DF3" w:rsidP="001C2981">
      <w:pPr>
        <w:ind w:left="0"/>
        <w:jc w:val="both"/>
        <w:rPr>
          <w:rFonts w:ascii="News Gothic GDB" w:hAnsi="News Gothic GDB"/>
          <w:szCs w:val="14"/>
        </w:rPr>
      </w:pPr>
      <w:r>
        <w:rPr>
          <w:rFonts w:ascii="News Gothic GDB" w:hAnsi="News Gothic GDB"/>
          <w:szCs w:val="14"/>
        </w:rPr>
        <w:t>Even though the requirement</w:t>
      </w:r>
      <w:r w:rsidR="00590DB5">
        <w:rPr>
          <w:rFonts w:ascii="News Gothic GDB" w:hAnsi="News Gothic GDB"/>
          <w:szCs w:val="14"/>
        </w:rPr>
        <w:t xml:space="preserve"> is related to the testing </w:t>
      </w:r>
      <w:proofErr w:type="spellStart"/>
      <w:r w:rsidR="00590DB5">
        <w:rPr>
          <w:rFonts w:ascii="News Gothic GDB" w:hAnsi="News Gothic GDB"/>
          <w:szCs w:val="14"/>
        </w:rPr>
        <w:t>programme</w:t>
      </w:r>
      <w:proofErr w:type="spellEnd"/>
      <w:r w:rsidR="00590DB5">
        <w:rPr>
          <w:rFonts w:ascii="News Gothic GDB" w:hAnsi="News Gothic GDB"/>
          <w:szCs w:val="14"/>
        </w:rPr>
        <w:t xml:space="preserve">, the specific vulnerability management process is in place </w:t>
      </w:r>
      <w:r w:rsidR="001C2981">
        <w:rPr>
          <w:rFonts w:ascii="News Gothic GDB" w:hAnsi="News Gothic GDB"/>
          <w:szCs w:val="14"/>
        </w:rPr>
        <w:t xml:space="preserve">always. The process has dedicated mandatory </w:t>
      </w:r>
      <w:proofErr w:type="gramStart"/>
      <w:r w:rsidR="001C2981">
        <w:rPr>
          <w:rFonts w:ascii="News Gothic GDB" w:hAnsi="News Gothic GDB"/>
          <w:szCs w:val="14"/>
        </w:rPr>
        <w:t>guideline</w:t>
      </w:r>
      <w:proofErr w:type="gramEnd"/>
      <w:r w:rsidR="00F37A87">
        <w:rPr>
          <w:rFonts w:ascii="News Gothic GDB" w:hAnsi="News Gothic GDB"/>
          <w:szCs w:val="14"/>
        </w:rPr>
        <w:t>, tools, teams involved and reporting in place.</w:t>
      </w:r>
    </w:p>
    <w:p w14:paraId="0F63304A" w14:textId="313E361E" w:rsidR="00F37A87" w:rsidRPr="005A7DF3" w:rsidRDefault="00F37A87" w:rsidP="001C2981">
      <w:pPr>
        <w:ind w:left="0"/>
        <w:jc w:val="both"/>
        <w:rPr>
          <w:rFonts w:ascii="News Gothic GDB" w:hAnsi="News Gothic GDB"/>
          <w:szCs w:val="14"/>
        </w:rPr>
      </w:pPr>
      <w:r>
        <w:rPr>
          <w:rFonts w:ascii="News Gothic GDB" w:hAnsi="News Gothic GDB"/>
          <w:szCs w:val="14"/>
        </w:rPr>
        <w:t>No gap noted.</w:t>
      </w:r>
    </w:p>
    <w:p w14:paraId="1FDF06DA" w14:textId="4E710667" w:rsidR="005A7DF3" w:rsidRDefault="005A7DF3" w:rsidP="005A7DF3">
      <w:pPr>
        <w:ind w:left="0"/>
        <w:jc w:val="both"/>
        <w:rPr>
          <w:rFonts w:ascii="News Gothic GDB" w:hAnsi="News Gothic GDB"/>
          <w:szCs w:val="14"/>
        </w:rPr>
      </w:pPr>
      <w:r w:rsidRPr="005A7DF3">
        <w:rPr>
          <w:rFonts w:ascii="News Gothic GDB" w:hAnsi="News Gothic GDB"/>
          <w:szCs w:val="14"/>
        </w:rPr>
        <w:t>Dora act level 1. Art 25.2:</w:t>
      </w:r>
    </w:p>
    <w:p w14:paraId="255D5943" w14:textId="77777777" w:rsidR="00EC7DA2" w:rsidRDefault="00580AC9" w:rsidP="005A7DF3">
      <w:pPr>
        <w:ind w:left="0"/>
        <w:jc w:val="both"/>
        <w:rPr>
          <w:rFonts w:ascii="News Gothic GDB" w:hAnsi="News Gothic GDB"/>
          <w:szCs w:val="14"/>
        </w:rPr>
      </w:pPr>
      <w:r>
        <w:rPr>
          <w:rFonts w:ascii="News Gothic GDB" w:hAnsi="News Gothic GDB"/>
          <w:szCs w:val="14"/>
        </w:rPr>
        <w:t xml:space="preserve">Not specifically testing as part of this audit. </w:t>
      </w:r>
      <w:proofErr w:type="gramStart"/>
      <w:r w:rsidR="003649EF">
        <w:rPr>
          <w:rFonts w:ascii="News Gothic GDB" w:hAnsi="News Gothic GDB"/>
          <w:szCs w:val="14"/>
        </w:rPr>
        <w:t>However</w:t>
      </w:r>
      <w:proofErr w:type="gramEnd"/>
      <w:r w:rsidR="003649EF">
        <w:rPr>
          <w:rFonts w:ascii="News Gothic GDB" w:hAnsi="News Gothic GDB"/>
          <w:szCs w:val="14"/>
        </w:rPr>
        <w:t xml:space="preserve"> the requirements are part of the guidelines and procedures</w:t>
      </w:r>
      <w:r w:rsidR="00B1228E">
        <w:rPr>
          <w:rFonts w:ascii="News Gothic GDB" w:hAnsi="News Gothic GDB"/>
          <w:szCs w:val="14"/>
        </w:rPr>
        <w:t>. And there the currently running scans do not distinguish between the environments:</w:t>
      </w:r>
    </w:p>
    <w:p w14:paraId="628201C2" w14:textId="300B8EED" w:rsidR="00F37A87" w:rsidRDefault="00EC7DA2" w:rsidP="005A7DF3">
      <w:pPr>
        <w:ind w:left="0"/>
        <w:jc w:val="both"/>
        <w:rPr>
          <w:rFonts w:ascii="News Gothic GDB" w:hAnsi="News Gothic GDB"/>
          <w:szCs w:val="14"/>
        </w:rPr>
      </w:pPr>
      <w:r w:rsidRPr="00EC7DA2">
        <w:rPr>
          <w:rFonts w:ascii="News Gothic GDB" w:hAnsi="News Gothic GDB"/>
          <w:noProof/>
          <w:szCs w:val="14"/>
        </w:rPr>
        <w:drawing>
          <wp:inline distT="0" distB="0" distL="0" distR="0" wp14:anchorId="4676EAB8" wp14:editId="689DE4B3">
            <wp:extent cx="6915150" cy="1517015"/>
            <wp:effectExtent l="0" t="0" r="0" b="6985"/>
            <wp:docPr id="586621194"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621194" name="Picture 1" descr="A white background with black text&#10;&#10;AI-generated content may be incorrect."/>
                    <pic:cNvPicPr/>
                  </pic:nvPicPr>
                  <pic:blipFill>
                    <a:blip r:embed="rId125"/>
                    <a:stretch>
                      <a:fillRect/>
                    </a:stretch>
                  </pic:blipFill>
                  <pic:spPr>
                    <a:xfrm>
                      <a:off x="0" y="0"/>
                      <a:ext cx="6915150" cy="1517015"/>
                    </a:xfrm>
                    <a:prstGeom prst="rect">
                      <a:avLst/>
                    </a:prstGeom>
                  </pic:spPr>
                </pic:pic>
              </a:graphicData>
            </a:graphic>
          </wp:inline>
        </w:drawing>
      </w:r>
      <w:r w:rsidR="00580AC9">
        <w:rPr>
          <w:rFonts w:ascii="News Gothic GDB" w:hAnsi="News Gothic GDB"/>
          <w:szCs w:val="14"/>
        </w:rPr>
        <w:t xml:space="preserve"> </w:t>
      </w:r>
    </w:p>
    <w:p w14:paraId="2E712A8E" w14:textId="514AEEB4" w:rsidR="00EC7DA2" w:rsidRDefault="00EC7DA2" w:rsidP="005A7DF3">
      <w:pPr>
        <w:ind w:left="0"/>
        <w:jc w:val="both"/>
        <w:rPr>
          <w:rFonts w:ascii="News Gothic GDB" w:hAnsi="News Gothic GDB"/>
          <w:szCs w:val="14"/>
        </w:rPr>
      </w:pPr>
      <w:proofErr w:type="gramStart"/>
      <w:r>
        <w:rPr>
          <w:rFonts w:ascii="News Gothic GDB" w:hAnsi="News Gothic GDB"/>
          <w:szCs w:val="14"/>
        </w:rPr>
        <w:t>Therefore</w:t>
      </w:r>
      <w:proofErr w:type="gramEnd"/>
      <w:r>
        <w:rPr>
          <w:rFonts w:ascii="News Gothic GDB" w:hAnsi="News Gothic GDB"/>
          <w:szCs w:val="14"/>
        </w:rPr>
        <w:t xml:space="preserve"> the scanning would be performed already on testing</w:t>
      </w:r>
      <w:r w:rsidR="00E16898">
        <w:rPr>
          <w:rFonts w:ascii="News Gothic GDB" w:hAnsi="News Gothic GDB"/>
          <w:szCs w:val="14"/>
        </w:rPr>
        <w:t>/acceptance/simulation servers before production.</w:t>
      </w:r>
    </w:p>
    <w:p w14:paraId="1A27E593" w14:textId="77777777" w:rsidR="00E16898" w:rsidRPr="005A7DF3" w:rsidRDefault="00E16898" w:rsidP="005A7DF3">
      <w:pPr>
        <w:ind w:left="0"/>
        <w:jc w:val="both"/>
        <w:rPr>
          <w:rFonts w:ascii="News Gothic GDB" w:hAnsi="News Gothic GDB"/>
          <w:szCs w:val="14"/>
        </w:rPr>
      </w:pPr>
    </w:p>
    <w:p w14:paraId="3EF9677A" w14:textId="77777777" w:rsidR="005A7DF3" w:rsidRPr="00AB33B9" w:rsidRDefault="005A7DF3" w:rsidP="00AB33B9">
      <w:pPr>
        <w:ind w:left="0"/>
        <w:jc w:val="both"/>
        <w:rPr>
          <w:rFonts w:ascii="News Gothic GDB" w:hAnsi="News Gothic GDB"/>
          <w:color w:val="FF0000"/>
          <w:szCs w:val="14"/>
        </w:rPr>
      </w:pPr>
    </w:p>
    <w:sectPr w:rsidR="005A7DF3" w:rsidRPr="00AB33B9" w:rsidSect="00D96BA7">
      <w:headerReference w:type="default" r:id="rId126"/>
      <w:footerReference w:type="default" r:id="rId127"/>
      <w:pgSz w:w="11907" w:h="16840" w:code="9"/>
      <w:pgMar w:top="810" w:right="567" w:bottom="425" w:left="450" w:header="90" w:footer="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5" w:author="Predrag Adamovic" w:date="2025-08-22T14:19:00Z" w:initials="PA">
    <w:p w14:paraId="2FF921DF" w14:textId="77777777" w:rsidR="00131F9B" w:rsidRDefault="00131F9B" w:rsidP="00131F9B">
      <w:pPr>
        <w:pStyle w:val="CommentText"/>
        <w:ind w:left="0"/>
      </w:pPr>
      <w:r>
        <w:rPr>
          <w:rStyle w:val="CommentReference"/>
        </w:rPr>
        <w:annotationRef/>
      </w:r>
      <w:r>
        <w:t>Do we have a Future note?</w:t>
      </w:r>
    </w:p>
  </w:comment>
  <w:comment w:id="6" w:author="Milos Medrik" w:date="2025-08-22T15:48:00Z" w:initials="MM">
    <w:p w14:paraId="4DDBE5AA" w14:textId="2786ACAF" w:rsidR="00625063" w:rsidRDefault="00625063">
      <w:pPr>
        <w:pStyle w:val="CommentText"/>
      </w:pPr>
      <w:r>
        <w:rPr>
          <w:rStyle w:val="CommentReference"/>
        </w:rPr>
        <w:annotationRef/>
      </w:r>
      <w:r w:rsidRPr="45737DF3">
        <w:t>240,410,100,556 as source of the test kept open for next audit</w:t>
      </w:r>
    </w:p>
  </w:comment>
  <w:comment w:id="7" w:author="Predrag Adamovic" w:date="2025-08-22T16:55:00Z" w:initials="PA">
    <w:p w14:paraId="7770AF90" w14:textId="77777777" w:rsidR="00BE5B21" w:rsidRDefault="00BE5B21" w:rsidP="00BE5B21">
      <w:pPr>
        <w:pStyle w:val="CommentText"/>
        <w:ind w:left="0"/>
      </w:pPr>
      <w:r>
        <w:rPr>
          <w:rStyle w:val="CommentReference"/>
        </w:rPr>
        <w:annotationRef/>
      </w:r>
      <w:r>
        <w:t>Not sure if I got it right. I thought TP2 was not based on any FuN.</w:t>
      </w:r>
    </w:p>
    <w:p w14:paraId="5AC2CCDC" w14:textId="77777777" w:rsidR="00BE5B21" w:rsidRDefault="00BE5B21" w:rsidP="00BE5B21">
      <w:pPr>
        <w:pStyle w:val="CommentText"/>
        <w:ind w:left="0"/>
      </w:pPr>
      <w:r>
        <w:t>240410100556 is for TP4?</w:t>
      </w:r>
    </w:p>
  </w:comment>
  <w:comment w:id="11" w:author="Predrag Adamovic" w:date="2025-08-22T14:22:00Z" w:initials="PA">
    <w:p w14:paraId="2B55D244" w14:textId="77777777" w:rsidR="00E85CB9" w:rsidRDefault="00E85CB9" w:rsidP="00E85CB9">
      <w:pPr>
        <w:pStyle w:val="CommentText"/>
        <w:ind w:left="0"/>
      </w:pPr>
      <w:r>
        <w:rPr>
          <w:rStyle w:val="CommentReference"/>
        </w:rPr>
        <w:annotationRef/>
      </w:r>
      <w:r>
        <w:t>I would guess this is Rapid7? There is also a different application named R7 but related to ECAG business.</w:t>
      </w:r>
    </w:p>
  </w:comment>
  <w:comment w:id="12" w:author="Milos Medrik" w:date="2025-08-22T15:41:00Z" w:initials="MM">
    <w:p w14:paraId="534BFC0A" w14:textId="40F7C1DF" w:rsidR="00625063" w:rsidRDefault="00625063">
      <w:pPr>
        <w:pStyle w:val="CommentText"/>
      </w:pPr>
      <w:r>
        <w:rPr>
          <w:rStyle w:val="CommentReference"/>
        </w:rPr>
        <w:annotationRef/>
      </w:r>
      <w:r w:rsidRPr="56666C17">
        <w:t xml:space="preserve">No it is the R7 app. Added screenshot </w:t>
      </w:r>
    </w:p>
  </w:comment>
  <w:comment w:id="13" w:author="Predrag Adamovic" w:date="2025-08-22T16:56:00Z" w:initials="PA">
    <w:p w14:paraId="5842CC06" w14:textId="77777777" w:rsidR="00F04837" w:rsidRDefault="00F04837" w:rsidP="00F04837">
      <w:pPr>
        <w:pStyle w:val="CommentText"/>
        <w:ind w:left="0"/>
      </w:pPr>
      <w:r>
        <w:rPr>
          <w:rStyle w:val="CommentReference"/>
        </w:rPr>
        <w:annotationRef/>
      </w:r>
      <w:r>
        <w:t>Interesting indeed ☺️</w:t>
      </w:r>
    </w:p>
    <w:p w14:paraId="143ADA8A" w14:textId="77777777" w:rsidR="00F04837" w:rsidRDefault="00F04837" w:rsidP="00F04837">
      <w:pPr>
        <w:pStyle w:val="CommentText"/>
        <w:ind w:left="0"/>
      </w:pPr>
      <w:r>
        <w:t>Thanks!</w:t>
      </w:r>
    </w:p>
  </w:comment>
  <w:comment w:id="17" w:author="Predrag Adamovic" w:date="2025-08-22T14:25:00Z" w:initials="PA">
    <w:p w14:paraId="2BCC1EB0" w14:textId="4CF90233" w:rsidR="00FB4B04" w:rsidRDefault="00FB4B04" w:rsidP="00FB4B04">
      <w:pPr>
        <w:pStyle w:val="CommentText"/>
        <w:ind w:left="0"/>
      </w:pPr>
      <w:r>
        <w:rPr>
          <w:rStyle w:val="CommentReference"/>
        </w:rPr>
        <w:annotationRef/>
      </w:r>
      <w:r>
        <w:t>I suppose we eventually confirmed this still during fieldwork</w:t>
      </w:r>
    </w:p>
  </w:comment>
  <w:comment w:id="18" w:author="Yezad Wadia" w:date="2025-08-22T15:35:00Z" w:initials="YW">
    <w:p w14:paraId="0FA32761" w14:textId="77777777" w:rsidR="003B1F50" w:rsidRDefault="003B1F50" w:rsidP="003B1F50">
      <w:pPr>
        <w:pStyle w:val="CommentText"/>
        <w:ind w:left="0"/>
      </w:pPr>
      <w:r>
        <w:rPr>
          <w:rStyle w:val="CommentReference"/>
        </w:rPr>
        <w:annotationRef/>
      </w:r>
      <w:r>
        <w:rPr>
          <w:lang w:val="en-GB"/>
        </w:rPr>
        <w:t>updated</w:t>
      </w:r>
    </w:p>
  </w:comment>
  <w:comment w:id="28" w:author="Predrag Adamovic" w:date="2025-08-22T14:30:00Z" w:initials="PA">
    <w:p w14:paraId="5E9B7ADA" w14:textId="5BD09D03" w:rsidR="0000009E" w:rsidRDefault="0000009E" w:rsidP="0000009E">
      <w:pPr>
        <w:pStyle w:val="CommentText"/>
        <w:ind w:left="0"/>
      </w:pPr>
      <w:r>
        <w:rPr>
          <w:rStyle w:val="CommentReference"/>
        </w:rPr>
        <w:annotationRef/>
      </w:r>
      <w:r>
        <w:t>Does not match the TP5 from RCA.</w:t>
      </w:r>
    </w:p>
  </w:comment>
  <w:comment w:id="29" w:author="Milos Medrik" w:date="2025-08-22T15:50:00Z" w:initials="MM">
    <w:p w14:paraId="320F110F" w14:textId="0362F658" w:rsidR="00625063" w:rsidRDefault="00625063">
      <w:pPr>
        <w:pStyle w:val="CommentText"/>
      </w:pPr>
      <w:r>
        <w:rPr>
          <w:rStyle w:val="CommentReference"/>
        </w:rPr>
        <w:annotationRef/>
      </w:r>
      <w:r w:rsidRPr="7A758F1B">
        <w:t>added linkage</w:t>
      </w:r>
    </w:p>
  </w:comment>
  <w:comment w:id="30" w:author="Predrag Adamovic" w:date="2025-08-22T16:57:00Z" w:initials="PA">
    <w:p w14:paraId="47C312DC" w14:textId="77777777" w:rsidR="001339E8" w:rsidRDefault="001339E8" w:rsidP="001339E8">
      <w:pPr>
        <w:pStyle w:val="CommentText"/>
        <w:ind w:left="0"/>
      </w:pPr>
      <w:r>
        <w:rPr>
          <w:rStyle w:val="CommentReference"/>
        </w:rPr>
        <w:annotationRef/>
      </w:r>
      <w:r>
        <w:t>Thanks!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2FF921DF" w15:done="0"/>
  <w15:commentEx w15:paraId="4DDBE5AA" w15:paraIdParent="2FF921DF" w15:done="0"/>
  <w15:commentEx w15:paraId="5AC2CCDC" w15:paraIdParent="2FF921DF" w15:done="0"/>
  <w15:commentEx w15:paraId="2B55D244" w15:done="1"/>
  <w15:commentEx w15:paraId="534BFC0A" w15:paraIdParent="2B55D244" w15:done="1"/>
  <w15:commentEx w15:paraId="143ADA8A" w15:paraIdParent="2B55D244" w15:done="1"/>
  <w15:commentEx w15:paraId="2BCC1EB0" w15:done="1"/>
  <w15:commentEx w15:paraId="0FA32761" w15:paraIdParent="2BCC1EB0" w15:done="1"/>
  <w15:commentEx w15:paraId="5E9B7ADA" w15:done="1"/>
  <w15:commentEx w15:paraId="320F110F" w15:paraIdParent="5E9B7ADA" w15:done="1"/>
  <w15:commentEx w15:paraId="47C312DC" w15:paraIdParent="5E9B7ADA"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0E5253F1" w16cex:dateUtc="2025-08-22T12:19:00Z"/>
  <w16cex:commentExtensible w16cex:durableId="71DF1657" w16cex:dateUtc="2025-08-22T13:48:00Z"/>
  <w16cex:commentExtensible w16cex:durableId="75B3C751" w16cex:dateUtc="2025-08-22T14:55:00Z"/>
  <w16cex:commentExtensible w16cex:durableId="115BD122" w16cex:dateUtc="2025-08-22T12:22:00Z"/>
  <w16cex:commentExtensible w16cex:durableId="0EFBEDE3" w16cex:dateUtc="2025-08-22T13:41:00Z"/>
  <w16cex:commentExtensible w16cex:durableId="2BD4B903" w16cex:dateUtc="2025-08-22T14:56:00Z"/>
  <w16cex:commentExtensible w16cex:durableId="08686F94" w16cex:dateUtc="2025-08-22T12:25:00Z"/>
  <w16cex:commentExtensible w16cex:durableId="131F1DCA" w16cex:dateUtc="2025-08-22T13:35:00Z"/>
  <w16cex:commentExtensible w16cex:durableId="13A4BE0A" w16cex:dateUtc="2025-08-22T12:30:00Z"/>
  <w16cex:commentExtensible w16cex:durableId="45C6CBB4" w16cex:dateUtc="2025-08-22T13:50:00Z"/>
  <w16cex:commentExtensible w16cex:durableId="6CCBD175" w16cex:dateUtc="2025-08-22T14:5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2FF921DF" w16cid:durableId="0E5253F1"/>
  <w16cid:commentId w16cid:paraId="4DDBE5AA" w16cid:durableId="71DF1657"/>
  <w16cid:commentId w16cid:paraId="5AC2CCDC" w16cid:durableId="75B3C751"/>
  <w16cid:commentId w16cid:paraId="2B55D244" w16cid:durableId="115BD122"/>
  <w16cid:commentId w16cid:paraId="534BFC0A" w16cid:durableId="0EFBEDE3"/>
  <w16cid:commentId w16cid:paraId="143ADA8A" w16cid:durableId="2BD4B903"/>
  <w16cid:commentId w16cid:paraId="2BCC1EB0" w16cid:durableId="08686F94"/>
  <w16cid:commentId w16cid:paraId="0FA32761" w16cid:durableId="131F1DCA"/>
  <w16cid:commentId w16cid:paraId="5E9B7ADA" w16cid:durableId="13A4BE0A"/>
  <w16cid:commentId w16cid:paraId="320F110F" w16cid:durableId="45C6CBB4"/>
  <w16cid:commentId w16cid:paraId="47C312DC" w16cid:durableId="6CCBD17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86EF8C5" w14:textId="77777777" w:rsidR="00804E92" w:rsidRDefault="00804E92">
      <w:pPr>
        <w:spacing w:before="0" w:after="0"/>
      </w:pPr>
      <w:r>
        <w:separator/>
      </w:r>
    </w:p>
  </w:endnote>
  <w:endnote w:type="continuationSeparator" w:id="0">
    <w:p w14:paraId="4CECA7D0" w14:textId="77777777" w:rsidR="00804E92" w:rsidRDefault="00804E92">
      <w:pPr>
        <w:spacing w:before="0" w:after="0"/>
      </w:pPr>
      <w:r>
        <w:continuationSeparator/>
      </w:r>
    </w:p>
  </w:endnote>
  <w:endnote w:type="continuationNotice" w:id="1">
    <w:p w14:paraId="3B3F7694" w14:textId="77777777" w:rsidR="00804E92" w:rsidRDefault="00804E92">
      <w:pPr>
        <w:spacing w:before="0"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ews Gothic GDB">
    <w:altName w:val="Calibri"/>
    <w:charset w:val="00"/>
    <w:family w:val="swiss"/>
    <w:pitch w:val="variable"/>
    <w:sig w:usb0="80000027" w:usb1="00000040" w:usb2="00000000" w:usb3="00000000" w:csb0="00000001" w:csb1="00000000"/>
  </w:font>
  <w:font w:name="MS Mincho">
    <w:altName w:val="ＭＳ 明朝"/>
    <w:panose1 w:val="02020609040205080304"/>
    <w:charset w:val="80"/>
    <w:family w:val="roman"/>
    <w:pitch w:val="fixed"/>
    <w:sig w:usb0="00000001" w:usb1="08070000" w:usb2="00000010" w:usb3="00000000" w:csb0="00020000" w:csb1="00000000"/>
  </w:font>
  <w:font w:name="Aptos">
    <w:altName w:val="Calibri"/>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TenCondensed">
    <w:altName w:val="Times New Roman"/>
    <w:charset w:val="00"/>
    <w:family w:val="auto"/>
    <w:pitch w:val="variable"/>
    <w:sig w:usb0="00000003" w:usb1="00000000" w:usb2="00000000" w:usb3="00000000" w:csb0="00000001" w:csb1="00000000"/>
  </w:font>
  <w:font w:name="NewsGoth BT">
    <w:altName w:val="Calibri"/>
    <w:charset w:val="00"/>
    <w:family w:val="swiss"/>
    <w:pitch w:val="variable"/>
    <w:sig w:usb0="80000027" w:usb1="00000040" w:usb2="00000000" w:usb3="00000000" w:csb0="00000001" w:csb1="00000000"/>
  </w:font>
  <w:font w:name="NewsGoth Lt BT">
    <w:charset w:val="00"/>
    <w:family w:val="swiss"/>
    <w:pitch w:val="variable"/>
    <w:sig w:usb0="80000027" w:usb1="00000040" w:usb2="00000000" w:usb3="00000000" w:csb0="00000001" w:csb1="00000000"/>
  </w:font>
  <w:font w:name="Tahoma">
    <w:panose1 w:val="020B0604030504040204"/>
    <w:charset w:val="00"/>
    <w:family w:val="swiss"/>
    <w:pitch w:val="variable"/>
    <w:sig w:usb0="E1002EFF" w:usb1="C000605B" w:usb2="00000029" w:usb3="00000000" w:csb0="000101FF" w:csb1="00000000"/>
  </w:font>
  <w:font w:name="NewsGoth Dm BT">
    <w:altName w:val="Calibri"/>
    <w:charset w:val="00"/>
    <w:family w:val="swiss"/>
    <w:pitch w:val="variable"/>
    <w:sig w:usb0="80000027" w:usb1="00000040" w:usb2="00000000" w:usb3="00000000" w:csb0="00000001" w:csb1="00000000"/>
  </w:font>
  <w:font w:name="DIN-Regular">
    <w:charset w:val="00"/>
    <w:family w:val="swiss"/>
    <w:pitch w:val="variable"/>
    <w:sig w:usb0="80000027" w:usb1="00000000" w:usb2="00000000" w:usb3="00000000" w:csb0="00000001" w:csb1="00000000"/>
  </w:font>
  <w:font w:name="Helvetica">
    <w:panose1 w:val="020B0604020202020204"/>
    <w:charset w:val="00"/>
    <w:family w:val="swiss"/>
    <w:pitch w:val="variable"/>
    <w:sig w:usb0="00000003" w:usb1="00000000" w:usb2="00000000" w:usb3="00000000" w:csb0="00000001" w:csb1="00000000"/>
  </w:font>
  <w:font w:name="Aptos Narrow">
    <w:altName w:val="Calibri"/>
    <w:charset w:val="00"/>
    <w:family w:val="swiss"/>
    <w:pitch w:val="variable"/>
    <w:sig w:usb0="20000287" w:usb1="00000003"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C748464" w14:textId="5D749EA1" w:rsidR="00A7531B" w:rsidRDefault="00A7531B">
    <w:pPr>
      <w:pStyle w:val="Footer"/>
    </w:pPr>
    <w:r>
      <w:rPr>
        <w:noProof/>
      </w:rPr>
      <mc:AlternateContent>
        <mc:Choice Requires="wps">
          <w:drawing>
            <wp:anchor distT="0" distB="0" distL="114300" distR="114300" simplePos="0" relativeHeight="251658240" behindDoc="0" locked="0" layoutInCell="0" allowOverlap="1" wp14:anchorId="5DF67A40" wp14:editId="654C7AA4">
              <wp:simplePos x="0" y="0"/>
              <wp:positionH relativeFrom="page">
                <wp:posOffset>0</wp:posOffset>
              </wp:positionH>
              <wp:positionV relativeFrom="page">
                <wp:posOffset>10229850</wp:posOffset>
              </wp:positionV>
              <wp:extent cx="7560945" cy="273050"/>
              <wp:effectExtent l="0" t="0" r="0" b="12700"/>
              <wp:wrapNone/>
              <wp:docPr id="1" name="Text Box 1" descr="{&quot;HashCode&quot;:1071427657,&quot;Height&quot;:842.0,&quot;Width&quot;:595.0,&quot;Placement&quot;:&quot;Footer&quot;,&quot;Index&quot;:&quot;Primary&quot;,&quot;Section&quot;:1,&quot;Top&quot;:0.0,&quot;Left&quot;:0.0}"/>
              <wp:cNvGraphicFramePr/>
              <a:graphic xmlns:a="http://schemas.openxmlformats.org/drawingml/2006/main">
                <a:graphicData uri="http://schemas.microsoft.com/office/word/2010/wordprocessingShape">
                  <wps:wsp>
                    <wps:cNvSpPr txBox="1"/>
                    <wps:spPr>
                      <a:xfrm>
                        <a:off x="0" y="0"/>
                        <a:ext cx="7560945" cy="273050"/>
                      </a:xfrm>
                      <a:prstGeom prst="rect">
                        <a:avLst/>
                      </a:prstGeom>
                      <a:noFill/>
                      <a:ln w="6350">
                        <a:noFill/>
                      </a:ln>
                      <a:extLst>
                        <a:ext uri="{91240B29-F687-4F45-9708-019B960494DF}">
                          <a14:hiddenLine xmlns:a14="http://schemas.microsoft.com/office/drawing/2010/main" w="6350">
                            <a:solidFill>
                              <a:prstClr val="black"/>
                            </a:solidFill>
                          </a14:hiddenLine>
                        </a:ext>
                      </a:extLst>
                    </wps:spPr>
                    <wps:txbx>
                      <w:txbxContent>
                        <w:p w14:paraId="011DD4F4" w14:textId="41668F1E" w:rsidR="00A7531B" w:rsidRPr="008C3561" w:rsidRDefault="008C3561" w:rsidP="008C3561">
                          <w:pPr>
                            <w:spacing w:before="0" w:after="0"/>
                            <w:ind w:left="0"/>
                            <w:jc w:val="center"/>
                            <w:rPr>
                              <w:rFonts w:ascii="Calibri" w:hAnsi="Calibri" w:cs="Calibri"/>
                              <w:color w:val="000000"/>
                              <w:sz w:val="20"/>
                            </w:rPr>
                          </w:pPr>
                          <w:r w:rsidRPr="008C3561">
                            <w:rPr>
                              <w:rFonts w:ascii="Calibri" w:hAnsi="Calibri" w:cs="Calibri"/>
                              <w:color w:val="000000"/>
                              <w:sz w:val="20"/>
                            </w:rPr>
                            <w:t>Confidential</w:t>
                          </w:r>
                        </w:p>
                      </w:txbxContent>
                    </wps:txbx>
                    <wps:bodyPr rot="0" spcFirstLastPara="0" vertOverflow="overflow" horzOverflow="overflow" vert="horz" wrap="square" lIns="91440" tIns="0" rIns="91440" bIns="0" numCol="1" spcCol="0" rtlCol="0" fromWordArt="0" anchor="b" anchorCtr="0" forceAA="0" compatLnSpc="1">
                      <a:prstTxWarp prst="textNoShape">
                        <a:avLst/>
                      </a:prstTxWarp>
                      <a:noAutofit/>
                    </wps:bodyPr>
                  </wps:wsp>
                </a:graphicData>
              </a:graphic>
            </wp:anchor>
          </w:drawing>
        </mc:Choice>
        <mc:Fallback xmlns:a14="http://schemas.microsoft.com/office/drawing/2010/main" xmlns:a="http://schemas.openxmlformats.org/drawingml/2006/main" xmlns:arto="http://schemas.microsoft.com/office/word/2006/arto">
          <w:pict w14:anchorId="03CF608C">
            <v:shapetype id="_x0000_t202" coordsize="21600,21600" o:spt="202" path="m,l,21600r21600,l21600,xe" w14:anchorId="5DF67A40">
              <v:stroke joinstyle="miter"/>
              <v:path gradientshapeok="t" o:connecttype="rect"/>
            </v:shapetype>
            <v:shape id="Text Box 1" style="position:absolute;left:0;text-align:left;margin-left:0;margin-top:805.5pt;width:595.35pt;height:21.5pt;z-index:251658240;visibility:visible;mso-wrap-style:square;mso-wrap-distance-left:9pt;mso-wrap-distance-top:0;mso-wrap-distance-right:9pt;mso-wrap-distance-bottom:0;mso-position-horizontal:absolute;mso-position-horizontal-relative:page;mso-position-vertical:absolute;mso-position-vertical-relative:page;v-text-anchor:bottom" alt="{&quot;HashCode&quot;:1071427657,&quot;Height&quot;:842.0,&quot;Width&quot;:595.0,&quot;Placement&quot;:&quot;Footer&quot;,&quot;Index&quot;:&quot;Primary&quot;,&quot;Section&quot;:1,&quot;Top&quot;:0.0,&quot;Left&quot;:0.0}" o:spid="_x0000_s1026" o:allowincell="f" filled="f"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">
              <v:textbox inset=",0,,0">
                <w:txbxContent>
                  <w:p w:rsidRPr="008C3561" w:rsidR="00A7531B" w:rsidP="008C3561" w:rsidRDefault="008C3561" w14:paraId="3518BB34" w14:textId="41668F1E">
                    <w:pPr>
                      <w:spacing w:before="0" w:after="0"/>
                      <w:ind w:left="0"/>
                      <w:jc w:val="center"/>
                      <w:rPr>
                        <w:rFonts w:ascii="Calibri" w:hAnsi="Calibri" w:cs="Calibri"/>
                        <w:color w:val="000000"/>
                        <w:sz w:val="20"/>
                      </w:rPr>
                    </w:pPr>
                    <w:r w:rsidRPr="008C3561">
                      <w:rPr>
                        <w:rFonts w:ascii="Calibri" w:hAnsi="Calibri" w:cs="Calibri"/>
                        <w:color w:val="000000"/>
                        <w:sz w:val="20"/>
                      </w:rPr>
                      <w:t>Confidential</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8FCC4A4" w14:textId="77777777" w:rsidR="00804E92" w:rsidRDefault="00804E92">
      <w:pPr>
        <w:spacing w:before="0" w:after="0"/>
      </w:pPr>
      <w:r>
        <w:separator/>
      </w:r>
    </w:p>
  </w:footnote>
  <w:footnote w:type="continuationSeparator" w:id="0">
    <w:p w14:paraId="765664E0" w14:textId="77777777" w:rsidR="00804E92" w:rsidRDefault="00804E92">
      <w:pPr>
        <w:spacing w:before="0" w:after="0"/>
      </w:pPr>
      <w:r>
        <w:continuationSeparator/>
      </w:r>
    </w:p>
  </w:footnote>
  <w:footnote w:type="continuationNotice" w:id="1">
    <w:p w14:paraId="3389A183" w14:textId="77777777" w:rsidR="00804E92" w:rsidRDefault="00804E92">
      <w:pPr>
        <w:spacing w:before="0" w:after="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975D1BA" w14:textId="42274E40" w:rsidR="00CD2482" w:rsidRPr="00EA04CE" w:rsidRDefault="00C04F18" w:rsidP="00EA04CE">
    <w:pPr>
      <w:pStyle w:val="Header"/>
      <w:ind w:left="0"/>
      <w:rPr>
        <w:rFonts w:ascii="News Gothic GDB" w:hAnsi="News Gothic GDB"/>
        <w:sz w:val="20"/>
      </w:rPr>
    </w:pPr>
    <w:r w:rsidRPr="00C04F18">
      <w:rPr>
        <w:rFonts w:ascii="News Gothic GDB" w:hAnsi="News Gothic GDB"/>
        <w:sz w:val="20"/>
      </w:rPr>
      <w:t xml:space="preserve">2025-045 Cyber and Information Security </w:t>
    </w:r>
    <w:r w:rsidR="00F21DD8" w:rsidRPr="00F21DD8">
      <w:rPr>
        <w:rFonts w:ascii="News Gothic GDB" w:hAnsi="News Gothic GDB"/>
        <w:sz w:val="20"/>
      </w:rPr>
      <w:t>(DBAG, ECAG, CBF, CBL, CFCL</w:t>
    </w:r>
    <w:r>
      <w:rPr>
        <w:rFonts w:ascii="News Gothic GDB" w:hAnsi="News Gothic GDB"/>
        <w:sz w:val="20"/>
      </w:rPr>
      <w:t>, ECC/EEX</w:t>
    </w:r>
    <w:r w:rsidR="00F21DD8" w:rsidRPr="00F21DD8">
      <w:rPr>
        <w:rFonts w:ascii="News Gothic GDB" w:hAnsi="News Gothic GDB"/>
        <w:sz w:val="20"/>
      </w:rP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3"/>
    <w:multiLevelType w:val="singleLevel"/>
    <w:tmpl w:val="0DA61606"/>
    <w:lvl w:ilvl="0">
      <w:start w:val="1"/>
      <w:numFmt w:val="bullet"/>
      <w:pStyle w:val="ListBullet2"/>
      <w:lvlText w:val=""/>
      <w:lvlJc w:val="left"/>
      <w:pPr>
        <w:tabs>
          <w:tab w:val="num" w:pos="1069"/>
        </w:tabs>
        <w:ind w:left="1069" w:hanging="360"/>
      </w:pPr>
      <w:rPr>
        <w:rFonts w:ascii="Symbol" w:hAnsi="Symbol" w:hint="default"/>
      </w:rPr>
    </w:lvl>
  </w:abstractNum>
  <w:abstractNum w:abstractNumId="1" w15:restartNumberingAfterBreak="0">
    <w:nsid w:val="117173C6"/>
    <w:multiLevelType w:val="hybridMultilevel"/>
    <w:tmpl w:val="AC4C4E1C"/>
    <w:lvl w:ilvl="0" w:tplc="19B0C598">
      <w:start w:val="1"/>
      <w:numFmt w:val="bullet"/>
      <w:lvlText w:val=""/>
      <w:lvlJc w:val="left"/>
      <w:pPr>
        <w:ind w:left="720" w:hanging="360"/>
      </w:pPr>
      <w:rPr>
        <w:rFonts w:ascii="Symbol" w:hAnsi="Symbol" w:hint="default"/>
      </w:rPr>
    </w:lvl>
    <w:lvl w:ilvl="1" w:tplc="02DE74A6">
      <w:start w:val="1"/>
      <w:numFmt w:val="bullet"/>
      <w:lvlText w:val="o"/>
      <w:lvlJc w:val="left"/>
      <w:pPr>
        <w:ind w:left="1440" w:hanging="360"/>
      </w:pPr>
      <w:rPr>
        <w:rFonts w:ascii="Courier New" w:hAnsi="Courier New" w:hint="default"/>
      </w:rPr>
    </w:lvl>
    <w:lvl w:ilvl="2" w:tplc="7F9E7126">
      <w:start w:val="1"/>
      <w:numFmt w:val="bullet"/>
      <w:lvlText w:val=""/>
      <w:lvlJc w:val="left"/>
      <w:pPr>
        <w:ind w:left="2160" w:hanging="360"/>
      </w:pPr>
      <w:rPr>
        <w:rFonts w:ascii="Wingdings" w:hAnsi="Wingdings" w:hint="default"/>
      </w:rPr>
    </w:lvl>
    <w:lvl w:ilvl="3" w:tplc="1E68FDFE">
      <w:start w:val="1"/>
      <w:numFmt w:val="bullet"/>
      <w:lvlText w:val=""/>
      <w:lvlJc w:val="left"/>
      <w:pPr>
        <w:ind w:left="2880" w:hanging="360"/>
      </w:pPr>
      <w:rPr>
        <w:rFonts w:ascii="Symbol" w:hAnsi="Symbol" w:hint="default"/>
      </w:rPr>
    </w:lvl>
    <w:lvl w:ilvl="4" w:tplc="9BD0090C">
      <w:start w:val="1"/>
      <w:numFmt w:val="bullet"/>
      <w:lvlText w:val="o"/>
      <w:lvlJc w:val="left"/>
      <w:pPr>
        <w:ind w:left="3600" w:hanging="360"/>
      </w:pPr>
      <w:rPr>
        <w:rFonts w:ascii="Courier New" w:hAnsi="Courier New" w:hint="default"/>
      </w:rPr>
    </w:lvl>
    <w:lvl w:ilvl="5" w:tplc="726AB932">
      <w:start w:val="1"/>
      <w:numFmt w:val="bullet"/>
      <w:lvlText w:val=""/>
      <w:lvlJc w:val="left"/>
      <w:pPr>
        <w:ind w:left="4320" w:hanging="360"/>
      </w:pPr>
      <w:rPr>
        <w:rFonts w:ascii="Wingdings" w:hAnsi="Wingdings" w:hint="default"/>
      </w:rPr>
    </w:lvl>
    <w:lvl w:ilvl="6" w:tplc="21DA1C7C">
      <w:start w:val="1"/>
      <w:numFmt w:val="bullet"/>
      <w:lvlText w:val=""/>
      <w:lvlJc w:val="left"/>
      <w:pPr>
        <w:ind w:left="5040" w:hanging="360"/>
      </w:pPr>
      <w:rPr>
        <w:rFonts w:ascii="Symbol" w:hAnsi="Symbol" w:hint="default"/>
      </w:rPr>
    </w:lvl>
    <w:lvl w:ilvl="7" w:tplc="1A0A5A00">
      <w:start w:val="1"/>
      <w:numFmt w:val="bullet"/>
      <w:lvlText w:val="o"/>
      <w:lvlJc w:val="left"/>
      <w:pPr>
        <w:ind w:left="5760" w:hanging="360"/>
      </w:pPr>
      <w:rPr>
        <w:rFonts w:ascii="Courier New" w:hAnsi="Courier New" w:hint="default"/>
      </w:rPr>
    </w:lvl>
    <w:lvl w:ilvl="8" w:tplc="13388846">
      <w:start w:val="1"/>
      <w:numFmt w:val="bullet"/>
      <w:lvlText w:val=""/>
      <w:lvlJc w:val="left"/>
      <w:pPr>
        <w:ind w:left="6480" w:hanging="360"/>
      </w:pPr>
      <w:rPr>
        <w:rFonts w:ascii="Wingdings" w:hAnsi="Wingdings" w:hint="default"/>
      </w:rPr>
    </w:lvl>
  </w:abstractNum>
  <w:abstractNum w:abstractNumId="2" w15:restartNumberingAfterBreak="0">
    <w:nsid w:val="19F73FE6"/>
    <w:multiLevelType w:val="multilevel"/>
    <w:tmpl w:val="0407001D"/>
    <w:name w:val="heading222"/>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3" w15:restartNumberingAfterBreak="0">
    <w:nsid w:val="1E6D624C"/>
    <w:multiLevelType w:val="hybridMultilevel"/>
    <w:tmpl w:val="B1D4A3B8"/>
    <w:lvl w:ilvl="0" w:tplc="3E6E9500">
      <w:numFmt w:val="bullet"/>
      <w:lvlText w:val="-"/>
      <w:lvlJc w:val="left"/>
      <w:pPr>
        <w:ind w:left="720" w:hanging="360"/>
      </w:pPr>
      <w:rPr>
        <w:rFonts w:ascii="News Gothic GDB" w:eastAsia="MS Mincho" w:hAnsi="News Gothic GDB"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4574B56"/>
    <w:multiLevelType w:val="hybridMultilevel"/>
    <w:tmpl w:val="CC822166"/>
    <w:lvl w:ilvl="0" w:tplc="04090001">
      <w:start w:val="1"/>
      <w:numFmt w:val="bullet"/>
      <w:lvlText w:val=""/>
      <w:lvlJc w:val="left"/>
      <w:pPr>
        <w:ind w:left="270" w:hanging="360"/>
      </w:pPr>
      <w:rPr>
        <w:rFonts w:ascii="Symbol" w:hAnsi="Symbol" w:hint="default"/>
      </w:rPr>
    </w:lvl>
    <w:lvl w:ilvl="1" w:tplc="04090003">
      <w:start w:val="1"/>
      <w:numFmt w:val="bullet"/>
      <w:lvlText w:val="o"/>
      <w:lvlJc w:val="left"/>
      <w:pPr>
        <w:ind w:left="990" w:hanging="360"/>
      </w:pPr>
      <w:rPr>
        <w:rFonts w:ascii="Courier New" w:hAnsi="Courier New" w:cs="Courier New" w:hint="default"/>
      </w:rPr>
    </w:lvl>
    <w:lvl w:ilvl="2" w:tplc="04090005" w:tentative="1">
      <w:start w:val="1"/>
      <w:numFmt w:val="bullet"/>
      <w:lvlText w:val=""/>
      <w:lvlJc w:val="left"/>
      <w:pPr>
        <w:ind w:left="1710" w:hanging="360"/>
      </w:pPr>
      <w:rPr>
        <w:rFonts w:ascii="Wingdings" w:hAnsi="Wingdings" w:hint="default"/>
      </w:rPr>
    </w:lvl>
    <w:lvl w:ilvl="3" w:tplc="04090001" w:tentative="1">
      <w:start w:val="1"/>
      <w:numFmt w:val="bullet"/>
      <w:lvlText w:val=""/>
      <w:lvlJc w:val="left"/>
      <w:pPr>
        <w:ind w:left="2430" w:hanging="360"/>
      </w:pPr>
      <w:rPr>
        <w:rFonts w:ascii="Symbol" w:hAnsi="Symbol" w:hint="default"/>
      </w:rPr>
    </w:lvl>
    <w:lvl w:ilvl="4" w:tplc="04090003" w:tentative="1">
      <w:start w:val="1"/>
      <w:numFmt w:val="bullet"/>
      <w:lvlText w:val="o"/>
      <w:lvlJc w:val="left"/>
      <w:pPr>
        <w:ind w:left="3150" w:hanging="360"/>
      </w:pPr>
      <w:rPr>
        <w:rFonts w:ascii="Courier New" w:hAnsi="Courier New" w:cs="Courier New" w:hint="default"/>
      </w:rPr>
    </w:lvl>
    <w:lvl w:ilvl="5" w:tplc="04090005" w:tentative="1">
      <w:start w:val="1"/>
      <w:numFmt w:val="bullet"/>
      <w:lvlText w:val=""/>
      <w:lvlJc w:val="left"/>
      <w:pPr>
        <w:ind w:left="3870" w:hanging="360"/>
      </w:pPr>
      <w:rPr>
        <w:rFonts w:ascii="Wingdings" w:hAnsi="Wingdings" w:hint="default"/>
      </w:rPr>
    </w:lvl>
    <w:lvl w:ilvl="6" w:tplc="04090001" w:tentative="1">
      <w:start w:val="1"/>
      <w:numFmt w:val="bullet"/>
      <w:lvlText w:val=""/>
      <w:lvlJc w:val="left"/>
      <w:pPr>
        <w:ind w:left="4590" w:hanging="360"/>
      </w:pPr>
      <w:rPr>
        <w:rFonts w:ascii="Symbol" w:hAnsi="Symbol" w:hint="default"/>
      </w:rPr>
    </w:lvl>
    <w:lvl w:ilvl="7" w:tplc="04090003" w:tentative="1">
      <w:start w:val="1"/>
      <w:numFmt w:val="bullet"/>
      <w:lvlText w:val="o"/>
      <w:lvlJc w:val="left"/>
      <w:pPr>
        <w:ind w:left="5310" w:hanging="360"/>
      </w:pPr>
      <w:rPr>
        <w:rFonts w:ascii="Courier New" w:hAnsi="Courier New" w:cs="Courier New" w:hint="default"/>
      </w:rPr>
    </w:lvl>
    <w:lvl w:ilvl="8" w:tplc="04090005" w:tentative="1">
      <w:start w:val="1"/>
      <w:numFmt w:val="bullet"/>
      <w:lvlText w:val=""/>
      <w:lvlJc w:val="left"/>
      <w:pPr>
        <w:ind w:left="6030" w:hanging="360"/>
      </w:pPr>
      <w:rPr>
        <w:rFonts w:ascii="Wingdings" w:hAnsi="Wingdings" w:hint="default"/>
      </w:rPr>
    </w:lvl>
  </w:abstractNum>
  <w:abstractNum w:abstractNumId="5" w15:restartNumberingAfterBreak="0">
    <w:nsid w:val="2E44C4B4"/>
    <w:multiLevelType w:val="hybridMultilevel"/>
    <w:tmpl w:val="EF4E1EF0"/>
    <w:lvl w:ilvl="0" w:tplc="63B446F2">
      <w:start w:val="1"/>
      <w:numFmt w:val="bullet"/>
      <w:lvlText w:val=""/>
      <w:lvlJc w:val="left"/>
      <w:pPr>
        <w:ind w:left="720" w:hanging="360"/>
      </w:pPr>
      <w:rPr>
        <w:rFonts w:ascii="Symbol" w:hAnsi="Symbol" w:hint="default"/>
      </w:rPr>
    </w:lvl>
    <w:lvl w:ilvl="1" w:tplc="0B88DBE0">
      <w:start w:val="1"/>
      <w:numFmt w:val="bullet"/>
      <w:lvlText w:val="o"/>
      <w:lvlJc w:val="left"/>
      <w:pPr>
        <w:ind w:left="1440" w:hanging="360"/>
      </w:pPr>
      <w:rPr>
        <w:rFonts w:ascii="Courier New" w:hAnsi="Courier New" w:hint="default"/>
      </w:rPr>
    </w:lvl>
    <w:lvl w:ilvl="2" w:tplc="D72C4778">
      <w:start w:val="1"/>
      <w:numFmt w:val="bullet"/>
      <w:lvlText w:val=""/>
      <w:lvlJc w:val="left"/>
      <w:pPr>
        <w:ind w:left="2160" w:hanging="360"/>
      </w:pPr>
      <w:rPr>
        <w:rFonts w:ascii="Wingdings" w:hAnsi="Wingdings" w:hint="default"/>
      </w:rPr>
    </w:lvl>
    <w:lvl w:ilvl="3" w:tplc="43348076">
      <w:start w:val="1"/>
      <w:numFmt w:val="bullet"/>
      <w:lvlText w:val=""/>
      <w:lvlJc w:val="left"/>
      <w:pPr>
        <w:ind w:left="2880" w:hanging="360"/>
      </w:pPr>
      <w:rPr>
        <w:rFonts w:ascii="Symbol" w:hAnsi="Symbol" w:hint="default"/>
      </w:rPr>
    </w:lvl>
    <w:lvl w:ilvl="4" w:tplc="CC206B52">
      <w:start w:val="1"/>
      <w:numFmt w:val="bullet"/>
      <w:lvlText w:val="o"/>
      <w:lvlJc w:val="left"/>
      <w:pPr>
        <w:ind w:left="3600" w:hanging="360"/>
      </w:pPr>
      <w:rPr>
        <w:rFonts w:ascii="Courier New" w:hAnsi="Courier New" w:hint="default"/>
      </w:rPr>
    </w:lvl>
    <w:lvl w:ilvl="5" w:tplc="C48CA75C">
      <w:start w:val="1"/>
      <w:numFmt w:val="bullet"/>
      <w:lvlText w:val=""/>
      <w:lvlJc w:val="left"/>
      <w:pPr>
        <w:ind w:left="4320" w:hanging="360"/>
      </w:pPr>
      <w:rPr>
        <w:rFonts w:ascii="Wingdings" w:hAnsi="Wingdings" w:hint="default"/>
      </w:rPr>
    </w:lvl>
    <w:lvl w:ilvl="6" w:tplc="E19CA198">
      <w:start w:val="1"/>
      <w:numFmt w:val="bullet"/>
      <w:lvlText w:val=""/>
      <w:lvlJc w:val="left"/>
      <w:pPr>
        <w:ind w:left="5040" w:hanging="360"/>
      </w:pPr>
      <w:rPr>
        <w:rFonts w:ascii="Symbol" w:hAnsi="Symbol" w:hint="default"/>
      </w:rPr>
    </w:lvl>
    <w:lvl w:ilvl="7" w:tplc="BD00336A">
      <w:start w:val="1"/>
      <w:numFmt w:val="bullet"/>
      <w:lvlText w:val="o"/>
      <w:lvlJc w:val="left"/>
      <w:pPr>
        <w:ind w:left="5760" w:hanging="360"/>
      </w:pPr>
      <w:rPr>
        <w:rFonts w:ascii="Courier New" w:hAnsi="Courier New" w:hint="default"/>
      </w:rPr>
    </w:lvl>
    <w:lvl w:ilvl="8" w:tplc="E084C490">
      <w:start w:val="1"/>
      <w:numFmt w:val="bullet"/>
      <w:lvlText w:val=""/>
      <w:lvlJc w:val="left"/>
      <w:pPr>
        <w:ind w:left="6480" w:hanging="360"/>
      </w:pPr>
      <w:rPr>
        <w:rFonts w:ascii="Wingdings" w:hAnsi="Wingdings" w:hint="default"/>
      </w:rPr>
    </w:lvl>
  </w:abstractNum>
  <w:abstractNum w:abstractNumId="6" w15:restartNumberingAfterBreak="0">
    <w:nsid w:val="3697CC80"/>
    <w:multiLevelType w:val="hybridMultilevel"/>
    <w:tmpl w:val="658AC9D8"/>
    <w:lvl w:ilvl="0" w:tplc="F47CE922">
      <w:start w:val="1"/>
      <w:numFmt w:val="upperLetter"/>
      <w:lvlText w:val="%1)"/>
      <w:lvlJc w:val="left"/>
      <w:pPr>
        <w:ind w:left="720" w:hanging="360"/>
      </w:pPr>
    </w:lvl>
    <w:lvl w:ilvl="1" w:tplc="638C76AA">
      <w:start w:val="1"/>
      <w:numFmt w:val="lowerLetter"/>
      <w:lvlText w:val="%2."/>
      <w:lvlJc w:val="left"/>
      <w:pPr>
        <w:ind w:left="1440" w:hanging="360"/>
      </w:pPr>
    </w:lvl>
    <w:lvl w:ilvl="2" w:tplc="C84CBE18">
      <w:start w:val="1"/>
      <w:numFmt w:val="lowerRoman"/>
      <w:lvlText w:val="%3."/>
      <w:lvlJc w:val="right"/>
      <w:pPr>
        <w:ind w:left="2160" w:hanging="180"/>
      </w:pPr>
    </w:lvl>
    <w:lvl w:ilvl="3" w:tplc="21229DE4">
      <w:start w:val="1"/>
      <w:numFmt w:val="decimal"/>
      <w:lvlText w:val="%4."/>
      <w:lvlJc w:val="left"/>
      <w:pPr>
        <w:ind w:left="2880" w:hanging="360"/>
      </w:pPr>
    </w:lvl>
    <w:lvl w:ilvl="4" w:tplc="E584AC1A">
      <w:start w:val="1"/>
      <w:numFmt w:val="lowerLetter"/>
      <w:lvlText w:val="%5."/>
      <w:lvlJc w:val="left"/>
      <w:pPr>
        <w:ind w:left="3600" w:hanging="360"/>
      </w:pPr>
    </w:lvl>
    <w:lvl w:ilvl="5" w:tplc="0354EFB2">
      <w:start w:val="1"/>
      <w:numFmt w:val="lowerRoman"/>
      <w:lvlText w:val="%6."/>
      <w:lvlJc w:val="right"/>
      <w:pPr>
        <w:ind w:left="4320" w:hanging="180"/>
      </w:pPr>
    </w:lvl>
    <w:lvl w:ilvl="6" w:tplc="1668EA7C">
      <w:start w:val="1"/>
      <w:numFmt w:val="decimal"/>
      <w:lvlText w:val="%7."/>
      <w:lvlJc w:val="left"/>
      <w:pPr>
        <w:ind w:left="5040" w:hanging="360"/>
      </w:pPr>
    </w:lvl>
    <w:lvl w:ilvl="7" w:tplc="5C0C9A2C">
      <w:start w:val="1"/>
      <w:numFmt w:val="lowerLetter"/>
      <w:lvlText w:val="%8."/>
      <w:lvlJc w:val="left"/>
      <w:pPr>
        <w:ind w:left="5760" w:hanging="360"/>
      </w:pPr>
    </w:lvl>
    <w:lvl w:ilvl="8" w:tplc="FF4E0F72">
      <w:start w:val="1"/>
      <w:numFmt w:val="lowerRoman"/>
      <w:lvlText w:val="%9."/>
      <w:lvlJc w:val="right"/>
      <w:pPr>
        <w:ind w:left="6480" w:hanging="180"/>
      </w:pPr>
    </w:lvl>
  </w:abstractNum>
  <w:abstractNum w:abstractNumId="7" w15:restartNumberingAfterBreak="0">
    <w:nsid w:val="43150A46"/>
    <w:multiLevelType w:val="hybridMultilevel"/>
    <w:tmpl w:val="691E23A6"/>
    <w:lvl w:ilvl="0" w:tplc="DA4AF14C">
      <w:start w:val="1"/>
      <w:numFmt w:val="lowerRoman"/>
      <w:lvlText w:val="%1."/>
      <w:lvlJc w:val="right"/>
      <w:pPr>
        <w:ind w:left="720" w:hanging="360"/>
      </w:pPr>
    </w:lvl>
    <w:lvl w:ilvl="1" w:tplc="7D04749C">
      <w:start w:val="1"/>
      <w:numFmt w:val="lowerLetter"/>
      <w:lvlText w:val="%2."/>
      <w:lvlJc w:val="left"/>
      <w:pPr>
        <w:ind w:left="1440" w:hanging="360"/>
      </w:pPr>
    </w:lvl>
    <w:lvl w:ilvl="2" w:tplc="16366506">
      <w:start w:val="1"/>
      <w:numFmt w:val="lowerRoman"/>
      <w:lvlText w:val="%3."/>
      <w:lvlJc w:val="right"/>
      <w:pPr>
        <w:ind w:left="2160" w:hanging="180"/>
      </w:pPr>
    </w:lvl>
    <w:lvl w:ilvl="3" w:tplc="23280CCA">
      <w:start w:val="1"/>
      <w:numFmt w:val="decimal"/>
      <w:lvlText w:val="%4."/>
      <w:lvlJc w:val="left"/>
      <w:pPr>
        <w:ind w:left="2880" w:hanging="360"/>
      </w:pPr>
    </w:lvl>
    <w:lvl w:ilvl="4" w:tplc="05A023CE">
      <w:start w:val="1"/>
      <w:numFmt w:val="lowerLetter"/>
      <w:lvlText w:val="%5."/>
      <w:lvlJc w:val="left"/>
      <w:pPr>
        <w:ind w:left="3600" w:hanging="360"/>
      </w:pPr>
    </w:lvl>
    <w:lvl w:ilvl="5" w:tplc="041050BC">
      <w:start w:val="1"/>
      <w:numFmt w:val="lowerRoman"/>
      <w:lvlText w:val="%6."/>
      <w:lvlJc w:val="right"/>
      <w:pPr>
        <w:ind w:left="4320" w:hanging="180"/>
      </w:pPr>
    </w:lvl>
    <w:lvl w:ilvl="6" w:tplc="C46AB114">
      <w:start w:val="1"/>
      <w:numFmt w:val="decimal"/>
      <w:lvlText w:val="%7."/>
      <w:lvlJc w:val="left"/>
      <w:pPr>
        <w:ind w:left="5040" w:hanging="360"/>
      </w:pPr>
    </w:lvl>
    <w:lvl w:ilvl="7" w:tplc="DDF0FCC6">
      <w:start w:val="1"/>
      <w:numFmt w:val="lowerLetter"/>
      <w:lvlText w:val="%8."/>
      <w:lvlJc w:val="left"/>
      <w:pPr>
        <w:ind w:left="5760" w:hanging="360"/>
      </w:pPr>
    </w:lvl>
    <w:lvl w:ilvl="8" w:tplc="D36689D6">
      <w:start w:val="1"/>
      <w:numFmt w:val="lowerRoman"/>
      <w:lvlText w:val="%9."/>
      <w:lvlJc w:val="right"/>
      <w:pPr>
        <w:ind w:left="6480" w:hanging="180"/>
      </w:pPr>
    </w:lvl>
  </w:abstractNum>
  <w:abstractNum w:abstractNumId="8" w15:restartNumberingAfterBreak="0">
    <w:nsid w:val="45E22879"/>
    <w:multiLevelType w:val="singleLevel"/>
    <w:tmpl w:val="686A34FA"/>
    <w:lvl w:ilvl="0">
      <w:start w:val="1"/>
      <w:numFmt w:val="bullet"/>
      <w:pStyle w:val="bullet1"/>
      <w:lvlText w:val=""/>
      <w:lvlJc w:val="left"/>
      <w:pPr>
        <w:tabs>
          <w:tab w:val="num" w:pos="1222"/>
        </w:tabs>
        <w:ind w:left="1145" w:hanging="283"/>
      </w:pPr>
      <w:rPr>
        <w:rFonts w:ascii="Symbol" w:hAnsi="Symbol" w:hint="default"/>
        <w:sz w:val="24"/>
      </w:rPr>
    </w:lvl>
  </w:abstractNum>
  <w:abstractNum w:abstractNumId="9" w15:restartNumberingAfterBreak="0">
    <w:nsid w:val="495D53E8"/>
    <w:multiLevelType w:val="hybridMultilevel"/>
    <w:tmpl w:val="E7287258"/>
    <w:lvl w:ilvl="0" w:tplc="1E4CD54A">
      <w:start w:val="1"/>
      <w:numFmt w:val="bullet"/>
      <w:lvlText w:val="·"/>
      <w:lvlJc w:val="left"/>
      <w:pPr>
        <w:ind w:left="720" w:hanging="360"/>
      </w:pPr>
      <w:rPr>
        <w:rFonts w:ascii="Symbol" w:hAnsi="Symbol" w:hint="default"/>
      </w:rPr>
    </w:lvl>
    <w:lvl w:ilvl="1" w:tplc="37CE6328">
      <w:start w:val="1"/>
      <w:numFmt w:val="bullet"/>
      <w:lvlText w:val="o"/>
      <w:lvlJc w:val="left"/>
      <w:pPr>
        <w:ind w:left="1440" w:hanging="360"/>
      </w:pPr>
      <w:rPr>
        <w:rFonts w:ascii="Courier New" w:hAnsi="Courier New" w:hint="default"/>
      </w:rPr>
    </w:lvl>
    <w:lvl w:ilvl="2" w:tplc="61E634AE">
      <w:start w:val="1"/>
      <w:numFmt w:val="bullet"/>
      <w:lvlText w:val=""/>
      <w:lvlJc w:val="left"/>
      <w:pPr>
        <w:ind w:left="2160" w:hanging="360"/>
      </w:pPr>
      <w:rPr>
        <w:rFonts w:ascii="Wingdings" w:hAnsi="Wingdings" w:hint="default"/>
      </w:rPr>
    </w:lvl>
    <w:lvl w:ilvl="3" w:tplc="8826BA72">
      <w:start w:val="1"/>
      <w:numFmt w:val="bullet"/>
      <w:lvlText w:val=""/>
      <w:lvlJc w:val="left"/>
      <w:pPr>
        <w:ind w:left="2880" w:hanging="360"/>
      </w:pPr>
      <w:rPr>
        <w:rFonts w:ascii="Symbol" w:hAnsi="Symbol" w:hint="default"/>
      </w:rPr>
    </w:lvl>
    <w:lvl w:ilvl="4" w:tplc="1C52B974">
      <w:start w:val="1"/>
      <w:numFmt w:val="bullet"/>
      <w:lvlText w:val="o"/>
      <w:lvlJc w:val="left"/>
      <w:pPr>
        <w:ind w:left="3600" w:hanging="360"/>
      </w:pPr>
      <w:rPr>
        <w:rFonts w:ascii="Courier New" w:hAnsi="Courier New" w:hint="default"/>
      </w:rPr>
    </w:lvl>
    <w:lvl w:ilvl="5" w:tplc="42B8FDCC">
      <w:start w:val="1"/>
      <w:numFmt w:val="bullet"/>
      <w:lvlText w:val=""/>
      <w:lvlJc w:val="left"/>
      <w:pPr>
        <w:ind w:left="4320" w:hanging="360"/>
      </w:pPr>
      <w:rPr>
        <w:rFonts w:ascii="Wingdings" w:hAnsi="Wingdings" w:hint="default"/>
      </w:rPr>
    </w:lvl>
    <w:lvl w:ilvl="6" w:tplc="37423F3E">
      <w:start w:val="1"/>
      <w:numFmt w:val="bullet"/>
      <w:lvlText w:val=""/>
      <w:lvlJc w:val="left"/>
      <w:pPr>
        <w:ind w:left="5040" w:hanging="360"/>
      </w:pPr>
      <w:rPr>
        <w:rFonts w:ascii="Symbol" w:hAnsi="Symbol" w:hint="default"/>
      </w:rPr>
    </w:lvl>
    <w:lvl w:ilvl="7" w:tplc="B32C2B84">
      <w:start w:val="1"/>
      <w:numFmt w:val="bullet"/>
      <w:lvlText w:val="o"/>
      <w:lvlJc w:val="left"/>
      <w:pPr>
        <w:ind w:left="5760" w:hanging="360"/>
      </w:pPr>
      <w:rPr>
        <w:rFonts w:ascii="Courier New" w:hAnsi="Courier New" w:hint="default"/>
      </w:rPr>
    </w:lvl>
    <w:lvl w:ilvl="8" w:tplc="D376D50E">
      <w:start w:val="1"/>
      <w:numFmt w:val="bullet"/>
      <w:lvlText w:val=""/>
      <w:lvlJc w:val="left"/>
      <w:pPr>
        <w:ind w:left="6480" w:hanging="360"/>
      </w:pPr>
      <w:rPr>
        <w:rFonts w:ascii="Wingdings" w:hAnsi="Wingdings" w:hint="default"/>
      </w:rPr>
    </w:lvl>
  </w:abstractNum>
  <w:abstractNum w:abstractNumId="10" w15:restartNumberingAfterBreak="0">
    <w:nsid w:val="504B45EB"/>
    <w:multiLevelType w:val="hybridMultilevel"/>
    <w:tmpl w:val="76284774"/>
    <w:lvl w:ilvl="0" w:tplc="A3B4A66C">
      <w:start w:val="1"/>
      <w:numFmt w:val="bullet"/>
      <w:lvlText w:val=""/>
      <w:lvlJc w:val="left"/>
      <w:pPr>
        <w:ind w:left="927" w:hanging="360"/>
      </w:pPr>
      <w:rPr>
        <w:rFonts w:ascii="Symbol" w:hAnsi="Symbol" w:hint="default"/>
      </w:rPr>
    </w:lvl>
    <w:lvl w:ilvl="1" w:tplc="1242CCF4">
      <w:start w:val="1"/>
      <w:numFmt w:val="bullet"/>
      <w:lvlText w:val="o"/>
      <w:lvlJc w:val="left"/>
      <w:pPr>
        <w:ind w:left="1647" w:hanging="360"/>
      </w:pPr>
      <w:rPr>
        <w:rFonts w:ascii="Courier New" w:hAnsi="Courier New" w:hint="default"/>
      </w:rPr>
    </w:lvl>
    <w:lvl w:ilvl="2" w:tplc="23F8330C">
      <w:start w:val="1"/>
      <w:numFmt w:val="bullet"/>
      <w:lvlText w:val=""/>
      <w:lvlJc w:val="left"/>
      <w:pPr>
        <w:ind w:left="2367" w:hanging="360"/>
      </w:pPr>
      <w:rPr>
        <w:rFonts w:ascii="Wingdings" w:hAnsi="Wingdings" w:hint="default"/>
      </w:rPr>
    </w:lvl>
    <w:lvl w:ilvl="3" w:tplc="A8402B6A">
      <w:start w:val="1"/>
      <w:numFmt w:val="bullet"/>
      <w:lvlText w:val=""/>
      <w:lvlJc w:val="left"/>
      <w:pPr>
        <w:ind w:left="3087" w:hanging="360"/>
      </w:pPr>
      <w:rPr>
        <w:rFonts w:ascii="Symbol" w:hAnsi="Symbol" w:hint="default"/>
      </w:rPr>
    </w:lvl>
    <w:lvl w:ilvl="4" w:tplc="0692639C">
      <w:start w:val="1"/>
      <w:numFmt w:val="bullet"/>
      <w:lvlText w:val="o"/>
      <w:lvlJc w:val="left"/>
      <w:pPr>
        <w:ind w:left="3807" w:hanging="360"/>
      </w:pPr>
      <w:rPr>
        <w:rFonts w:ascii="Courier New" w:hAnsi="Courier New" w:hint="default"/>
      </w:rPr>
    </w:lvl>
    <w:lvl w:ilvl="5" w:tplc="B768A09A">
      <w:start w:val="1"/>
      <w:numFmt w:val="bullet"/>
      <w:lvlText w:val=""/>
      <w:lvlJc w:val="left"/>
      <w:pPr>
        <w:ind w:left="4527" w:hanging="360"/>
      </w:pPr>
      <w:rPr>
        <w:rFonts w:ascii="Wingdings" w:hAnsi="Wingdings" w:hint="default"/>
      </w:rPr>
    </w:lvl>
    <w:lvl w:ilvl="6" w:tplc="ABAA1FE8">
      <w:start w:val="1"/>
      <w:numFmt w:val="bullet"/>
      <w:lvlText w:val=""/>
      <w:lvlJc w:val="left"/>
      <w:pPr>
        <w:ind w:left="5247" w:hanging="360"/>
      </w:pPr>
      <w:rPr>
        <w:rFonts w:ascii="Symbol" w:hAnsi="Symbol" w:hint="default"/>
      </w:rPr>
    </w:lvl>
    <w:lvl w:ilvl="7" w:tplc="8C6476C4">
      <w:start w:val="1"/>
      <w:numFmt w:val="bullet"/>
      <w:lvlText w:val="o"/>
      <w:lvlJc w:val="left"/>
      <w:pPr>
        <w:ind w:left="5967" w:hanging="360"/>
      </w:pPr>
      <w:rPr>
        <w:rFonts w:ascii="Courier New" w:hAnsi="Courier New" w:hint="default"/>
      </w:rPr>
    </w:lvl>
    <w:lvl w:ilvl="8" w:tplc="B85AE268">
      <w:start w:val="1"/>
      <w:numFmt w:val="bullet"/>
      <w:lvlText w:val=""/>
      <w:lvlJc w:val="left"/>
      <w:pPr>
        <w:ind w:left="6687" w:hanging="360"/>
      </w:pPr>
      <w:rPr>
        <w:rFonts w:ascii="Wingdings" w:hAnsi="Wingdings" w:hint="default"/>
      </w:rPr>
    </w:lvl>
  </w:abstractNum>
  <w:abstractNum w:abstractNumId="11" w15:restartNumberingAfterBreak="0">
    <w:nsid w:val="5E295876"/>
    <w:multiLevelType w:val="hybridMultilevel"/>
    <w:tmpl w:val="62469CA6"/>
    <w:lvl w:ilvl="0" w:tplc="32FA0AC6">
      <w:start w:val="1"/>
      <w:numFmt w:val="bullet"/>
      <w:lvlText w:val="·"/>
      <w:lvlJc w:val="left"/>
      <w:pPr>
        <w:ind w:left="927" w:hanging="360"/>
      </w:pPr>
      <w:rPr>
        <w:rFonts w:ascii="Symbol" w:hAnsi="Symbol" w:hint="default"/>
      </w:rPr>
    </w:lvl>
    <w:lvl w:ilvl="1" w:tplc="CD48C896">
      <w:start w:val="1"/>
      <w:numFmt w:val="bullet"/>
      <w:lvlText w:val="o"/>
      <w:lvlJc w:val="left"/>
      <w:pPr>
        <w:ind w:left="1647" w:hanging="360"/>
      </w:pPr>
      <w:rPr>
        <w:rFonts w:ascii="Courier New" w:hAnsi="Courier New" w:hint="default"/>
      </w:rPr>
    </w:lvl>
    <w:lvl w:ilvl="2" w:tplc="A6EE95AE">
      <w:start w:val="1"/>
      <w:numFmt w:val="bullet"/>
      <w:lvlText w:val=""/>
      <w:lvlJc w:val="left"/>
      <w:pPr>
        <w:ind w:left="2367" w:hanging="360"/>
      </w:pPr>
      <w:rPr>
        <w:rFonts w:ascii="Wingdings" w:hAnsi="Wingdings" w:hint="default"/>
      </w:rPr>
    </w:lvl>
    <w:lvl w:ilvl="3" w:tplc="995852BA">
      <w:start w:val="1"/>
      <w:numFmt w:val="bullet"/>
      <w:lvlText w:val=""/>
      <w:lvlJc w:val="left"/>
      <w:pPr>
        <w:ind w:left="3087" w:hanging="360"/>
      </w:pPr>
      <w:rPr>
        <w:rFonts w:ascii="Symbol" w:hAnsi="Symbol" w:hint="default"/>
      </w:rPr>
    </w:lvl>
    <w:lvl w:ilvl="4" w:tplc="1B10867A">
      <w:start w:val="1"/>
      <w:numFmt w:val="bullet"/>
      <w:lvlText w:val="o"/>
      <w:lvlJc w:val="left"/>
      <w:pPr>
        <w:ind w:left="3807" w:hanging="360"/>
      </w:pPr>
      <w:rPr>
        <w:rFonts w:ascii="Courier New" w:hAnsi="Courier New" w:hint="default"/>
      </w:rPr>
    </w:lvl>
    <w:lvl w:ilvl="5" w:tplc="9416B6D0">
      <w:start w:val="1"/>
      <w:numFmt w:val="bullet"/>
      <w:lvlText w:val=""/>
      <w:lvlJc w:val="left"/>
      <w:pPr>
        <w:ind w:left="4527" w:hanging="360"/>
      </w:pPr>
      <w:rPr>
        <w:rFonts w:ascii="Wingdings" w:hAnsi="Wingdings" w:hint="default"/>
      </w:rPr>
    </w:lvl>
    <w:lvl w:ilvl="6" w:tplc="CA18A60A">
      <w:start w:val="1"/>
      <w:numFmt w:val="bullet"/>
      <w:lvlText w:val=""/>
      <w:lvlJc w:val="left"/>
      <w:pPr>
        <w:ind w:left="5247" w:hanging="360"/>
      </w:pPr>
      <w:rPr>
        <w:rFonts w:ascii="Symbol" w:hAnsi="Symbol" w:hint="default"/>
      </w:rPr>
    </w:lvl>
    <w:lvl w:ilvl="7" w:tplc="66F89824">
      <w:start w:val="1"/>
      <w:numFmt w:val="bullet"/>
      <w:lvlText w:val="o"/>
      <w:lvlJc w:val="left"/>
      <w:pPr>
        <w:ind w:left="5967" w:hanging="360"/>
      </w:pPr>
      <w:rPr>
        <w:rFonts w:ascii="Courier New" w:hAnsi="Courier New" w:hint="default"/>
      </w:rPr>
    </w:lvl>
    <w:lvl w:ilvl="8" w:tplc="09042A42">
      <w:start w:val="1"/>
      <w:numFmt w:val="bullet"/>
      <w:lvlText w:val=""/>
      <w:lvlJc w:val="left"/>
      <w:pPr>
        <w:ind w:left="6687" w:hanging="360"/>
      </w:pPr>
      <w:rPr>
        <w:rFonts w:ascii="Wingdings" w:hAnsi="Wingdings" w:hint="default"/>
      </w:rPr>
    </w:lvl>
  </w:abstractNum>
  <w:abstractNum w:abstractNumId="12" w15:restartNumberingAfterBreak="0">
    <w:nsid w:val="65037719"/>
    <w:multiLevelType w:val="multilevel"/>
    <w:tmpl w:val="3DE87EA6"/>
    <w:lvl w:ilvl="0">
      <w:start w:val="1"/>
      <w:numFmt w:val="decimal"/>
      <w:pStyle w:val="Heading1"/>
      <w:lvlText w:val="%1"/>
      <w:lvlJc w:val="left"/>
      <w:pPr>
        <w:tabs>
          <w:tab w:val="num" w:pos="1276"/>
        </w:tabs>
        <w:ind w:left="1276" w:hanging="1134"/>
      </w:pPr>
      <w:rPr>
        <w:sz w:val="24"/>
      </w:rPr>
    </w:lvl>
    <w:lvl w:ilvl="1">
      <w:start w:val="1"/>
      <w:numFmt w:val="decimal"/>
      <w:pStyle w:val="Heading2"/>
      <w:lvlText w:val="%1.%2"/>
      <w:lvlJc w:val="left"/>
      <w:pPr>
        <w:tabs>
          <w:tab w:val="num" w:pos="6238"/>
        </w:tabs>
        <w:ind w:left="6238" w:hanging="1134"/>
      </w:pPr>
    </w:lvl>
    <w:lvl w:ilvl="2">
      <w:start w:val="1"/>
      <w:numFmt w:val="decimal"/>
      <w:pStyle w:val="Heading3"/>
      <w:lvlText w:val="%1.%2.%3"/>
      <w:lvlJc w:val="left"/>
      <w:pPr>
        <w:tabs>
          <w:tab w:val="num" w:pos="5115"/>
        </w:tabs>
        <w:ind w:left="5115"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13" w15:restartNumberingAfterBreak="0">
    <w:nsid w:val="6DF81413"/>
    <w:multiLevelType w:val="hybridMultilevel"/>
    <w:tmpl w:val="0CFA1FF0"/>
    <w:lvl w:ilvl="0" w:tplc="9C609434">
      <w:numFmt w:val="bullet"/>
      <w:lvlText w:val="-"/>
      <w:lvlJc w:val="left"/>
      <w:pPr>
        <w:ind w:left="720" w:hanging="360"/>
      </w:pPr>
      <w:rPr>
        <w:rFonts w:ascii="News Gothic GDB" w:eastAsia="MS Mincho" w:hAnsi="News Gothic GDB"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FFDB795"/>
    <w:multiLevelType w:val="hybridMultilevel"/>
    <w:tmpl w:val="B216A02A"/>
    <w:lvl w:ilvl="0" w:tplc="E70A0EAA">
      <w:start w:val="1"/>
      <w:numFmt w:val="lowerRoman"/>
      <w:lvlText w:val="%1."/>
      <w:lvlJc w:val="right"/>
      <w:pPr>
        <w:ind w:left="720" w:hanging="360"/>
      </w:pPr>
    </w:lvl>
    <w:lvl w:ilvl="1" w:tplc="CE8095C8">
      <w:start w:val="1"/>
      <w:numFmt w:val="lowerLetter"/>
      <w:lvlText w:val="%2."/>
      <w:lvlJc w:val="left"/>
      <w:pPr>
        <w:ind w:left="1440" w:hanging="360"/>
      </w:pPr>
    </w:lvl>
    <w:lvl w:ilvl="2" w:tplc="B82636AC">
      <w:start w:val="1"/>
      <w:numFmt w:val="lowerRoman"/>
      <w:lvlText w:val="%3."/>
      <w:lvlJc w:val="right"/>
      <w:pPr>
        <w:ind w:left="2160" w:hanging="180"/>
      </w:pPr>
    </w:lvl>
    <w:lvl w:ilvl="3" w:tplc="CFA6934E">
      <w:start w:val="1"/>
      <w:numFmt w:val="decimal"/>
      <w:lvlText w:val="%4."/>
      <w:lvlJc w:val="left"/>
      <w:pPr>
        <w:ind w:left="2880" w:hanging="360"/>
      </w:pPr>
    </w:lvl>
    <w:lvl w:ilvl="4" w:tplc="AC9438B2">
      <w:start w:val="1"/>
      <w:numFmt w:val="lowerLetter"/>
      <w:lvlText w:val="%5."/>
      <w:lvlJc w:val="left"/>
      <w:pPr>
        <w:ind w:left="3600" w:hanging="360"/>
      </w:pPr>
    </w:lvl>
    <w:lvl w:ilvl="5" w:tplc="5CCC79AC">
      <w:start w:val="1"/>
      <w:numFmt w:val="lowerRoman"/>
      <w:lvlText w:val="%6."/>
      <w:lvlJc w:val="right"/>
      <w:pPr>
        <w:ind w:left="4320" w:hanging="180"/>
      </w:pPr>
    </w:lvl>
    <w:lvl w:ilvl="6" w:tplc="5A46A38C">
      <w:start w:val="1"/>
      <w:numFmt w:val="decimal"/>
      <w:lvlText w:val="%7."/>
      <w:lvlJc w:val="left"/>
      <w:pPr>
        <w:ind w:left="5040" w:hanging="360"/>
      </w:pPr>
    </w:lvl>
    <w:lvl w:ilvl="7" w:tplc="D1DC86CA">
      <w:start w:val="1"/>
      <w:numFmt w:val="lowerLetter"/>
      <w:lvlText w:val="%8."/>
      <w:lvlJc w:val="left"/>
      <w:pPr>
        <w:ind w:left="5760" w:hanging="360"/>
      </w:pPr>
    </w:lvl>
    <w:lvl w:ilvl="8" w:tplc="555E8344">
      <w:start w:val="1"/>
      <w:numFmt w:val="lowerRoman"/>
      <w:lvlText w:val="%9."/>
      <w:lvlJc w:val="right"/>
      <w:pPr>
        <w:ind w:left="6480" w:hanging="180"/>
      </w:pPr>
    </w:lvl>
  </w:abstractNum>
  <w:abstractNum w:abstractNumId="15" w15:restartNumberingAfterBreak="0">
    <w:nsid w:val="70C6203B"/>
    <w:multiLevelType w:val="hybridMultilevel"/>
    <w:tmpl w:val="5B125876"/>
    <w:lvl w:ilvl="0" w:tplc="3F285C38">
      <w:start w:val="1"/>
      <w:numFmt w:val="bullet"/>
      <w:pStyle w:val="Bullet10"/>
      <w:lvlText w:val=""/>
      <w:lvlJc w:val="left"/>
      <w:pPr>
        <w:tabs>
          <w:tab w:val="num" w:pos="720"/>
        </w:tabs>
        <w:ind w:left="720" w:hanging="360"/>
      </w:pPr>
      <w:rPr>
        <w:rFonts w:ascii="Wingdings" w:hAnsi="Wingdings"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7C192525"/>
    <w:multiLevelType w:val="hybridMultilevel"/>
    <w:tmpl w:val="81062804"/>
    <w:lvl w:ilvl="0" w:tplc="7DF0C3F6">
      <w:start w:val="1"/>
      <w:numFmt w:val="bullet"/>
      <w:lvlText w:val=""/>
      <w:lvlJc w:val="left"/>
      <w:pPr>
        <w:ind w:left="720" w:hanging="360"/>
      </w:pPr>
      <w:rPr>
        <w:rFonts w:ascii="Symbol" w:hAnsi="Symbol" w:hint="default"/>
      </w:rPr>
    </w:lvl>
    <w:lvl w:ilvl="1" w:tplc="42565D92">
      <w:start w:val="1"/>
      <w:numFmt w:val="bullet"/>
      <w:lvlText w:val="o"/>
      <w:lvlJc w:val="left"/>
      <w:pPr>
        <w:ind w:left="1440" w:hanging="360"/>
      </w:pPr>
      <w:rPr>
        <w:rFonts w:ascii="Courier New" w:hAnsi="Courier New" w:hint="default"/>
      </w:rPr>
    </w:lvl>
    <w:lvl w:ilvl="2" w:tplc="1D6ADF34">
      <w:start w:val="1"/>
      <w:numFmt w:val="bullet"/>
      <w:lvlText w:val=""/>
      <w:lvlJc w:val="left"/>
      <w:pPr>
        <w:ind w:left="2160" w:hanging="360"/>
      </w:pPr>
      <w:rPr>
        <w:rFonts w:ascii="Wingdings" w:hAnsi="Wingdings" w:hint="default"/>
      </w:rPr>
    </w:lvl>
    <w:lvl w:ilvl="3" w:tplc="59FC9618">
      <w:start w:val="1"/>
      <w:numFmt w:val="bullet"/>
      <w:lvlText w:val=""/>
      <w:lvlJc w:val="left"/>
      <w:pPr>
        <w:ind w:left="2880" w:hanging="360"/>
      </w:pPr>
      <w:rPr>
        <w:rFonts w:ascii="Symbol" w:hAnsi="Symbol" w:hint="default"/>
      </w:rPr>
    </w:lvl>
    <w:lvl w:ilvl="4" w:tplc="7AE88D82">
      <w:start w:val="1"/>
      <w:numFmt w:val="bullet"/>
      <w:lvlText w:val="o"/>
      <w:lvlJc w:val="left"/>
      <w:pPr>
        <w:ind w:left="3600" w:hanging="360"/>
      </w:pPr>
      <w:rPr>
        <w:rFonts w:ascii="Courier New" w:hAnsi="Courier New" w:hint="default"/>
      </w:rPr>
    </w:lvl>
    <w:lvl w:ilvl="5" w:tplc="1A629B94">
      <w:start w:val="1"/>
      <w:numFmt w:val="bullet"/>
      <w:lvlText w:val=""/>
      <w:lvlJc w:val="left"/>
      <w:pPr>
        <w:ind w:left="4320" w:hanging="360"/>
      </w:pPr>
      <w:rPr>
        <w:rFonts w:ascii="Wingdings" w:hAnsi="Wingdings" w:hint="default"/>
      </w:rPr>
    </w:lvl>
    <w:lvl w:ilvl="6" w:tplc="1B7CD872">
      <w:start w:val="1"/>
      <w:numFmt w:val="bullet"/>
      <w:lvlText w:val=""/>
      <w:lvlJc w:val="left"/>
      <w:pPr>
        <w:ind w:left="5040" w:hanging="360"/>
      </w:pPr>
      <w:rPr>
        <w:rFonts w:ascii="Symbol" w:hAnsi="Symbol" w:hint="default"/>
      </w:rPr>
    </w:lvl>
    <w:lvl w:ilvl="7" w:tplc="12C691DE">
      <w:start w:val="1"/>
      <w:numFmt w:val="bullet"/>
      <w:lvlText w:val="o"/>
      <w:lvlJc w:val="left"/>
      <w:pPr>
        <w:ind w:left="5760" w:hanging="360"/>
      </w:pPr>
      <w:rPr>
        <w:rFonts w:ascii="Courier New" w:hAnsi="Courier New" w:hint="default"/>
      </w:rPr>
    </w:lvl>
    <w:lvl w:ilvl="8" w:tplc="6DE2D69C">
      <w:start w:val="1"/>
      <w:numFmt w:val="bullet"/>
      <w:lvlText w:val=""/>
      <w:lvlJc w:val="left"/>
      <w:pPr>
        <w:ind w:left="6480" w:hanging="360"/>
      </w:pPr>
      <w:rPr>
        <w:rFonts w:ascii="Wingdings" w:hAnsi="Wingdings" w:hint="default"/>
      </w:rPr>
    </w:lvl>
  </w:abstractNum>
  <w:abstractNum w:abstractNumId="17" w15:restartNumberingAfterBreak="0">
    <w:nsid w:val="7CD96DF5"/>
    <w:multiLevelType w:val="hybridMultilevel"/>
    <w:tmpl w:val="8FA89EB8"/>
    <w:lvl w:ilvl="0" w:tplc="FD32FE98">
      <w:start w:val="2025"/>
      <w:numFmt w:val="bullet"/>
      <w:lvlText w:val="-"/>
      <w:lvlJc w:val="left"/>
      <w:pPr>
        <w:ind w:left="720" w:hanging="360"/>
      </w:pPr>
      <w:rPr>
        <w:rFonts w:ascii="Aptos" w:eastAsiaTheme="minorHAnsi" w:hAnsi="Apto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8" w15:restartNumberingAfterBreak="0">
    <w:nsid w:val="7D6197B6"/>
    <w:multiLevelType w:val="hybridMultilevel"/>
    <w:tmpl w:val="616026E0"/>
    <w:lvl w:ilvl="0" w:tplc="AF96A11A">
      <w:start w:val="1"/>
      <w:numFmt w:val="upperLetter"/>
      <w:lvlText w:val="%1)"/>
      <w:lvlJc w:val="left"/>
      <w:pPr>
        <w:ind w:left="720" w:hanging="360"/>
      </w:pPr>
    </w:lvl>
    <w:lvl w:ilvl="1" w:tplc="F7203D04">
      <w:start w:val="1"/>
      <w:numFmt w:val="lowerLetter"/>
      <w:lvlText w:val="%2."/>
      <w:lvlJc w:val="left"/>
      <w:pPr>
        <w:ind w:left="1440" w:hanging="360"/>
      </w:pPr>
    </w:lvl>
    <w:lvl w:ilvl="2" w:tplc="24DEAF1C">
      <w:start w:val="1"/>
      <w:numFmt w:val="lowerRoman"/>
      <w:lvlText w:val="%3."/>
      <w:lvlJc w:val="right"/>
      <w:pPr>
        <w:ind w:left="2160" w:hanging="180"/>
      </w:pPr>
    </w:lvl>
    <w:lvl w:ilvl="3" w:tplc="715EA6A0">
      <w:start w:val="1"/>
      <w:numFmt w:val="decimal"/>
      <w:lvlText w:val="%4."/>
      <w:lvlJc w:val="left"/>
      <w:pPr>
        <w:ind w:left="2880" w:hanging="360"/>
      </w:pPr>
    </w:lvl>
    <w:lvl w:ilvl="4" w:tplc="C92C498E">
      <w:start w:val="1"/>
      <w:numFmt w:val="lowerLetter"/>
      <w:lvlText w:val="%5."/>
      <w:lvlJc w:val="left"/>
      <w:pPr>
        <w:ind w:left="3600" w:hanging="360"/>
      </w:pPr>
    </w:lvl>
    <w:lvl w:ilvl="5" w:tplc="271CB3EA">
      <w:start w:val="1"/>
      <w:numFmt w:val="lowerRoman"/>
      <w:lvlText w:val="%6."/>
      <w:lvlJc w:val="right"/>
      <w:pPr>
        <w:ind w:left="4320" w:hanging="180"/>
      </w:pPr>
    </w:lvl>
    <w:lvl w:ilvl="6" w:tplc="9DC4EA0E">
      <w:start w:val="1"/>
      <w:numFmt w:val="decimal"/>
      <w:lvlText w:val="%7."/>
      <w:lvlJc w:val="left"/>
      <w:pPr>
        <w:ind w:left="5040" w:hanging="360"/>
      </w:pPr>
    </w:lvl>
    <w:lvl w:ilvl="7" w:tplc="AA36819C">
      <w:start w:val="1"/>
      <w:numFmt w:val="lowerLetter"/>
      <w:lvlText w:val="%8."/>
      <w:lvlJc w:val="left"/>
      <w:pPr>
        <w:ind w:left="5760" w:hanging="360"/>
      </w:pPr>
    </w:lvl>
    <w:lvl w:ilvl="8" w:tplc="A09CF3B8">
      <w:start w:val="1"/>
      <w:numFmt w:val="lowerRoman"/>
      <w:lvlText w:val="%9."/>
      <w:lvlJc w:val="right"/>
      <w:pPr>
        <w:ind w:left="6480" w:hanging="180"/>
      </w:pPr>
    </w:lvl>
  </w:abstractNum>
  <w:num w:numId="1" w16cid:durableId="1898543250">
    <w:abstractNumId w:val="5"/>
  </w:num>
  <w:num w:numId="2" w16cid:durableId="1719552855">
    <w:abstractNumId w:val="18"/>
  </w:num>
  <w:num w:numId="3" w16cid:durableId="1275752630">
    <w:abstractNumId w:val="14"/>
  </w:num>
  <w:num w:numId="4" w16cid:durableId="865143735">
    <w:abstractNumId w:val="7"/>
  </w:num>
  <w:num w:numId="5" w16cid:durableId="339041444">
    <w:abstractNumId w:val="6"/>
  </w:num>
  <w:num w:numId="6" w16cid:durableId="1989900247">
    <w:abstractNumId w:val="10"/>
  </w:num>
  <w:num w:numId="7" w16cid:durableId="740562590">
    <w:abstractNumId w:val="11"/>
  </w:num>
  <w:num w:numId="8" w16cid:durableId="1257205631">
    <w:abstractNumId w:val="9"/>
  </w:num>
  <w:num w:numId="9" w16cid:durableId="1925071302">
    <w:abstractNumId w:val="1"/>
  </w:num>
  <w:num w:numId="10" w16cid:durableId="1176193593">
    <w:abstractNumId w:val="16"/>
  </w:num>
  <w:num w:numId="11" w16cid:durableId="1873376889">
    <w:abstractNumId w:val="12"/>
  </w:num>
  <w:num w:numId="12" w16cid:durableId="26104016">
    <w:abstractNumId w:val="0"/>
  </w:num>
  <w:num w:numId="13" w16cid:durableId="1212422221">
    <w:abstractNumId w:val="8"/>
  </w:num>
  <w:num w:numId="14" w16cid:durableId="1106656606">
    <w:abstractNumId w:val="15"/>
  </w:num>
  <w:num w:numId="15" w16cid:durableId="294406675">
    <w:abstractNumId w:val="4"/>
  </w:num>
  <w:num w:numId="16" w16cid:durableId="742141496">
    <w:abstractNumId w:val="13"/>
  </w:num>
  <w:num w:numId="17" w16cid:durableId="630014025">
    <w:abstractNumId w:val="17"/>
  </w:num>
  <w:num w:numId="18" w16cid:durableId="398209377">
    <w:abstractNumId w:val="3"/>
  </w:num>
  <w:numIdMacAtCleanup w:val="1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Yezad Wadia">
    <w15:presenceInfo w15:providerId="AD" w15:userId="S::zw767@deutsche-boerse.com::ed6f0b86-159b-40d1-ac16-d2c304b5e357"/>
  </w15:person>
  <w15:person w15:author="Predrag Adamovic">
    <w15:presenceInfo w15:providerId="AD" w15:userId="S::rl216@deutsche-boerse.com::c3e422bd-acb9-4270-8412-726df7f643d8"/>
  </w15:person>
  <w15:person w15:author="Milos Medrik">
    <w15:presenceInfo w15:providerId="AD" w15:userId="S::ag452@deutsche-boerse.com::8f929376-5da1-4598-bc4e-c0801d4ab16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activeWritingStyle w:appName="MSWord" w:lang="fr-FR" w:vendorID="64" w:dllVersion="0" w:nlCheck="1" w:checkStyle="0"/>
  <w:activeWritingStyle w:appName="MSWord" w:lang="en-US" w:vendorID="64" w:dllVersion="0" w:nlCheck="1" w:checkStyle="0"/>
  <w:activeWritingStyle w:appName="MSWord" w:lang="en-GB" w:vendorID="64" w:dllVersion="0" w:nlCheck="1" w:checkStyle="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trackRevisions/>
  <w:defaultTabStop w:val="709"/>
  <w:hyphenationZone w:val="425"/>
  <w:noPunctuationKerning/>
  <w:characterSpacingControl w:val="doNotCompress"/>
  <w:hdrShapeDefaults>
    <o:shapedefaults v:ext="edit" spidmax="2064"/>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E04F6"/>
    <w:rsid w:val="0000009E"/>
    <w:rsid w:val="00000140"/>
    <w:rsid w:val="00003716"/>
    <w:rsid w:val="00003771"/>
    <w:rsid w:val="00003B5B"/>
    <w:rsid w:val="00003C4F"/>
    <w:rsid w:val="00003D25"/>
    <w:rsid w:val="00004E4D"/>
    <w:rsid w:val="000071A0"/>
    <w:rsid w:val="00007EBB"/>
    <w:rsid w:val="00011F4B"/>
    <w:rsid w:val="00012AC2"/>
    <w:rsid w:val="00012B05"/>
    <w:rsid w:val="00012F27"/>
    <w:rsid w:val="0001341F"/>
    <w:rsid w:val="0001675C"/>
    <w:rsid w:val="00016ABC"/>
    <w:rsid w:val="000204B3"/>
    <w:rsid w:val="00020D85"/>
    <w:rsid w:val="00021662"/>
    <w:rsid w:val="00021F7A"/>
    <w:rsid w:val="00023C34"/>
    <w:rsid w:val="00023E3D"/>
    <w:rsid w:val="00024898"/>
    <w:rsid w:val="00026C16"/>
    <w:rsid w:val="00026EE5"/>
    <w:rsid w:val="00027761"/>
    <w:rsid w:val="00027DFB"/>
    <w:rsid w:val="00030174"/>
    <w:rsid w:val="000302DD"/>
    <w:rsid w:val="00030FDB"/>
    <w:rsid w:val="00033C8C"/>
    <w:rsid w:val="0003693B"/>
    <w:rsid w:val="00037CBD"/>
    <w:rsid w:val="00040478"/>
    <w:rsid w:val="00041D7C"/>
    <w:rsid w:val="0004525D"/>
    <w:rsid w:val="0004529C"/>
    <w:rsid w:val="00045782"/>
    <w:rsid w:val="000464E6"/>
    <w:rsid w:val="0004732E"/>
    <w:rsid w:val="00047873"/>
    <w:rsid w:val="00047FFA"/>
    <w:rsid w:val="00053F37"/>
    <w:rsid w:val="00056715"/>
    <w:rsid w:val="000602B2"/>
    <w:rsid w:val="00060663"/>
    <w:rsid w:val="00062701"/>
    <w:rsid w:val="000634D8"/>
    <w:rsid w:val="000639EA"/>
    <w:rsid w:val="00063E56"/>
    <w:rsid w:val="00064E6C"/>
    <w:rsid w:val="00065461"/>
    <w:rsid w:val="00065AFF"/>
    <w:rsid w:val="00067956"/>
    <w:rsid w:val="00070D95"/>
    <w:rsid w:val="000722A0"/>
    <w:rsid w:val="00073AFA"/>
    <w:rsid w:val="00073F42"/>
    <w:rsid w:val="00076A10"/>
    <w:rsid w:val="000820BE"/>
    <w:rsid w:val="00083D59"/>
    <w:rsid w:val="0008663C"/>
    <w:rsid w:val="0008669C"/>
    <w:rsid w:val="00087421"/>
    <w:rsid w:val="00092E16"/>
    <w:rsid w:val="000966E1"/>
    <w:rsid w:val="00096861"/>
    <w:rsid w:val="000975FA"/>
    <w:rsid w:val="00097CD2"/>
    <w:rsid w:val="000A0DA7"/>
    <w:rsid w:val="000A1401"/>
    <w:rsid w:val="000A1A89"/>
    <w:rsid w:val="000A1ABC"/>
    <w:rsid w:val="000A2932"/>
    <w:rsid w:val="000A29F0"/>
    <w:rsid w:val="000A3094"/>
    <w:rsid w:val="000A3A91"/>
    <w:rsid w:val="000A4BCF"/>
    <w:rsid w:val="000A63E3"/>
    <w:rsid w:val="000A6849"/>
    <w:rsid w:val="000A72BD"/>
    <w:rsid w:val="000B1C2B"/>
    <w:rsid w:val="000B3EEE"/>
    <w:rsid w:val="000B400C"/>
    <w:rsid w:val="000B470D"/>
    <w:rsid w:val="000C0BF4"/>
    <w:rsid w:val="000C4200"/>
    <w:rsid w:val="000C4E5D"/>
    <w:rsid w:val="000C62DB"/>
    <w:rsid w:val="000C6B60"/>
    <w:rsid w:val="000C6C7D"/>
    <w:rsid w:val="000D0822"/>
    <w:rsid w:val="000D1136"/>
    <w:rsid w:val="000D19A1"/>
    <w:rsid w:val="000D39DD"/>
    <w:rsid w:val="000D3D5E"/>
    <w:rsid w:val="000D4C28"/>
    <w:rsid w:val="000D5FE7"/>
    <w:rsid w:val="000D64E0"/>
    <w:rsid w:val="000E075A"/>
    <w:rsid w:val="000E08F5"/>
    <w:rsid w:val="000E0EB9"/>
    <w:rsid w:val="000E2082"/>
    <w:rsid w:val="000E2EB3"/>
    <w:rsid w:val="000E373C"/>
    <w:rsid w:val="000E59C2"/>
    <w:rsid w:val="000E71A6"/>
    <w:rsid w:val="000E7F5E"/>
    <w:rsid w:val="000F1118"/>
    <w:rsid w:val="000F195C"/>
    <w:rsid w:val="000F25D9"/>
    <w:rsid w:val="000F30C1"/>
    <w:rsid w:val="000F338F"/>
    <w:rsid w:val="000F36DA"/>
    <w:rsid w:val="000F501E"/>
    <w:rsid w:val="000F6884"/>
    <w:rsid w:val="000F6CE9"/>
    <w:rsid w:val="000F6F80"/>
    <w:rsid w:val="00101A20"/>
    <w:rsid w:val="00102746"/>
    <w:rsid w:val="00102C6C"/>
    <w:rsid w:val="00104777"/>
    <w:rsid w:val="00104898"/>
    <w:rsid w:val="001054CF"/>
    <w:rsid w:val="00105A88"/>
    <w:rsid w:val="00106B26"/>
    <w:rsid w:val="001160CC"/>
    <w:rsid w:val="001178A5"/>
    <w:rsid w:val="001206A3"/>
    <w:rsid w:val="00122206"/>
    <w:rsid w:val="00122A17"/>
    <w:rsid w:val="00122E08"/>
    <w:rsid w:val="00131F9B"/>
    <w:rsid w:val="001321F8"/>
    <w:rsid w:val="00132DF4"/>
    <w:rsid w:val="001339E8"/>
    <w:rsid w:val="001344B4"/>
    <w:rsid w:val="00135494"/>
    <w:rsid w:val="001355FB"/>
    <w:rsid w:val="001362FD"/>
    <w:rsid w:val="001366F6"/>
    <w:rsid w:val="0014288B"/>
    <w:rsid w:val="00144F7C"/>
    <w:rsid w:val="00145375"/>
    <w:rsid w:val="00145BA8"/>
    <w:rsid w:val="0014720D"/>
    <w:rsid w:val="00151553"/>
    <w:rsid w:val="00152E7E"/>
    <w:rsid w:val="001574DB"/>
    <w:rsid w:val="001602FE"/>
    <w:rsid w:val="00162C72"/>
    <w:rsid w:val="00163ED3"/>
    <w:rsid w:val="00163FC2"/>
    <w:rsid w:val="00164A73"/>
    <w:rsid w:val="0016535A"/>
    <w:rsid w:val="00165598"/>
    <w:rsid w:val="00166025"/>
    <w:rsid w:val="00170043"/>
    <w:rsid w:val="00170CB1"/>
    <w:rsid w:val="00171920"/>
    <w:rsid w:val="00171F99"/>
    <w:rsid w:val="00172396"/>
    <w:rsid w:val="001728A1"/>
    <w:rsid w:val="00172DCE"/>
    <w:rsid w:val="00174DBA"/>
    <w:rsid w:val="0017668E"/>
    <w:rsid w:val="00176C97"/>
    <w:rsid w:val="00177D25"/>
    <w:rsid w:val="00180839"/>
    <w:rsid w:val="0018089E"/>
    <w:rsid w:val="00181848"/>
    <w:rsid w:val="00183531"/>
    <w:rsid w:val="00185205"/>
    <w:rsid w:val="00185619"/>
    <w:rsid w:val="00187E02"/>
    <w:rsid w:val="00190C45"/>
    <w:rsid w:val="00190E47"/>
    <w:rsid w:val="0019116F"/>
    <w:rsid w:val="001914A2"/>
    <w:rsid w:val="00192169"/>
    <w:rsid w:val="0019228E"/>
    <w:rsid w:val="00192E4D"/>
    <w:rsid w:val="00194549"/>
    <w:rsid w:val="0019471C"/>
    <w:rsid w:val="00197B15"/>
    <w:rsid w:val="001A0F2E"/>
    <w:rsid w:val="001A232F"/>
    <w:rsid w:val="001A5CB5"/>
    <w:rsid w:val="001A753D"/>
    <w:rsid w:val="001B075C"/>
    <w:rsid w:val="001B0BBD"/>
    <w:rsid w:val="001B123D"/>
    <w:rsid w:val="001B6A33"/>
    <w:rsid w:val="001C0BFD"/>
    <w:rsid w:val="001C2981"/>
    <w:rsid w:val="001C3CEA"/>
    <w:rsid w:val="001C4B98"/>
    <w:rsid w:val="001C5986"/>
    <w:rsid w:val="001D0069"/>
    <w:rsid w:val="001D2D4E"/>
    <w:rsid w:val="001D3178"/>
    <w:rsid w:val="001D4E97"/>
    <w:rsid w:val="001D7EAE"/>
    <w:rsid w:val="001E04CC"/>
    <w:rsid w:val="001E0F3A"/>
    <w:rsid w:val="001E1C72"/>
    <w:rsid w:val="001E3BD1"/>
    <w:rsid w:val="001E43DA"/>
    <w:rsid w:val="001E4951"/>
    <w:rsid w:val="001E4BC3"/>
    <w:rsid w:val="001E78F1"/>
    <w:rsid w:val="001E7F28"/>
    <w:rsid w:val="001F1E60"/>
    <w:rsid w:val="001F204F"/>
    <w:rsid w:val="001F28D2"/>
    <w:rsid w:val="001F5614"/>
    <w:rsid w:val="001F5C00"/>
    <w:rsid w:val="00202100"/>
    <w:rsid w:val="002051E5"/>
    <w:rsid w:val="00205681"/>
    <w:rsid w:val="002057DF"/>
    <w:rsid w:val="002068B9"/>
    <w:rsid w:val="0020785F"/>
    <w:rsid w:val="002108BB"/>
    <w:rsid w:val="002112F7"/>
    <w:rsid w:val="00212371"/>
    <w:rsid w:val="002136CF"/>
    <w:rsid w:val="00214448"/>
    <w:rsid w:val="00214FCB"/>
    <w:rsid w:val="00215DDC"/>
    <w:rsid w:val="00216B6E"/>
    <w:rsid w:val="00221338"/>
    <w:rsid w:val="00221DE7"/>
    <w:rsid w:val="002230D2"/>
    <w:rsid w:val="00223B59"/>
    <w:rsid w:val="0022465C"/>
    <w:rsid w:val="00225B6D"/>
    <w:rsid w:val="00226519"/>
    <w:rsid w:val="00227559"/>
    <w:rsid w:val="00230EF2"/>
    <w:rsid w:val="00231242"/>
    <w:rsid w:val="00231B52"/>
    <w:rsid w:val="00231CC3"/>
    <w:rsid w:val="002323CD"/>
    <w:rsid w:val="00233E6B"/>
    <w:rsid w:val="00235713"/>
    <w:rsid w:val="002365CF"/>
    <w:rsid w:val="0023686F"/>
    <w:rsid w:val="00242384"/>
    <w:rsid w:val="0024535A"/>
    <w:rsid w:val="00245DA1"/>
    <w:rsid w:val="00246649"/>
    <w:rsid w:val="00247753"/>
    <w:rsid w:val="00250F13"/>
    <w:rsid w:val="00250F4B"/>
    <w:rsid w:val="00251ADC"/>
    <w:rsid w:val="00253494"/>
    <w:rsid w:val="0025559A"/>
    <w:rsid w:val="00261216"/>
    <w:rsid w:val="00261386"/>
    <w:rsid w:val="002628E4"/>
    <w:rsid w:val="00262B98"/>
    <w:rsid w:val="00263810"/>
    <w:rsid w:val="00263BAA"/>
    <w:rsid w:val="00264C30"/>
    <w:rsid w:val="00264CC3"/>
    <w:rsid w:val="00265034"/>
    <w:rsid w:val="00271F36"/>
    <w:rsid w:val="00272395"/>
    <w:rsid w:val="00272BEE"/>
    <w:rsid w:val="00274524"/>
    <w:rsid w:val="0027510E"/>
    <w:rsid w:val="002756E6"/>
    <w:rsid w:val="002771D6"/>
    <w:rsid w:val="0028092D"/>
    <w:rsid w:val="00281D98"/>
    <w:rsid w:val="002838BC"/>
    <w:rsid w:val="002857F6"/>
    <w:rsid w:val="002862E6"/>
    <w:rsid w:val="00287787"/>
    <w:rsid w:val="00287EC3"/>
    <w:rsid w:val="0028DF5D"/>
    <w:rsid w:val="00290572"/>
    <w:rsid w:val="002919BE"/>
    <w:rsid w:val="00291EB0"/>
    <w:rsid w:val="00291F8A"/>
    <w:rsid w:val="00295C8C"/>
    <w:rsid w:val="0029607F"/>
    <w:rsid w:val="0029688D"/>
    <w:rsid w:val="00296B67"/>
    <w:rsid w:val="00296FC4"/>
    <w:rsid w:val="002A02F7"/>
    <w:rsid w:val="002A1E76"/>
    <w:rsid w:val="002A27DB"/>
    <w:rsid w:val="002A4884"/>
    <w:rsid w:val="002A4B67"/>
    <w:rsid w:val="002A5FD4"/>
    <w:rsid w:val="002A72D5"/>
    <w:rsid w:val="002A791C"/>
    <w:rsid w:val="002A7B4F"/>
    <w:rsid w:val="002B0476"/>
    <w:rsid w:val="002B0A3A"/>
    <w:rsid w:val="002B0DD7"/>
    <w:rsid w:val="002B2095"/>
    <w:rsid w:val="002B3715"/>
    <w:rsid w:val="002B4A4C"/>
    <w:rsid w:val="002B4D91"/>
    <w:rsid w:val="002B58B0"/>
    <w:rsid w:val="002B6ABC"/>
    <w:rsid w:val="002B7B2C"/>
    <w:rsid w:val="002C55F8"/>
    <w:rsid w:val="002C6930"/>
    <w:rsid w:val="002C6EA1"/>
    <w:rsid w:val="002C7C5E"/>
    <w:rsid w:val="002D1101"/>
    <w:rsid w:val="002D1764"/>
    <w:rsid w:val="002D1BCF"/>
    <w:rsid w:val="002D3397"/>
    <w:rsid w:val="002D3491"/>
    <w:rsid w:val="002D3B57"/>
    <w:rsid w:val="002D578C"/>
    <w:rsid w:val="002D66FF"/>
    <w:rsid w:val="002D6C24"/>
    <w:rsid w:val="002D7860"/>
    <w:rsid w:val="002E070B"/>
    <w:rsid w:val="002E093B"/>
    <w:rsid w:val="002E0A28"/>
    <w:rsid w:val="002E15EF"/>
    <w:rsid w:val="002E27F0"/>
    <w:rsid w:val="002E2A4F"/>
    <w:rsid w:val="002E34D8"/>
    <w:rsid w:val="002E389B"/>
    <w:rsid w:val="002E5916"/>
    <w:rsid w:val="002F17A1"/>
    <w:rsid w:val="002F24B7"/>
    <w:rsid w:val="002F2524"/>
    <w:rsid w:val="002F2D2D"/>
    <w:rsid w:val="002F301F"/>
    <w:rsid w:val="002F3B1F"/>
    <w:rsid w:val="002F5721"/>
    <w:rsid w:val="002F6529"/>
    <w:rsid w:val="002F74F6"/>
    <w:rsid w:val="003019AC"/>
    <w:rsid w:val="003025DA"/>
    <w:rsid w:val="00302C7F"/>
    <w:rsid w:val="0030339D"/>
    <w:rsid w:val="003040FE"/>
    <w:rsid w:val="00305074"/>
    <w:rsid w:val="00305A71"/>
    <w:rsid w:val="00306178"/>
    <w:rsid w:val="00311051"/>
    <w:rsid w:val="0031146D"/>
    <w:rsid w:val="0031263B"/>
    <w:rsid w:val="0031401F"/>
    <w:rsid w:val="00314871"/>
    <w:rsid w:val="003159D3"/>
    <w:rsid w:val="003160D5"/>
    <w:rsid w:val="00320BCC"/>
    <w:rsid w:val="00320C3A"/>
    <w:rsid w:val="00322ACF"/>
    <w:rsid w:val="00322CF9"/>
    <w:rsid w:val="00323020"/>
    <w:rsid w:val="00323572"/>
    <w:rsid w:val="00323DB6"/>
    <w:rsid w:val="00324ADD"/>
    <w:rsid w:val="003250C7"/>
    <w:rsid w:val="0032627F"/>
    <w:rsid w:val="00331684"/>
    <w:rsid w:val="003328C9"/>
    <w:rsid w:val="00335BEB"/>
    <w:rsid w:val="00336264"/>
    <w:rsid w:val="00337553"/>
    <w:rsid w:val="00341EEB"/>
    <w:rsid w:val="003424E8"/>
    <w:rsid w:val="00342E73"/>
    <w:rsid w:val="00343014"/>
    <w:rsid w:val="003446D2"/>
    <w:rsid w:val="003466E3"/>
    <w:rsid w:val="0034671F"/>
    <w:rsid w:val="00351A53"/>
    <w:rsid w:val="00351D43"/>
    <w:rsid w:val="0035371A"/>
    <w:rsid w:val="00355B19"/>
    <w:rsid w:val="0036019D"/>
    <w:rsid w:val="003649EF"/>
    <w:rsid w:val="0036573A"/>
    <w:rsid w:val="00367ACA"/>
    <w:rsid w:val="00370716"/>
    <w:rsid w:val="0037202C"/>
    <w:rsid w:val="00372CEA"/>
    <w:rsid w:val="00374095"/>
    <w:rsid w:val="00376333"/>
    <w:rsid w:val="00383650"/>
    <w:rsid w:val="00383CED"/>
    <w:rsid w:val="00385A02"/>
    <w:rsid w:val="003860B5"/>
    <w:rsid w:val="0038660C"/>
    <w:rsid w:val="00387036"/>
    <w:rsid w:val="00387C5E"/>
    <w:rsid w:val="003905C5"/>
    <w:rsid w:val="00390728"/>
    <w:rsid w:val="0039527B"/>
    <w:rsid w:val="003A32DB"/>
    <w:rsid w:val="003A3D3E"/>
    <w:rsid w:val="003A3EA7"/>
    <w:rsid w:val="003B054B"/>
    <w:rsid w:val="003B0A4C"/>
    <w:rsid w:val="003B0A63"/>
    <w:rsid w:val="003B167B"/>
    <w:rsid w:val="003B1C12"/>
    <w:rsid w:val="003B1F50"/>
    <w:rsid w:val="003B3A06"/>
    <w:rsid w:val="003B63F6"/>
    <w:rsid w:val="003C0B69"/>
    <w:rsid w:val="003C0BAD"/>
    <w:rsid w:val="003C0BC6"/>
    <w:rsid w:val="003C0D71"/>
    <w:rsid w:val="003C22CA"/>
    <w:rsid w:val="003C51C8"/>
    <w:rsid w:val="003C5409"/>
    <w:rsid w:val="003C597D"/>
    <w:rsid w:val="003C5EF3"/>
    <w:rsid w:val="003C6A4A"/>
    <w:rsid w:val="003C733F"/>
    <w:rsid w:val="003D29B3"/>
    <w:rsid w:val="003D2B5A"/>
    <w:rsid w:val="003D4C11"/>
    <w:rsid w:val="003D7DB9"/>
    <w:rsid w:val="003E10B8"/>
    <w:rsid w:val="003E1804"/>
    <w:rsid w:val="003E2AE2"/>
    <w:rsid w:val="003E32C1"/>
    <w:rsid w:val="003E4499"/>
    <w:rsid w:val="003E5C3B"/>
    <w:rsid w:val="003E615B"/>
    <w:rsid w:val="003E6BA2"/>
    <w:rsid w:val="003E6C2F"/>
    <w:rsid w:val="003F17A3"/>
    <w:rsid w:val="003F2F83"/>
    <w:rsid w:val="003F70A9"/>
    <w:rsid w:val="003F734A"/>
    <w:rsid w:val="003F7472"/>
    <w:rsid w:val="00401472"/>
    <w:rsid w:val="00402C1E"/>
    <w:rsid w:val="00405AE0"/>
    <w:rsid w:val="00406E10"/>
    <w:rsid w:val="00410EAD"/>
    <w:rsid w:val="00410EDD"/>
    <w:rsid w:val="004132AD"/>
    <w:rsid w:val="004149EC"/>
    <w:rsid w:val="00415296"/>
    <w:rsid w:val="00415BBE"/>
    <w:rsid w:val="00420B68"/>
    <w:rsid w:val="0042214F"/>
    <w:rsid w:val="004257CE"/>
    <w:rsid w:val="00425AEB"/>
    <w:rsid w:val="0042644B"/>
    <w:rsid w:val="00426482"/>
    <w:rsid w:val="004268B3"/>
    <w:rsid w:val="00430683"/>
    <w:rsid w:val="00432341"/>
    <w:rsid w:val="00433297"/>
    <w:rsid w:val="004333FC"/>
    <w:rsid w:val="00433558"/>
    <w:rsid w:val="0043362B"/>
    <w:rsid w:val="0043615F"/>
    <w:rsid w:val="004371A4"/>
    <w:rsid w:val="004402B8"/>
    <w:rsid w:val="004411C6"/>
    <w:rsid w:val="00441282"/>
    <w:rsid w:val="00441EBD"/>
    <w:rsid w:val="004433D7"/>
    <w:rsid w:val="00443A24"/>
    <w:rsid w:val="00443A9F"/>
    <w:rsid w:val="00443AB1"/>
    <w:rsid w:val="004448B2"/>
    <w:rsid w:val="0044491D"/>
    <w:rsid w:val="00445032"/>
    <w:rsid w:val="004476E5"/>
    <w:rsid w:val="00450005"/>
    <w:rsid w:val="004503EF"/>
    <w:rsid w:val="00452330"/>
    <w:rsid w:val="00453B39"/>
    <w:rsid w:val="00454456"/>
    <w:rsid w:val="004563FB"/>
    <w:rsid w:val="00457B09"/>
    <w:rsid w:val="004606B9"/>
    <w:rsid w:val="0046189D"/>
    <w:rsid w:val="00463258"/>
    <w:rsid w:val="00464BAF"/>
    <w:rsid w:val="00465B1B"/>
    <w:rsid w:val="00466DA3"/>
    <w:rsid w:val="00467FB4"/>
    <w:rsid w:val="0047210D"/>
    <w:rsid w:val="00473CDF"/>
    <w:rsid w:val="00474AB6"/>
    <w:rsid w:val="0047541F"/>
    <w:rsid w:val="00475E76"/>
    <w:rsid w:val="00476933"/>
    <w:rsid w:val="0047700B"/>
    <w:rsid w:val="00477474"/>
    <w:rsid w:val="00477B8F"/>
    <w:rsid w:val="00480F98"/>
    <w:rsid w:val="004820F5"/>
    <w:rsid w:val="00482D6B"/>
    <w:rsid w:val="00484197"/>
    <w:rsid w:val="00484F4B"/>
    <w:rsid w:val="0048655C"/>
    <w:rsid w:val="004865A1"/>
    <w:rsid w:val="0048684F"/>
    <w:rsid w:val="00486E55"/>
    <w:rsid w:val="00490F34"/>
    <w:rsid w:val="004933DD"/>
    <w:rsid w:val="004937BE"/>
    <w:rsid w:val="00494450"/>
    <w:rsid w:val="00494C66"/>
    <w:rsid w:val="004953F0"/>
    <w:rsid w:val="00495A17"/>
    <w:rsid w:val="00495AAF"/>
    <w:rsid w:val="00497207"/>
    <w:rsid w:val="00497871"/>
    <w:rsid w:val="004A09F5"/>
    <w:rsid w:val="004A09FA"/>
    <w:rsid w:val="004A178C"/>
    <w:rsid w:val="004B1464"/>
    <w:rsid w:val="004B27FB"/>
    <w:rsid w:val="004B3202"/>
    <w:rsid w:val="004B550C"/>
    <w:rsid w:val="004B589E"/>
    <w:rsid w:val="004B6090"/>
    <w:rsid w:val="004B7A97"/>
    <w:rsid w:val="004C1654"/>
    <w:rsid w:val="004C2133"/>
    <w:rsid w:val="004C3A6D"/>
    <w:rsid w:val="004C3C22"/>
    <w:rsid w:val="004C3DC4"/>
    <w:rsid w:val="004C42D0"/>
    <w:rsid w:val="004C4920"/>
    <w:rsid w:val="004C4CEE"/>
    <w:rsid w:val="004C610C"/>
    <w:rsid w:val="004D02D3"/>
    <w:rsid w:val="004D1114"/>
    <w:rsid w:val="004D16FC"/>
    <w:rsid w:val="004D586F"/>
    <w:rsid w:val="004D5BDD"/>
    <w:rsid w:val="004D79AD"/>
    <w:rsid w:val="004E0B47"/>
    <w:rsid w:val="004E3487"/>
    <w:rsid w:val="004E3BD4"/>
    <w:rsid w:val="004E4C1D"/>
    <w:rsid w:val="004E508B"/>
    <w:rsid w:val="004E5F55"/>
    <w:rsid w:val="004E7ADF"/>
    <w:rsid w:val="004E7B41"/>
    <w:rsid w:val="004E7B55"/>
    <w:rsid w:val="004F026D"/>
    <w:rsid w:val="004F5679"/>
    <w:rsid w:val="004F5935"/>
    <w:rsid w:val="004F6B58"/>
    <w:rsid w:val="004F7374"/>
    <w:rsid w:val="004F7CAB"/>
    <w:rsid w:val="00500565"/>
    <w:rsid w:val="005007ED"/>
    <w:rsid w:val="0050126F"/>
    <w:rsid w:val="00501CBD"/>
    <w:rsid w:val="005059D5"/>
    <w:rsid w:val="005059F7"/>
    <w:rsid w:val="005065B0"/>
    <w:rsid w:val="00506B46"/>
    <w:rsid w:val="00506E2D"/>
    <w:rsid w:val="005114C6"/>
    <w:rsid w:val="00511C46"/>
    <w:rsid w:val="005125F0"/>
    <w:rsid w:val="00512B3F"/>
    <w:rsid w:val="005131D9"/>
    <w:rsid w:val="00517697"/>
    <w:rsid w:val="00517965"/>
    <w:rsid w:val="00520231"/>
    <w:rsid w:val="00520BBB"/>
    <w:rsid w:val="00521C3F"/>
    <w:rsid w:val="00522B88"/>
    <w:rsid w:val="00523D21"/>
    <w:rsid w:val="00523E9A"/>
    <w:rsid w:val="0052443E"/>
    <w:rsid w:val="00524EE7"/>
    <w:rsid w:val="0052565A"/>
    <w:rsid w:val="00526882"/>
    <w:rsid w:val="00527903"/>
    <w:rsid w:val="00527CB8"/>
    <w:rsid w:val="00531448"/>
    <w:rsid w:val="00531808"/>
    <w:rsid w:val="00531B97"/>
    <w:rsid w:val="005327D4"/>
    <w:rsid w:val="0053286B"/>
    <w:rsid w:val="00532C45"/>
    <w:rsid w:val="0053403C"/>
    <w:rsid w:val="0053663E"/>
    <w:rsid w:val="00544FE9"/>
    <w:rsid w:val="00546843"/>
    <w:rsid w:val="005470E8"/>
    <w:rsid w:val="00547A95"/>
    <w:rsid w:val="00551BA3"/>
    <w:rsid w:val="005528F2"/>
    <w:rsid w:val="00552E94"/>
    <w:rsid w:val="00553070"/>
    <w:rsid w:val="00553A31"/>
    <w:rsid w:val="00553C50"/>
    <w:rsid w:val="00553D8E"/>
    <w:rsid w:val="0055562B"/>
    <w:rsid w:val="005562E4"/>
    <w:rsid w:val="00556A20"/>
    <w:rsid w:val="00556E28"/>
    <w:rsid w:val="00557666"/>
    <w:rsid w:val="00560483"/>
    <w:rsid w:val="0056054A"/>
    <w:rsid w:val="00560B2A"/>
    <w:rsid w:val="00561993"/>
    <w:rsid w:val="00561ECE"/>
    <w:rsid w:val="0056236D"/>
    <w:rsid w:val="00564846"/>
    <w:rsid w:val="00564938"/>
    <w:rsid w:val="00565409"/>
    <w:rsid w:val="00566215"/>
    <w:rsid w:val="00566893"/>
    <w:rsid w:val="0056764A"/>
    <w:rsid w:val="005677C7"/>
    <w:rsid w:val="00570160"/>
    <w:rsid w:val="0057260E"/>
    <w:rsid w:val="0057282E"/>
    <w:rsid w:val="00572AA3"/>
    <w:rsid w:val="00572AC7"/>
    <w:rsid w:val="005749E0"/>
    <w:rsid w:val="00575D16"/>
    <w:rsid w:val="0057768A"/>
    <w:rsid w:val="00577AF1"/>
    <w:rsid w:val="00580398"/>
    <w:rsid w:val="005803D1"/>
    <w:rsid w:val="00580703"/>
    <w:rsid w:val="00580AC9"/>
    <w:rsid w:val="005817BF"/>
    <w:rsid w:val="00581B28"/>
    <w:rsid w:val="00583EA0"/>
    <w:rsid w:val="00584587"/>
    <w:rsid w:val="005867B4"/>
    <w:rsid w:val="00590DB5"/>
    <w:rsid w:val="00591989"/>
    <w:rsid w:val="0059360C"/>
    <w:rsid w:val="00595264"/>
    <w:rsid w:val="005955C0"/>
    <w:rsid w:val="005964E0"/>
    <w:rsid w:val="005977E1"/>
    <w:rsid w:val="005A0298"/>
    <w:rsid w:val="005A354E"/>
    <w:rsid w:val="005A6BC8"/>
    <w:rsid w:val="005A74B0"/>
    <w:rsid w:val="005A7B5C"/>
    <w:rsid w:val="005A7DF3"/>
    <w:rsid w:val="005B2A67"/>
    <w:rsid w:val="005B4413"/>
    <w:rsid w:val="005B5715"/>
    <w:rsid w:val="005B5E52"/>
    <w:rsid w:val="005B6BD7"/>
    <w:rsid w:val="005C138B"/>
    <w:rsid w:val="005C1E1A"/>
    <w:rsid w:val="005C4268"/>
    <w:rsid w:val="005C6D01"/>
    <w:rsid w:val="005C7361"/>
    <w:rsid w:val="005C76E5"/>
    <w:rsid w:val="005D0B42"/>
    <w:rsid w:val="005D2C96"/>
    <w:rsid w:val="005D2F9A"/>
    <w:rsid w:val="005D45EE"/>
    <w:rsid w:val="005D4FB6"/>
    <w:rsid w:val="005D50BA"/>
    <w:rsid w:val="005D64AA"/>
    <w:rsid w:val="005D7319"/>
    <w:rsid w:val="005D7321"/>
    <w:rsid w:val="005E0CAF"/>
    <w:rsid w:val="005E1DF6"/>
    <w:rsid w:val="005E2538"/>
    <w:rsid w:val="005E308B"/>
    <w:rsid w:val="005E31EF"/>
    <w:rsid w:val="005E34AD"/>
    <w:rsid w:val="005E39F6"/>
    <w:rsid w:val="005E3F88"/>
    <w:rsid w:val="005E449F"/>
    <w:rsid w:val="005E6410"/>
    <w:rsid w:val="005E73F5"/>
    <w:rsid w:val="005F0462"/>
    <w:rsid w:val="005F0C75"/>
    <w:rsid w:val="005F117C"/>
    <w:rsid w:val="005F149A"/>
    <w:rsid w:val="005F1A30"/>
    <w:rsid w:val="005F2808"/>
    <w:rsid w:val="005F4312"/>
    <w:rsid w:val="005F6168"/>
    <w:rsid w:val="005F73EF"/>
    <w:rsid w:val="005F754C"/>
    <w:rsid w:val="005F7C0A"/>
    <w:rsid w:val="00600119"/>
    <w:rsid w:val="0060191B"/>
    <w:rsid w:val="00601EF7"/>
    <w:rsid w:val="00602411"/>
    <w:rsid w:val="00602AF3"/>
    <w:rsid w:val="00606B45"/>
    <w:rsid w:val="00607E14"/>
    <w:rsid w:val="00607ECD"/>
    <w:rsid w:val="0060E5F3"/>
    <w:rsid w:val="0061134B"/>
    <w:rsid w:val="00611826"/>
    <w:rsid w:val="006118CE"/>
    <w:rsid w:val="00612D05"/>
    <w:rsid w:val="006158F1"/>
    <w:rsid w:val="00620709"/>
    <w:rsid w:val="0062135D"/>
    <w:rsid w:val="006224C2"/>
    <w:rsid w:val="00622C80"/>
    <w:rsid w:val="006232B8"/>
    <w:rsid w:val="00624C3E"/>
    <w:rsid w:val="00625063"/>
    <w:rsid w:val="00626891"/>
    <w:rsid w:val="00626FD4"/>
    <w:rsid w:val="00632BBD"/>
    <w:rsid w:val="006340E5"/>
    <w:rsid w:val="00634A2D"/>
    <w:rsid w:val="00635AB0"/>
    <w:rsid w:val="00635FC1"/>
    <w:rsid w:val="00636597"/>
    <w:rsid w:val="00637B7E"/>
    <w:rsid w:val="00637DC9"/>
    <w:rsid w:val="00640D81"/>
    <w:rsid w:val="0064347D"/>
    <w:rsid w:val="00643897"/>
    <w:rsid w:val="00644F86"/>
    <w:rsid w:val="0064709E"/>
    <w:rsid w:val="006504F7"/>
    <w:rsid w:val="006515DC"/>
    <w:rsid w:val="006520CD"/>
    <w:rsid w:val="006532E8"/>
    <w:rsid w:val="00660E10"/>
    <w:rsid w:val="00662CD9"/>
    <w:rsid w:val="00663D6C"/>
    <w:rsid w:val="00665447"/>
    <w:rsid w:val="006662C6"/>
    <w:rsid w:val="00670012"/>
    <w:rsid w:val="00670C37"/>
    <w:rsid w:val="006714B4"/>
    <w:rsid w:val="006729A8"/>
    <w:rsid w:val="006735BD"/>
    <w:rsid w:val="006766AA"/>
    <w:rsid w:val="006806B4"/>
    <w:rsid w:val="00680E41"/>
    <w:rsid w:val="006810AB"/>
    <w:rsid w:val="00681BE2"/>
    <w:rsid w:val="006825BA"/>
    <w:rsid w:val="00683A18"/>
    <w:rsid w:val="00684016"/>
    <w:rsid w:val="00684439"/>
    <w:rsid w:val="0068524B"/>
    <w:rsid w:val="00685E12"/>
    <w:rsid w:val="006863D7"/>
    <w:rsid w:val="0068679C"/>
    <w:rsid w:val="00687D4B"/>
    <w:rsid w:val="00687EB5"/>
    <w:rsid w:val="00692770"/>
    <w:rsid w:val="00693C28"/>
    <w:rsid w:val="00694BF2"/>
    <w:rsid w:val="00696348"/>
    <w:rsid w:val="006963CD"/>
    <w:rsid w:val="006A548C"/>
    <w:rsid w:val="006A6365"/>
    <w:rsid w:val="006A6F7E"/>
    <w:rsid w:val="006B0026"/>
    <w:rsid w:val="006B2B5F"/>
    <w:rsid w:val="006B30B2"/>
    <w:rsid w:val="006B415C"/>
    <w:rsid w:val="006B481B"/>
    <w:rsid w:val="006B5131"/>
    <w:rsid w:val="006B5631"/>
    <w:rsid w:val="006B59C3"/>
    <w:rsid w:val="006B60CD"/>
    <w:rsid w:val="006B735E"/>
    <w:rsid w:val="006B7B47"/>
    <w:rsid w:val="006C0966"/>
    <w:rsid w:val="006C0AE5"/>
    <w:rsid w:val="006C1172"/>
    <w:rsid w:val="006C40B3"/>
    <w:rsid w:val="006C5013"/>
    <w:rsid w:val="006C6800"/>
    <w:rsid w:val="006D1225"/>
    <w:rsid w:val="006D1462"/>
    <w:rsid w:val="006D1CCB"/>
    <w:rsid w:val="006D233D"/>
    <w:rsid w:val="006D2B79"/>
    <w:rsid w:val="006D2ECE"/>
    <w:rsid w:val="006D66FA"/>
    <w:rsid w:val="006E02E2"/>
    <w:rsid w:val="006E0B60"/>
    <w:rsid w:val="006E170C"/>
    <w:rsid w:val="006E262F"/>
    <w:rsid w:val="006E2D11"/>
    <w:rsid w:val="006E3182"/>
    <w:rsid w:val="006E5250"/>
    <w:rsid w:val="006E72BF"/>
    <w:rsid w:val="006E74F1"/>
    <w:rsid w:val="006E7BC8"/>
    <w:rsid w:val="006F0BFC"/>
    <w:rsid w:val="006F28DF"/>
    <w:rsid w:val="006F2A56"/>
    <w:rsid w:val="006F2FE2"/>
    <w:rsid w:val="006F36EF"/>
    <w:rsid w:val="006F3CBD"/>
    <w:rsid w:val="006F4DCF"/>
    <w:rsid w:val="006F59DE"/>
    <w:rsid w:val="006F5EB5"/>
    <w:rsid w:val="006F68FB"/>
    <w:rsid w:val="00700F18"/>
    <w:rsid w:val="00701C43"/>
    <w:rsid w:val="007045AA"/>
    <w:rsid w:val="007060AE"/>
    <w:rsid w:val="00706498"/>
    <w:rsid w:val="00712E45"/>
    <w:rsid w:val="00715618"/>
    <w:rsid w:val="00715C0A"/>
    <w:rsid w:val="00715C20"/>
    <w:rsid w:val="00716D9C"/>
    <w:rsid w:val="00721223"/>
    <w:rsid w:val="0072131A"/>
    <w:rsid w:val="00721744"/>
    <w:rsid w:val="00722989"/>
    <w:rsid w:val="00723D20"/>
    <w:rsid w:val="00723ECC"/>
    <w:rsid w:val="00724EC5"/>
    <w:rsid w:val="00724ECB"/>
    <w:rsid w:val="00726CC2"/>
    <w:rsid w:val="00727355"/>
    <w:rsid w:val="0073035F"/>
    <w:rsid w:val="007315BE"/>
    <w:rsid w:val="00731D7C"/>
    <w:rsid w:val="00732094"/>
    <w:rsid w:val="00734FCE"/>
    <w:rsid w:val="007350D5"/>
    <w:rsid w:val="00735576"/>
    <w:rsid w:val="00745D61"/>
    <w:rsid w:val="00745E1B"/>
    <w:rsid w:val="00746201"/>
    <w:rsid w:val="007471FE"/>
    <w:rsid w:val="0075324C"/>
    <w:rsid w:val="00753400"/>
    <w:rsid w:val="00754919"/>
    <w:rsid w:val="00755304"/>
    <w:rsid w:val="00756050"/>
    <w:rsid w:val="0075640C"/>
    <w:rsid w:val="00757878"/>
    <w:rsid w:val="00757CEF"/>
    <w:rsid w:val="00760A4E"/>
    <w:rsid w:val="0076114C"/>
    <w:rsid w:val="00761194"/>
    <w:rsid w:val="00761321"/>
    <w:rsid w:val="00762863"/>
    <w:rsid w:val="00762BFF"/>
    <w:rsid w:val="00762ED8"/>
    <w:rsid w:val="007634DF"/>
    <w:rsid w:val="00763DB5"/>
    <w:rsid w:val="00764825"/>
    <w:rsid w:val="00764C68"/>
    <w:rsid w:val="00765C1C"/>
    <w:rsid w:val="00766952"/>
    <w:rsid w:val="00766F44"/>
    <w:rsid w:val="00767C71"/>
    <w:rsid w:val="00770F42"/>
    <w:rsid w:val="007729D3"/>
    <w:rsid w:val="00772CE6"/>
    <w:rsid w:val="007743E2"/>
    <w:rsid w:val="007748E6"/>
    <w:rsid w:val="00776EDE"/>
    <w:rsid w:val="00780087"/>
    <w:rsid w:val="0078106E"/>
    <w:rsid w:val="0078279F"/>
    <w:rsid w:val="00783256"/>
    <w:rsid w:val="00785A29"/>
    <w:rsid w:val="007903F4"/>
    <w:rsid w:val="0079085A"/>
    <w:rsid w:val="00792629"/>
    <w:rsid w:val="00792930"/>
    <w:rsid w:val="00793726"/>
    <w:rsid w:val="00795FC3"/>
    <w:rsid w:val="00797A5A"/>
    <w:rsid w:val="007A1E5F"/>
    <w:rsid w:val="007A43E8"/>
    <w:rsid w:val="007A6726"/>
    <w:rsid w:val="007A6D19"/>
    <w:rsid w:val="007A7E8D"/>
    <w:rsid w:val="007B00F7"/>
    <w:rsid w:val="007B2115"/>
    <w:rsid w:val="007B4E45"/>
    <w:rsid w:val="007B548C"/>
    <w:rsid w:val="007B5656"/>
    <w:rsid w:val="007B74C6"/>
    <w:rsid w:val="007B7643"/>
    <w:rsid w:val="007B7FD2"/>
    <w:rsid w:val="007C07E6"/>
    <w:rsid w:val="007C253B"/>
    <w:rsid w:val="007C3811"/>
    <w:rsid w:val="007C4F51"/>
    <w:rsid w:val="007C5657"/>
    <w:rsid w:val="007C61E6"/>
    <w:rsid w:val="007D077B"/>
    <w:rsid w:val="007D1329"/>
    <w:rsid w:val="007D2DEA"/>
    <w:rsid w:val="007D538C"/>
    <w:rsid w:val="007D5A3E"/>
    <w:rsid w:val="007D6289"/>
    <w:rsid w:val="007E15F5"/>
    <w:rsid w:val="007E3FBF"/>
    <w:rsid w:val="007E4CF8"/>
    <w:rsid w:val="007E5CF1"/>
    <w:rsid w:val="007E71FB"/>
    <w:rsid w:val="007F0430"/>
    <w:rsid w:val="007F3EB6"/>
    <w:rsid w:val="007F537D"/>
    <w:rsid w:val="007F792E"/>
    <w:rsid w:val="007F79CC"/>
    <w:rsid w:val="008019EA"/>
    <w:rsid w:val="00801C07"/>
    <w:rsid w:val="00804E92"/>
    <w:rsid w:val="00805A07"/>
    <w:rsid w:val="008065B3"/>
    <w:rsid w:val="00807B6B"/>
    <w:rsid w:val="00810E56"/>
    <w:rsid w:val="00811260"/>
    <w:rsid w:val="008128F2"/>
    <w:rsid w:val="00814342"/>
    <w:rsid w:val="00814A09"/>
    <w:rsid w:val="00815FF4"/>
    <w:rsid w:val="00816206"/>
    <w:rsid w:val="008168B1"/>
    <w:rsid w:val="00816D4E"/>
    <w:rsid w:val="0082063F"/>
    <w:rsid w:val="008213A2"/>
    <w:rsid w:val="0082619C"/>
    <w:rsid w:val="00826E58"/>
    <w:rsid w:val="00827F25"/>
    <w:rsid w:val="00831361"/>
    <w:rsid w:val="00833B00"/>
    <w:rsid w:val="00834047"/>
    <w:rsid w:val="008356D3"/>
    <w:rsid w:val="00844C64"/>
    <w:rsid w:val="008457E8"/>
    <w:rsid w:val="0085220E"/>
    <w:rsid w:val="008538F8"/>
    <w:rsid w:val="00854084"/>
    <w:rsid w:val="008627EB"/>
    <w:rsid w:val="0086308F"/>
    <w:rsid w:val="008639B4"/>
    <w:rsid w:val="00866979"/>
    <w:rsid w:val="00871456"/>
    <w:rsid w:val="00873722"/>
    <w:rsid w:val="00873889"/>
    <w:rsid w:val="0087619B"/>
    <w:rsid w:val="00880079"/>
    <w:rsid w:val="00880549"/>
    <w:rsid w:val="00881A0B"/>
    <w:rsid w:val="00883A58"/>
    <w:rsid w:val="00895BB6"/>
    <w:rsid w:val="008A19C3"/>
    <w:rsid w:val="008A1F1A"/>
    <w:rsid w:val="008A3A3B"/>
    <w:rsid w:val="008A3F96"/>
    <w:rsid w:val="008A3FEC"/>
    <w:rsid w:val="008A518F"/>
    <w:rsid w:val="008A6198"/>
    <w:rsid w:val="008B08F1"/>
    <w:rsid w:val="008B163D"/>
    <w:rsid w:val="008B2304"/>
    <w:rsid w:val="008B24B7"/>
    <w:rsid w:val="008B2FB1"/>
    <w:rsid w:val="008B3A3E"/>
    <w:rsid w:val="008B3F17"/>
    <w:rsid w:val="008B486D"/>
    <w:rsid w:val="008B738A"/>
    <w:rsid w:val="008C00D8"/>
    <w:rsid w:val="008C053D"/>
    <w:rsid w:val="008C1578"/>
    <w:rsid w:val="008C3011"/>
    <w:rsid w:val="008C3561"/>
    <w:rsid w:val="008C44C6"/>
    <w:rsid w:val="008C579C"/>
    <w:rsid w:val="008C6ACB"/>
    <w:rsid w:val="008C74FB"/>
    <w:rsid w:val="008C7DB2"/>
    <w:rsid w:val="008D0469"/>
    <w:rsid w:val="008D06FE"/>
    <w:rsid w:val="008D2E2A"/>
    <w:rsid w:val="008D48A2"/>
    <w:rsid w:val="008D6943"/>
    <w:rsid w:val="008D69E2"/>
    <w:rsid w:val="008D6CF2"/>
    <w:rsid w:val="008D73F2"/>
    <w:rsid w:val="008D7B2F"/>
    <w:rsid w:val="008E0357"/>
    <w:rsid w:val="008E236A"/>
    <w:rsid w:val="008E25A3"/>
    <w:rsid w:val="008E4286"/>
    <w:rsid w:val="008F0E53"/>
    <w:rsid w:val="008F1355"/>
    <w:rsid w:val="008F1B93"/>
    <w:rsid w:val="008F3775"/>
    <w:rsid w:val="008F3D94"/>
    <w:rsid w:val="009012A6"/>
    <w:rsid w:val="00901E32"/>
    <w:rsid w:val="00901F93"/>
    <w:rsid w:val="00903084"/>
    <w:rsid w:val="00906AD6"/>
    <w:rsid w:val="00907FDB"/>
    <w:rsid w:val="00910CDC"/>
    <w:rsid w:val="00911C86"/>
    <w:rsid w:val="0091220F"/>
    <w:rsid w:val="00914F48"/>
    <w:rsid w:val="009153DB"/>
    <w:rsid w:val="00916042"/>
    <w:rsid w:val="009169D5"/>
    <w:rsid w:val="00920F5B"/>
    <w:rsid w:val="00922305"/>
    <w:rsid w:val="00922C75"/>
    <w:rsid w:val="00923710"/>
    <w:rsid w:val="0092489B"/>
    <w:rsid w:val="0092669C"/>
    <w:rsid w:val="009273A6"/>
    <w:rsid w:val="0092777F"/>
    <w:rsid w:val="00932961"/>
    <w:rsid w:val="00932AD2"/>
    <w:rsid w:val="00933F47"/>
    <w:rsid w:val="00934060"/>
    <w:rsid w:val="0093473B"/>
    <w:rsid w:val="00934750"/>
    <w:rsid w:val="00934EE2"/>
    <w:rsid w:val="009357B7"/>
    <w:rsid w:val="0093600A"/>
    <w:rsid w:val="0093636E"/>
    <w:rsid w:val="00940595"/>
    <w:rsid w:val="00940E3F"/>
    <w:rsid w:val="00942397"/>
    <w:rsid w:val="00942D5B"/>
    <w:rsid w:val="00944D02"/>
    <w:rsid w:val="00944DCA"/>
    <w:rsid w:val="00944F46"/>
    <w:rsid w:val="00946880"/>
    <w:rsid w:val="009479B2"/>
    <w:rsid w:val="00950782"/>
    <w:rsid w:val="009508CD"/>
    <w:rsid w:val="00951E97"/>
    <w:rsid w:val="00952537"/>
    <w:rsid w:val="00953DFB"/>
    <w:rsid w:val="00953E38"/>
    <w:rsid w:val="00954525"/>
    <w:rsid w:val="009559DD"/>
    <w:rsid w:val="00957B14"/>
    <w:rsid w:val="00957F3E"/>
    <w:rsid w:val="0096017E"/>
    <w:rsid w:val="00961995"/>
    <w:rsid w:val="00963EBF"/>
    <w:rsid w:val="009640BC"/>
    <w:rsid w:val="009644D7"/>
    <w:rsid w:val="0096457E"/>
    <w:rsid w:val="00967335"/>
    <w:rsid w:val="00970BC8"/>
    <w:rsid w:val="00971D78"/>
    <w:rsid w:val="009739DF"/>
    <w:rsid w:val="00973A1C"/>
    <w:rsid w:val="009763FA"/>
    <w:rsid w:val="00980191"/>
    <w:rsid w:val="0098164C"/>
    <w:rsid w:val="00982A2A"/>
    <w:rsid w:val="00983D77"/>
    <w:rsid w:val="00984234"/>
    <w:rsid w:val="0098765F"/>
    <w:rsid w:val="00990074"/>
    <w:rsid w:val="009902DE"/>
    <w:rsid w:val="00990B15"/>
    <w:rsid w:val="00990DC0"/>
    <w:rsid w:val="0099291C"/>
    <w:rsid w:val="00992B45"/>
    <w:rsid w:val="0099476A"/>
    <w:rsid w:val="00994C78"/>
    <w:rsid w:val="00996C30"/>
    <w:rsid w:val="00997146"/>
    <w:rsid w:val="0099754E"/>
    <w:rsid w:val="00997BF3"/>
    <w:rsid w:val="009A0092"/>
    <w:rsid w:val="009A11FB"/>
    <w:rsid w:val="009A1E1E"/>
    <w:rsid w:val="009A2A8A"/>
    <w:rsid w:val="009A3521"/>
    <w:rsid w:val="009A6FFB"/>
    <w:rsid w:val="009A7B6F"/>
    <w:rsid w:val="009A7FFE"/>
    <w:rsid w:val="009B0C25"/>
    <w:rsid w:val="009B2A4A"/>
    <w:rsid w:val="009B2CB0"/>
    <w:rsid w:val="009B4E4D"/>
    <w:rsid w:val="009B5900"/>
    <w:rsid w:val="009B5EF5"/>
    <w:rsid w:val="009B6360"/>
    <w:rsid w:val="009C55FD"/>
    <w:rsid w:val="009C646E"/>
    <w:rsid w:val="009C6F31"/>
    <w:rsid w:val="009C767E"/>
    <w:rsid w:val="009D12B3"/>
    <w:rsid w:val="009D4FD9"/>
    <w:rsid w:val="009D523B"/>
    <w:rsid w:val="009D5283"/>
    <w:rsid w:val="009D77AB"/>
    <w:rsid w:val="009D79BB"/>
    <w:rsid w:val="009E0150"/>
    <w:rsid w:val="009E05BF"/>
    <w:rsid w:val="009E34EF"/>
    <w:rsid w:val="009E3D4B"/>
    <w:rsid w:val="009E4AE1"/>
    <w:rsid w:val="009E4CAD"/>
    <w:rsid w:val="009E50E3"/>
    <w:rsid w:val="009E54EF"/>
    <w:rsid w:val="009E5806"/>
    <w:rsid w:val="009E62DE"/>
    <w:rsid w:val="009E6620"/>
    <w:rsid w:val="009E7946"/>
    <w:rsid w:val="009F1C2F"/>
    <w:rsid w:val="009F2092"/>
    <w:rsid w:val="009F5633"/>
    <w:rsid w:val="009F7103"/>
    <w:rsid w:val="009FCABD"/>
    <w:rsid w:val="00A00F8F"/>
    <w:rsid w:val="00A02180"/>
    <w:rsid w:val="00A04721"/>
    <w:rsid w:val="00A06E78"/>
    <w:rsid w:val="00A07B2C"/>
    <w:rsid w:val="00A07D6A"/>
    <w:rsid w:val="00A126B8"/>
    <w:rsid w:val="00A12D35"/>
    <w:rsid w:val="00A149E9"/>
    <w:rsid w:val="00A14DC2"/>
    <w:rsid w:val="00A15AAE"/>
    <w:rsid w:val="00A208A7"/>
    <w:rsid w:val="00A2168E"/>
    <w:rsid w:val="00A220C5"/>
    <w:rsid w:val="00A22436"/>
    <w:rsid w:val="00A22478"/>
    <w:rsid w:val="00A22FC7"/>
    <w:rsid w:val="00A23085"/>
    <w:rsid w:val="00A2763A"/>
    <w:rsid w:val="00A27D44"/>
    <w:rsid w:val="00A27D84"/>
    <w:rsid w:val="00A301CB"/>
    <w:rsid w:val="00A30380"/>
    <w:rsid w:val="00A30ADA"/>
    <w:rsid w:val="00A31D8B"/>
    <w:rsid w:val="00A334D9"/>
    <w:rsid w:val="00A337FF"/>
    <w:rsid w:val="00A33ADA"/>
    <w:rsid w:val="00A3493B"/>
    <w:rsid w:val="00A36267"/>
    <w:rsid w:val="00A3782C"/>
    <w:rsid w:val="00A3DC25"/>
    <w:rsid w:val="00A406CF"/>
    <w:rsid w:val="00A41327"/>
    <w:rsid w:val="00A41443"/>
    <w:rsid w:val="00A4218B"/>
    <w:rsid w:val="00A441A9"/>
    <w:rsid w:val="00A4451B"/>
    <w:rsid w:val="00A4567E"/>
    <w:rsid w:val="00A456BA"/>
    <w:rsid w:val="00A45B9E"/>
    <w:rsid w:val="00A500FB"/>
    <w:rsid w:val="00A512A5"/>
    <w:rsid w:val="00A52E0F"/>
    <w:rsid w:val="00A5326B"/>
    <w:rsid w:val="00A548EA"/>
    <w:rsid w:val="00A54E56"/>
    <w:rsid w:val="00A55DE5"/>
    <w:rsid w:val="00A6230C"/>
    <w:rsid w:val="00A62889"/>
    <w:rsid w:val="00A62F1E"/>
    <w:rsid w:val="00A637EC"/>
    <w:rsid w:val="00A65F43"/>
    <w:rsid w:val="00A7015F"/>
    <w:rsid w:val="00A71A68"/>
    <w:rsid w:val="00A71B68"/>
    <w:rsid w:val="00A71F34"/>
    <w:rsid w:val="00A730B8"/>
    <w:rsid w:val="00A73B6F"/>
    <w:rsid w:val="00A7531B"/>
    <w:rsid w:val="00A7753B"/>
    <w:rsid w:val="00A776DA"/>
    <w:rsid w:val="00A80219"/>
    <w:rsid w:val="00A80620"/>
    <w:rsid w:val="00A84E7C"/>
    <w:rsid w:val="00A85B85"/>
    <w:rsid w:val="00A86CB3"/>
    <w:rsid w:val="00A87CEE"/>
    <w:rsid w:val="00A87F99"/>
    <w:rsid w:val="00A92500"/>
    <w:rsid w:val="00A927FF"/>
    <w:rsid w:val="00A92CEB"/>
    <w:rsid w:val="00A92DC6"/>
    <w:rsid w:val="00AA0047"/>
    <w:rsid w:val="00AA142D"/>
    <w:rsid w:val="00AA23C0"/>
    <w:rsid w:val="00AA2DF9"/>
    <w:rsid w:val="00AA39E5"/>
    <w:rsid w:val="00AA56EF"/>
    <w:rsid w:val="00AA6E30"/>
    <w:rsid w:val="00AB07C2"/>
    <w:rsid w:val="00AB1235"/>
    <w:rsid w:val="00AB1CFC"/>
    <w:rsid w:val="00AB207E"/>
    <w:rsid w:val="00AB33B9"/>
    <w:rsid w:val="00AB3BFB"/>
    <w:rsid w:val="00AB4095"/>
    <w:rsid w:val="00AB54A2"/>
    <w:rsid w:val="00AB79FC"/>
    <w:rsid w:val="00AB7DF8"/>
    <w:rsid w:val="00AC36D8"/>
    <w:rsid w:val="00AC589B"/>
    <w:rsid w:val="00AD14F0"/>
    <w:rsid w:val="00AD36B8"/>
    <w:rsid w:val="00AD388C"/>
    <w:rsid w:val="00AD49F7"/>
    <w:rsid w:val="00AD5C0A"/>
    <w:rsid w:val="00AD6A14"/>
    <w:rsid w:val="00AD70B8"/>
    <w:rsid w:val="00AD7166"/>
    <w:rsid w:val="00AE115D"/>
    <w:rsid w:val="00AE6641"/>
    <w:rsid w:val="00AE7B89"/>
    <w:rsid w:val="00AF1252"/>
    <w:rsid w:val="00AF27F0"/>
    <w:rsid w:val="00AF4D6E"/>
    <w:rsid w:val="00B006B6"/>
    <w:rsid w:val="00B0157A"/>
    <w:rsid w:val="00B021C3"/>
    <w:rsid w:val="00B0237B"/>
    <w:rsid w:val="00B037BD"/>
    <w:rsid w:val="00B0391F"/>
    <w:rsid w:val="00B042F6"/>
    <w:rsid w:val="00B05112"/>
    <w:rsid w:val="00B0516D"/>
    <w:rsid w:val="00B05CF4"/>
    <w:rsid w:val="00B06989"/>
    <w:rsid w:val="00B07072"/>
    <w:rsid w:val="00B074E3"/>
    <w:rsid w:val="00B07924"/>
    <w:rsid w:val="00B11589"/>
    <w:rsid w:val="00B1228E"/>
    <w:rsid w:val="00B13E8A"/>
    <w:rsid w:val="00B13EA7"/>
    <w:rsid w:val="00B14083"/>
    <w:rsid w:val="00B1445E"/>
    <w:rsid w:val="00B16990"/>
    <w:rsid w:val="00B208CB"/>
    <w:rsid w:val="00B21E10"/>
    <w:rsid w:val="00B22C51"/>
    <w:rsid w:val="00B232EB"/>
    <w:rsid w:val="00B24424"/>
    <w:rsid w:val="00B24D5C"/>
    <w:rsid w:val="00B25EB3"/>
    <w:rsid w:val="00B26863"/>
    <w:rsid w:val="00B27A0A"/>
    <w:rsid w:val="00B331D6"/>
    <w:rsid w:val="00B35C21"/>
    <w:rsid w:val="00B36084"/>
    <w:rsid w:val="00B37256"/>
    <w:rsid w:val="00B37F69"/>
    <w:rsid w:val="00B40ED1"/>
    <w:rsid w:val="00B40F34"/>
    <w:rsid w:val="00B42B2D"/>
    <w:rsid w:val="00B44C31"/>
    <w:rsid w:val="00B44C68"/>
    <w:rsid w:val="00B44CBC"/>
    <w:rsid w:val="00B44F69"/>
    <w:rsid w:val="00B467A5"/>
    <w:rsid w:val="00B50623"/>
    <w:rsid w:val="00B50BB0"/>
    <w:rsid w:val="00B5317E"/>
    <w:rsid w:val="00B53506"/>
    <w:rsid w:val="00B537E3"/>
    <w:rsid w:val="00B53A93"/>
    <w:rsid w:val="00B53CC6"/>
    <w:rsid w:val="00B5425F"/>
    <w:rsid w:val="00B54B97"/>
    <w:rsid w:val="00B57A0A"/>
    <w:rsid w:val="00B6035D"/>
    <w:rsid w:val="00B622CD"/>
    <w:rsid w:val="00B62953"/>
    <w:rsid w:val="00B62DCD"/>
    <w:rsid w:val="00B6624D"/>
    <w:rsid w:val="00B66724"/>
    <w:rsid w:val="00B670C9"/>
    <w:rsid w:val="00B67489"/>
    <w:rsid w:val="00B70308"/>
    <w:rsid w:val="00B70BE0"/>
    <w:rsid w:val="00B7261A"/>
    <w:rsid w:val="00B73AC6"/>
    <w:rsid w:val="00B73FB4"/>
    <w:rsid w:val="00B746D7"/>
    <w:rsid w:val="00B757FE"/>
    <w:rsid w:val="00B75CF4"/>
    <w:rsid w:val="00B767F4"/>
    <w:rsid w:val="00B822F2"/>
    <w:rsid w:val="00B82A6F"/>
    <w:rsid w:val="00B83077"/>
    <w:rsid w:val="00B84D97"/>
    <w:rsid w:val="00B85011"/>
    <w:rsid w:val="00B85D22"/>
    <w:rsid w:val="00B878B1"/>
    <w:rsid w:val="00B90BF1"/>
    <w:rsid w:val="00B92E3E"/>
    <w:rsid w:val="00B9326B"/>
    <w:rsid w:val="00B95DC0"/>
    <w:rsid w:val="00BA0617"/>
    <w:rsid w:val="00BA07E2"/>
    <w:rsid w:val="00BA182A"/>
    <w:rsid w:val="00BA442F"/>
    <w:rsid w:val="00BA5575"/>
    <w:rsid w:val="00BA5DF0"/>
    <w:rsid w:val="00BA7F97"/>
    <w:rsid w:val="00BB01BD"/>
    <w:rsid w:val="00BB0C68"/>
    <w:rsid w:val="00BB3E4F"/>
    <w:rsid w:val="00BB6A9F"/>
    <w:rsid w:val="00BC0CBB"/>
    <w:rsid w:val="00BC2DC7"/>
    <w:rsid w:val="00BC4314"/>
    <w:rsid w:val="00BC441C"/>
    <w:rsid w:val="00BC4CD8"/>
    <w:rsid w:val="00BC59BC"/>
    <w:rsid w:val="00BC6235"/>
    <w:rsid w:val="00BC7208"/>
    <w:rsid w:val="00BD0CC5"/>
    <w:rsid w:val="00BD1B99"/>
    <w:rsid w:val="00BD2352"/>
    <w:rsid w:val="00BD40DB"/>
    <w:rsid w:val="00BD421E"/>
    <w:rsid w:val="00BD61CE"/>
    <w:rsid w:val="00BD7301"/>
    <w:rsid w:val="00BD76AD"/>
    <w:rsid w:val="00BD7A14"/>
    <w:rsid w:val="00BD7B6B"/>
    <w:rsid w:val="00BE06C3"/>
    <w:rsid w:val="00BE28C2"/>
    <w:rsid w:val="00BE39C8"/>
    <w:rsid w:val="00BE5B21"/>
    <w:rsid w:val="00BE65AE"/>
    <w:rsid w:val="00BE68BF"/>
    <w:rsid w:val="00BE74F1"/>
    <w:rsid w:val="00BE7A47"/>
    <w:rsid w:val="00BF0C89"/>
    <w:rsid w:val="00BF1BE1"/>
    <w:rsid w:val="00BF2ED2"/>
    <w:rsid w:val="00BF377A"/>
    <w:rsid w:val="00BF5422"/>
    <w:rsid w:val="00BF6470"/>
    <w:rsid w:val="00BF6F3D"/>
    <w:rsid w:val="00C02DBA"/>
    <w:rsid w:val="00C031D6"/>
    <w:rsid w:val="00C03A4D"/>
    <w:rsid w:val="00C04EC2"/>
    <w:rsid w:val="00C04F18"/>
    <w:rsid w:val="00C050D3"/>
    <w:rsid w:val="00C0781E"/>
    <w:rsid w:val="00C07D7D"/>
    <w:rsid w:val="00C118F7"/>
    <w:rsid w:val="00C11A12"/>
    <w:rsid w:val="00C131E6"/>
    <w:rsid w:val="00C15343"/>
    <w:rsid w:val="00C16358"/>
    <w:rsid w:val="00C16639"/>
    <w:rsid w:val="00C21900"/>
    <w:rsid w:val="00C22357"/>
    <w:rsid w:val="00C22664"/>
    <w:rsid w:val="00C2405C"/>
    <w:rsid w:val="00C2623F"/>
    <w:rsid w:val="00C27F8F"/>
    <w:rsid w:val="00C3043F"/>
    <w:rsid w:val="00C3123F"/>
    <w:rsid w:val="00C3178B"/>
    <w:rsid w:val="00C31F6F"/>
    <w:rsid w:val="00C35AC9"/>
    <w:rsid w:val="00C4425E"/>
    <w:rsid w:val="00C44324"/>
    <w:rsid w:val="00C44B6F"/>
    <w:rsid w:val="00C46AFF"/>
    <w:rsid w:val="00C475A8"/>
    <w:rsid w:val="00C47E96"/>
    <w:rsid w:val="00C51F6C"/>
    <w:rsid w:val="00C530D9"/>
    <w:rsid w:val="00C63086"/>
    <w:rsid w:val="00C66D87"/>
    <w:rsid w:val="00C6BA6C"/>
    <w:rsid w:val="00C70118"/>
    <w:rsid w:val="00C702B6"/>
    <w:rsid w:val="00C75CF9"/>
    <w:rsid w:val="00C77FDB"/>
    <w:rsid w:val="00C815BE"/>
    <w:rsid w:val="00C81BF6"/>
    <w:rsid w:val="00C8257A"/>
    <w:rsid w:val="00C82A57"/>
    <w:rsid w:val="00C841FD"/>
    <w:rsid w:val="00C85A8A"/>
    <w:rsid w:val="00C90ABD"/>
    <w:rsid w:val="00C90FC8"/>
    <w:rsid w:val="00C91382"/>
    <w:rsid w:val="00C955C1"/>
    <w:rsid w:val="00CA07C8"/>
    <w:rsid w:val="00CA118D"/>
    <w:rsid w:val="00CA420C"/>
    <w:rsid w:val="00CA481B"/>
    <w:rsid w:val="00CA6218"/>
    <w:rsid w:val="00CB0715"/>
    <w:rsid w:val="00CB1461"/>
    <w:rsid w:val="00CB1885"/>
    <w:rsid w:val="00CB1A12"/>
    <w:rsid w:val="00CB1BE9"/>
    <w:rsid w:val="00CB2032"/>
    <w:rsid w:val="00CB280F"/>
    <w:rsid w:val="00CB5ED3"/>
    <w:rsid w:val="00CB6561"/>
    <w:rsid w:val="00CB73F5"/>
    <w:rsid w:val="00CB75AF"/>
    <w:rsid w:val="00CB77D0"/>
    <w:rsid w:val="00CB78F9"/>
    <w:rsid w:val="00CB7A38"/>
    <w:rsid w:val="00CC0733"/>
    <w:rsid w:val="00CC21ED"/>
    <w:rsid w:val="00CC38DA"/>
    <w:rsid w:val="00CC49A6"/>
    <w:rsid w:val="00CC511C"/>
    <w:rsid w:val="00CC5798"/>
    <w:rsid w:val="00CC5C72"/>
    <w:rsid w:val="00CC6FC1"/>
    <w:rsid w:val="00CD0EAD"/>
    <w:rsid w:val="00CD13BD"/>
    <w:rsid w:val="00CD23AA"/>
    <w:rsid w:val="00CD2482"/>
    <w:rsid w:val="00CD2C08"/>
    <w:rsid w:val="00CD5A5A"/>
    <w:rsid w:val="00CD752C"/>
    <w:rsid w:val="00CD7764"/>
    <w:rsid w:val="00CE129F"/>
    <w:rsid w:val="00CE47D8"/>
    <w:rsid w:val="00CE4FD7"/>
    <w:rsid w:val="00CE52CB"/>
    <w:rsid w:val="00CE57E3"/>
    <w:rsid w:val="00CE73CA"/>
    <w:rsid w:val="00CF2E4B"/>
    <w:rsid w:val="00CF3343"/>
    <w:rsid w:val="00CF3802"/>
    <w:rsid w:val="00CF428B"/>
    <w:rsid w:val="00CF4C7B"/>
    <w:rsid w:val="00CF50EB"/>
    <w:rsid w:val="00CF5AE8"/>
    <w:rsid w:val="00CF74BE"/>
    <w:rsid w:val="00D02780"/>
    <w:rsid w:val="00D028C8"/>
    <w:rsid w:val="00D05404"/>
    <w:rsid w:val="00D05946"/>
    <w:rsid w:val="00D06F4D"/>
    <w:rsid w:val="00D07DEF"/>
    <w:rsid w:val="00D10F3F"/>
    <w:rsid w:val="00D13272"/>
    <w:rsid w:val="00D1332C"/>
    <w:rsid w:val="00D14095"/>
    <w:rsid w:val="00D178BF"/>
    <w:rsid w:val="00D20066"/>
    <w:rsid w:val="00D22C1A"/>
    <w:rsid w:val="00D242F9"/>
    <w:rsid w:val="00D24BA9"/>
    <w:rsid w:val="00D257A3"/>
    <w:rsid w:val="00D27B7B"/>
    <w:rsid w:val="00D30171"/>
    <w:rsid w:val="00D302AA"/>
    <w:rsid w:val="00D31C9A"/>
    <w:rsid w:val="00D32BB6"/>
    <w:rsid w:val="00D34051"/>
    <w:rsid w:val="00D3513A"/>
    <w:rsid w:val="00D420BF"/>
    <w:rsid w:val="00D43C8E"/>
    <w:rsid w:val="00D4693B"/>
    <w:rsid w:val="00D4760D"/>
    <w:rsid w:val="00D5374F"/>
    <w:rsid w:val="00D53B66"/>
    <w:rsid w:val="00D565E4"/>
    <w:rsid w:val="00D56765"/>
    <w:rsid w:val="00D56CF0"/>
    <w:rsid w:val="00D57A64"/>
    <w:rsid w:val="00D61C4F"/>
    <w:rsid w:val="00D61D56"/>
    <w:rsid w:val="00D638AA"/>
    <w:rsid w:val="00D64639"/>
    <w:rsid w:val="00D6523B"/>
    <w:rsid w:val="00D65A71"/>
    <w:rsid w:val="00D65D43"/>
    <w:rsid w:val="00D66925"/>
    <w:rsid w:val="00D67A00"/>
    <w:rsid w:val="00D7033F"/>
    <w:rsid w:val="00D70DED"/>
    <w:rsid w:val="00D70F24"/>
    <w:rsid w:val="00D71278"/>
    <w:rsid w:val="00D725E7"/>
    <w:rsid w:val="00D72B1A"/>
    <w:rsid w:val="00D73592"/>
    <w:rsid w:val="00D74E37"/>
    <w:rsid w:val="00D76BF4"/>
    <w:rsid w:val="00D77017"/>
    <w:rsid w:val="00D77651"/>
    <w:rsid w:val="00D80ED4"/>
    <w:rsid w:val="00D82031"/>
    <w:rsid w:val="00D83202"/>
    <w:rsid w:val="00D83A20"/>
    <w:rsid w:val="00D84A56"/>
    <w:rsid w:val="00D857C5"/>
    <w:rsid w:val="00D87757"/>
    <w:rsid w:val="00D90731"/>
    <w:rsid w:val="00D91C79"/>
    <w:rsid w:val="00D923C8"/>
    <w:rsid w:val="00D94E53"/>
    <w:rsid w:val="00D96BA7"/>
    <w:rsid w:val="00D97CAA"/>
    <w:rsid w:val="00DA05D5"/>
    <w:rsid w:val="00DA2BC0"/>
    <w:rsid w:val="00DA3591"/>
    <w:rsid w:val="00DA496F"/>
    <w:rsid w:val="00DA5FAF"/>
    <w:rsid w:val="00DA7462"/>
    <w:rsid w:val="00DA7DC9"/>
    <w:rsid w:val="00DB0B66"/>
    <w:rsid w:val="00DB0B75"/>
    <w:rsid w:val="00DB154F"/>
    <w:rsid w:val="00DB25FE"/>
    <w:rsid w:val="00DB26DF"/>
    <w:rsid w:val="00DB2729"/>
    <w:rsid w:val="00DB3957"/>
    <w:rsid w:val="00DB4A01"/>
    <w:rsid w:val="00DB58DA"/>
    <w:rsid w:val="00DB5C6F"/>
    <w:rsid w:val="00DB72E5"/>
    <w:rsid w:val="00DB7F45"/>
    <w:rsid w:val="00DB7FCA"/>
    <w:rsid w:val="00DC04BD"/>
    <w:rsid w:val="00DC3DFD"/>
    <w:rsid w:val="00DC565A"/>
    <w:rsid w:val="00DC5AAF"/>
    <w:rsid w:val="00DC7977"/>
    <w:rsid w:val="00DD2EE1"/>
    <w:rsid w:val="00DD401E"/>
    <w:rsid w:val="00DD44F0"/>
    <w:rsid w:val="00DD4633"/>
    <w:rsid w:val="00DD6D5D"/>
    <w:rsid w:val="00DE0DA5"/>
    <w:rsid w:val="00DE1ADD"/>
    <w:rsid w:val="00DE3059"/>
    <w:rsid w:val="00DE4F52"/>
    <w:rsid w:val="00DE534E"/>
    <w:rsid w:val="00DE62A3"/>
    <w:rsid w:val="00DE78F2"/>
    <w:rsid w:val="00DF07E4"/>
    <w:rsid w:val="00DF147A"/>
    <w:rsid w:val="00DF16EC"/>
    <w:rsid w:val="00DF1765"/>
    <w:rsid w:val="00DF2B2A"/>
    <w:rsid w:val="00DF4997"/>
    <w:rsid w:val="00DF65B6"/>
    <w:rsid w:val="00DF67A2"/>
    <w:rsid w:val="00E0139A"/>
    <w:rsid w:val="00E01862"/>
    <w:rsid w:val="00E01D34"/>
    <w:rsid w:val="00E02CC5"/>
    <w:rsid w:val="00E04F56"/>
    <w:rsid w:val="00E076BC"/>
    <w:rsid w:val="00E10364"/>
    <w:rsid w:val="00E10485"/>
    <w:rsid w:val="00E14A71"/>
    <w:rsid w:val="00E152F0"/>
    <w:rsid w:val="00E166F7"/>
    <w:rsid w:val="00E16898"/>
    <w:rsid w:val="00E17116"/>
    <w:rsid w:val="00E173BB"/>
    <w:rsid w:val="00E17660"/>
    <w:rsid w:val="00E200A3"/>
    <w:rsid w:val="00E22060"/>
    <w:rsid w:val="00E24150"/>
    <w:rsid w:val="00E247CB"/>
    <w:rsid w:val="00E24E64"/>
    <w:rsid w:val="00E264A9"/>
    <w:rsid w:val="00E26E36"/>
    <w:rsid w:val="00E27633"/>
    <w:rsid w:val="00E27FFC"/>
    <w:rsid w:val="00E31512"/>
    <w:rsid w:val="00E33C8B"/>
    <w:rsid w:val="00E35CD8"/>
    <w:rsid w:val="00E40907"/>
    <w:rsid w:val="00E422BF"/>
    <w:rsid w:val="00E42840"/>
    <w:rsid w:val="00E42B88"/>
    <w:rsid w:val="00E436CA"/>
    <w:rsid w:val="00E4421F"/>
    <w:rsid w:val="00E449AA"/>
    <w:rsid w:val="00E45707"/>
    <w:rsid w:val="00E45D1D"/>
    <w:rsid w:val="00E460BA"/>
    <w:rsid w:val="00E50F05"/>
    <w:rsid w:val="00E517A0"/>
    <w:rsid w:val="00E52C82"/>
    <w:rsid w:val="00E52EFF"/>
    <w:rsid w:val="00E55868"/>
    <w:rsid w:val="00E563F0"/>
    <w:rsid w:val="00E564F3"/>
    <w:rsid w:val="00E56FC6"/>
    <w:rsid w:val="00E57779"/>
    <w:rsid w:val="00E60667"/>
    <w:rsid w:val="00E61499"/>
    <w:rsid w:val="00E62856"/>
    <w:rsid w:val="00E630EA"/>
    <w:rsid w:val="00E643B6"/>
    <w:rsid w:val="00E66999"/>
    <w:rsid w:val="00E66C33"/>
    <w:rsid w:val="00E70753"/>
    <w:rsid w:val="00E75EA0"/>
    <w:rsid w:val="00E77153"/>
    <w:rsid w:val="00E77E2B"/>
    <w:rsid w:val="00E806C1"/>
    <w:rsid w:val="00E809D3"/>
    <w:rsid w:val="00E823E7"/>
    <w:rsid w:val="00E824B5"/>
    <w:rsid w:val="00E83745"/>
    <w:rsid w:val="00E84447"/>
    <w:rsid w:val="00E844EF"/>
    <w:rsid w:val="00E848DC"/>
    <w:rsid w:val="00E85B35"/>
    <w:rsid w:val="00E85C25"/>
    <w:rsid w:val="00E85CB9"/>
    <w:rsid w:val="00E86F08"/>
    <w:rsid w:val="00E90126"/>
    <w:rsid w:val="00E903AE"/>
    <w:rsid w:val="00E90453"/>
    <w:rsid w:val="00E92DC3"/>
    <w:rsid w:val="00E944A3"/>
    <w:rsid w:val="00E94923"/>
    <w:rsid w:val="00E94941"/>
    <w:rsid w:val="00E94F86"/>
    <w:rsid w:val="00E95CE6"/>
    <w:rsid w:val="00E95D39"/>
    <w:rsid w:val="00E976C2"/>
    <w:rsid w:val="00EA03BD"/>
    <w:rsid w:val="00EA04CE"/>
    <w:rsid w:val="00EA1B47"/>
    <w:rsid w:val="00EA1C13"/>
    <w:rsid w:val="00EA1DB8"/>
    <w:rsid w:val="00EA5FA9"/>
    <w:rsid w:val="00EB0516"/>
    <w:rsid w:val="00EB22E7"/>
    <w:rsid w:val="00EB26E2"/>
    <w:rsid w:val="00EB328B"/>
    <w:rsid w:val="00EB366D"/>
    <w:rsid w:val="00EB5073"/>
    <w:rsid w:val="00EB583D"/>
    <w:rsid w:val="00EB7EBB"/>
    <w:rsid w:val="00EC04D1"/>
    <w:rsid w:val="00EC0DC9"/>
    <w:rsid w:val="00EC0F2C"/>
    <w:rsid w:val="00EC150A"/>
    <w:rsid w:val="00EC1E0F"/>
    <w:rsid w:val="00EC267F"/>
    <w:rsid w:val="00EC46EF"/>
    <w:rsid w:val="00EC5632"/>
    <w:rsid w:val="00EC6260"/>
    <w:rsid w:val="00EC7DA2"/>
    <w:rsid w:val="00ED08B2"/>
    <w:rsid w:val="00ED17D2"/>
    <w:rsid w:val="00ED24C4"/>
    <w:rsid w:val="00ED6305"/>
    <w:rsid w:val="00ED632A"/>
    <w:rsid w:val="00ED6D6D"/>
    <w:rsid w:val="00EE04F6"/>
    <w:rsid w:val="00EE076D"/>
    <w:rsid w:val="00EE2C17"/>
    <w:rsid w:val="00EE31D5"/>
    <w:rsid w:val="00EE3BC3"/>
    <w:rsid w:val="00EE3F38"/>
    <w:rsid w:val="00EE5954"/>
    <w:rsid w:val="00EE7C29"/>
    <w:rsid w:val="00EF0612"/>
    <w:rsid w:val="00EF1FEB"/>
    <w:rsid w:val="00EF23DC"/>
    <w:rsid w:val="00EF2656"/>
    <w:rsid w:val="00EF2903"/>
    <w:rsid w:val="00EF5CF2"/>
    <w:rsid w:val="00EF77D7"/>
    <w:rsid w:val="00EF7AA9"/>
    <w:rsid w:val="00EF7D85"/>
    <w:rsid w:val="00F01697"/>
    <w:rsid w:val="00F01DA9"/>
    <w:rsid w:val="00F02726"/>
    <w:rsid w:val="00F04655"/>
    <w:rsid w:val="00F04837"/>
    <w:rsid w:val="00F053AB"/>
    <w:rsid w:val="00F07A10"/>
    <w:rsid w:val="00F10B31"/>
    <w:rsid w:val="00F10DD3"/>
    <w:rsid w:val="00F11112"/>
    <w:rsid w:val="00F1155B"/>
    <w:rsid w:val="00F12B62"/>
    <w:rsid w:val="00F16206"/>
    <w:rsid w:val="00F16D03"/>
    <w:rsid w:val="00F20057"/>
    <w:rsid w:val="00F20425"/>
    <w:rsid w:val="00F2166A"/>
    <w:rsid w:val="00F2167E"/>
    <w:rsid w:val="00F21DD8"/>
    <w:rsid w:val="00F226AF"/>
    <w:rsid w:val="00F22979"/>
    <w:rsid w:val="00F23723"/>
    <w:rsid w:val="00F23E82"/>
    <w:rsid w:val="00F240A9"/>
    <w:rsid w:val="00F24C70"/>
    <w:rsid w:val="00F25634"/>
    <w:rsid w:val="00F25775"/>
    <w:rsid w:val="00F25F5D"/>
    <w:rsid w:val="00F26108"/>
    <w:rsid w:val="00F27BEF"/>
    <w:rsid w:val="00F304EB"/>
    <w:rsid w:val="00F3075D"/>
    <w:rsid w:val="00F31F6D"/>
    <w:rsid w:val="00F336F3"/>
    <w:rsid w:val="00F36370"/>
    <w:rsid w:val="00F37100"/>
    <w:rsid w:val="00F37A87"/>
    <w:rsid w:val="00F4043E"/>
    <w:rsid w:val="00F41C83"/>
    <w:rsid w:val="00F41D59"/>
    <w:rsid w:val="00F41DB7"/>
    <w:rsid w:val="00F42CF0"/>
    <w:rsid w:val="00F42D50"/>
    <w:rsid w:val="00F43979"/>
    <w:rsid w:val="00F44CD7"/>
    <w:rsid w:val="00F45520"/>
    <w:rsid w:val="00F459F9"/>
    <w:rsid w:val="00F4793A"/>
    <w:rsid w:val="00F47FCA"/>
    <w:rsid w:val="00F518B5"/>
    <w:rsid w:val="00F5288F"/>
    <w:rsid w:val="00F537E0"/>
    <w:rsid w:val="00F53954"/>
    <w:rsid w:val="00F53EE6"/>
    <w:rsid w:val="00F5578F"/>
    <w:rsid w:val="00F55D41"/>
    <w:rsid w:val="00F56AFD"/>
    <w:rsid w:val="00F576B5"/>
    <w:rsid w:val="00F602B3"/>
    <w:rsid w:val="00F615B5"/>
    <w:rsid w:val="00F63153"/>
    <w:rsid w:val="00F65CB4"/>
    <w:rsid w:val="00F71565"/>
    <w:rsid w:val="00F76E5F"/>
    <w:rsid w:val="00F80F8E"/>
    <w:rsid w:val="00F82708"/>
    <w:rsid w:val="00F83D36"/>
    <w:rsid w:val="00F83FD3"/>
    <w:rsid w:val="00F85C67"/>
    <w:rsid w:val="00F85E8D"/>
    <w:rsid w:val="00F86377"/>
    <w:rsid w:val="00F8791F"/>
    <w:rsid w:val="00F8C3B6"/>
    <w:rsid w:val="00F90BAE"/>
    <w:rsid w:val="00F90E4E"/>
    <w:rsid w:val="00F91393"/>
    <w:rsid w:val="00F9287A"/>
    <w:rsid w:val="00F94844"/>
    <w:rsid w:val="00F959C7"/>
    <w:rsid w:val="00F97116"/>
    <w:rsid w:val="00F97C3E"/>
    <w:rsid w:val="00F97FB6"/>
    <w:rsid w:val="00FA2AD1"/>
    <w:rsid w:val="00FA3201"/>
    <w:rsid w:val="00FA3B4D"/>
    <w:rsid w:val="00FA43AB"/>
    <w:rsid w:val="00FA4DB9"/>
    <w:rsid w:val="00FA5731"/>
    <w:rsid w:val="00FA73D9"/>
    <w:rsid w:val="00FA794D"/>
    <w:rsid w:val="00FB00BF"/>
    <w:rsid w:val="00FB1F4E"/>
    <w:rsid w:val="00FB4B04"/>
    <w:rsid w:val="00FC0159"/>
    <w:rsid w:val="00FC033E"/>
    <w:rsid w:val="00FC1BA3"/>
    <w:rsid w:val="00FC4283"/>
    <w:rsid w:val="00FC4F2B"/>
    <w:rsid w:val="00FC5CC9"/>
    <w:rsid w:val="00FC6C8B"/>
    <w:rsid w:val="00FC6E17"/>
    <w:rsid w:val="00FC6E31"/>
    <w:rsid w:val="00FC6EDE"/>
    <w:rsid w:val="00FC74F3"/>
    <w:rsid w:val="00FC776E"/>
    <w:rsid w:val="00FC7B80"/>
    <w:rsid w:val="00FD0718"/>
    <w:rsid w:val="00FD1DEA"/>
    <w:rsid w:val="00FD1E17"/>
    <w:rsid w:val="00FD34E2"/>
    <w:rsid w:val="00FD3744"/>
    <w:rsid w:val="00FD3E09"/>
    <w:rsid w:val="00FD4C61"/>
    <w:rsid w:val="00FD59AA"/>
    <w:rsid w:val="00FD65F5"/>
    <w:rsid w:val="00FD6EAA"/>
    <w:rsid w:val="00FD7BDC"/>
    <w:rsid w:val="00FD7D60"/>
    <w:rsid w:val="00FE22AC"/>
    <w:rsid w:val="00FE7884"/>
    <w:rsid w:val="00FE7BF6"/>
    <w:rsid w:val="00FF02E3"/>
    <w:rsid w:val="00FF1461"/>
    <w:rsid w:val="00FF227F"/>
    <w:rsid w:val="00FF48A6"/>
    <w:rsid w:val="00FF658D"/>
    <w:rsid w:val="010362ED"/>
    <w:rsid w:val="01162324"/>
    <w:rsid w:val="01367299"/>
    <w:rsid w:val="0153C1B1"/>
    <w:rsid w:val="01542298"/>
    <w:rsid w:val="015DEFD8"/>
    <w:rsid w:val="017F5131"/>
    <w:rsid w:val="01906D44"/>
    <w:rsid w:val="019FD40F"/>
    <w:rsid w:val="01C43880"/>
    <w:rsid w:val="01E28A23"/>
    <w:rsid w:val="01F7EF9C"/>
    <w:rsid w:val="0201D5C9"/>
    <w:rsid w:val="0219F5E1"/>
    <w:rsid w:val="0222A0E0"/>
    <w:rsid w:val="02629E72"/>
    <w:rsid w:val="027067E7"/>
    <w:rsid w:val="029EFFAB"/>
    <w:rsid w:val="02C0B361"/>
    <w:rsid w:val="02DCE8F7"/>
    <w:rsid w:val="02E02261"/>
    <w:rsid w:val="0316D02A"/>
    <w:rsid w:val="0327236F"/>
    <w:rsid w:val="03482F03"/>
    <w:rsid w:val="03489988"/>
    <w:rsid w:val="034E38F9"/>
    <w:rsid w:val="035FE6B2"/>
    <w:rsid w:val="0371147D"/>
    <w:rsid w:val="03A6E4CC"/>
    <w:rsid w:val="03B42963"/>
    <w:rsid w:val="03B4F25F"/>
    <w:rsid w:val="03BDFB1F"/>
    <w:rsid w:val="03DEAC49"/>
    <w:rsid w:val="03F8619A"/>
    <w:rsid w:val="0412D24B"/>
    <w:rsid w:val="043603AC"/>
    <w:rsid w:val="0441946C"/>
    <w:rsid w:val="0458A5BA"/>
    <w:rsid w:val="0459D3BC"/>
    <w:rsid w:val="0470FC6E"/>
    <w:rsid w:val="047883CD"/>
    <w:rsid w:val="047BDBB5"/>
    <w:rsid w:val="048687E0"/>
    <w:rsid w:val="048EF184"/>
    <w:rsid w:val="04BC3820"/>
    <w:rsid w:val="04C53923"/>
    <w:rsid w:val="04C64579"/>
    <w:rsid w:val="04C84BCB"/>
    <w:rsid w:val="04D73F88"/>
    <w:rsid w:val="04E1FF8A"/>
    <w:rsid w:val="04EC1B18"/>
    <w:rsid w:val="05595E58"/>
    <w:rsid w:val="056FE9A0"/>
    <w:rsid w:val="057ADA64"/>
    <w:rsid w:val="059F9D8F"/>
    <w:rsid w:val="05A3093E"/>
    <w:rsid w:val="05C4087D"/>
    <w:rsid w:val="05D86056"/>
    <w:rsid w:val="05E62CE0"/>
    <w:rsid w:val="05F5C089"/>
    <w:rsid w:val="05F61BFE"/>
    <w:rsid w:val="0600EDFE"/>
    <w:rsid w:val="0632F472"/>
    <w:rsid w:val="063F070B"/>
    <w:rsid w:val="065662DF"/>
    <w:rsid w:val="066CD94F"/>
    <w:rsid w:val="068DDAD0"/>
    <w:rsid w:val="06ACB081"/>
    <w:rsid w:val="06CB3A68"/>
    <w:rsid w:val="06EE03C6"/>
    <w:rsid w:val="075C8A94"/>
    <w:rsid w:val="077336E4"/>
    <w:rsid w:val="07C351A8"/>
    <w:rsid w:val="07DB6EF1"/>
    <w:rsid w:val="08055BFA"/>
    <w:rsid w:val="080C54FF"/>
    <w:rsid w:val="08208760"/>
    <w:rsid w:val="08776363"/>
    <w:rsid w:val="08897903"/>
    <w:rsid w:val="08AE4B76"/>
    <w:rsid w:val="08B10D6D"/>
    <w:rsid w:val="08C0BDBE"/>
    <w:rsid w:val="08D88857"/>
    <w:rsid w:val="091751CF"/>
    <w:rsid w:val="09191217"/>
    <w:rsid w:val="092674C1"/>
    <w:rsid w:val="09460FD0"/>
    <w:rsid w:val="0959F3CB"/>
    <w:rsid w:val="0964CE9B"/>
    <w:rsid w:val="096D8D99"/>
    <w:rsid w:val="09781072"/>
    <w:rsid w:val="09B51FFC"/>
    <w:rsid w:val="09C47BAC"/>
    <w:rsid w:val="09E57420"/>
    <w:rsid w:val="09E7FD78"/>
    <w:rsid w:val="09EBBF0E"/>
    <w:rsid w:val="09FA39F3"/>
    <w:rsid w:val="0A0F7BAA"/>
    <w:rsid w:val="0A13C0BA"/>
    <w:rsid w:val="0A1A73EB"/>
    <w:rsid w:val="0A40AD3C"/>
    <w:rsid w:val="0A4B7CE5"/>
    <w:rsid w:val="0A75C0B0"/>
    <w:rsid w:val="0A94FEDD"/>
    <w:rsid w:val="0AEBDC9F"/>
    <w:rsid w:val="0AF88E73"/>
    <w:rsid w:val="0AFD63A0"/>
    <w:rsid w:val="0AFFF7C0"/>
    <w:rsid w:val="0B45F3BD"/>
    <w:rsid w:val="0B65A167"/>
    <w:rsid w:val="0B6B0A8C"/>
    <w:rsid w:val="0B782CF6"/>
    <w:rsid w:val="0B87884D"/>
    <w:rsid w:val="0B89D05C"/>
    <w:rsid w:val="0BB5DB77"/>
    <w:rsid w:val="0BCEB13B"/>
    <w:rsid w:val="0BF10EDE"/>
    <w:rsid w:val="0BF8CBC2"/>
    <w:rsid w:val="0C0EA22C"/>
    <w:rsid w:val="0C66FD0B"/>
    <w:rsid w:val="0C67795C"/>
    <w:rsid w:val="0C7902FD"/>
    <w:rsid w:val="0C896AF2"/>
    <w:rsid w:val="0C9B5551"/>
    <w:rsid w:val="0CAF03DD"/>
    <w:rsid w:val="0CE47207"/>
    <w:rsid w:val="0D1A2055"/>
    <w:rsid w:val="0D1C933D"/>
    <w:rsid w:val="0D2404E7"/>
    <w:rsid w:val="0D3FEAC2"/>
    <w:rsid w:val="0D43DFE6"/>
    <w:rsid w:val="0D4CD83F"/>
    <w:rsid w:val="0DA158AD"/>
    <w:rsid w:val="0DAE71E6"/>
    <w:rsid w:val="0DB69A31"/>
    <w:rsid w:val="0DB73566"/>
    <w:rsid w:val="0DBB83FB"/>
    <w:rsid w:val="0DF839A4"/>
    <w:rsid w:val="0E071595"/>
    <w:rsid w:val="0E085903"/>
    <w:rsid w:val="0E0EE12B"/>
    <w:rsid w:val="0E172C1F"/>
    <w:rsid w:val="0E1DF357"/>
    <w:rsid w:val="0E2D5D30"/>
    <w:rsid w:val="0E3291F6"/>
    <w:rsid w:val="0E5291C3"/>
    <w:rsid w:val="0E540A8A"/>
    <w:rsid w:val="0E929BCC"/>
    <w:rsid w:val="0ED7FB81"/>
    <w:rsid w:val="0F8FE7CE"/>
    <w:rsid w:val="0F956ED7"/>
    <w:rsid w:val="0FA13009"/>
    <w:rsid w:val="0FC2F004"/>
    <w:rsid w:val="0FD13AB4"/>
    <w:rsid w:val="0FEE59DA"/>
    <w:rsid w:val="1035173F"/>
    <w:rsid w:val="10683371"/>
    <w:rsid w:val="107E7315"/>
    <w:rsid w:val="10A965FE"/>
    <w:rsid w:val="10B3993A"/>
    <w:rsid w:val="10BEB06B"/>
    <w:rsid w:val="10C6AA92"/>
    <w:rsid w:val="10CCA1C0"/>
    <w:rsid w:val="10E82693"/>
    <w:rsid w:val="1115BF4F"/>
    <w:rsid w:val="11539530"/>
    <w:rsid w:val="1158DFAF"/>
    <w:rsid w:val="117A29B8"/>
    <w:rsid w:val="11923AD4"/>
    <w:rsid w:val="1192C8E5"/>
    <w:rsid w:val="11984188"/>
    <w:rsid w:val="11AD567D"/>
    <w:rsid w:val="11B3BB83"/>
    <w:rsid w:val="11B8D0C3"/>
    <w:rsid w:val="11C313C3"/>
    <w:rsid w:val="11CDAF0D"/>
    <w:rsid w:val="11D5F721"/>
    <w:rsid w:val="11D6028D"/>
    <w:rsid w:val="11E66FCB"/>
    <w:rsid w:val="120A7FEC"/>
    <w:rsid w:val="124D7A65"/>
    <w:rsid w:val="12594834"/>
    <w:rsid w:val="12690225"/>
    <w:rsid w:val="1283FC85"/>
    <w:rsid w:val="129C4527"/>
    <w:rsid w:val="12C41749"/>
    <w:rsid w:val="12E73AE2"/>
    <w:rsid w:val="12E80CFF"/>
    <w:rsid w:val="12FD1EAC"/>
    <w:rsid w:val="130C6C28"/>
    <w:rsid w:val="131B632D"/>
    <w:rsid w:val="131D1CCC"/>
    <w:rsid w:val="132DC667"/>
    <w:rsid w:val="13383543"/>
    <w:rsid w:val="134ACEBB"/>
    <w:rsid w:val="1356EED8"/>
    <w:rsid w:val="1365E74D"/>
    <w:rsid w:val="136EC7B6"/>
    <w:rsid w:val="1382ADB7"/>
    <w:rsid w:val="13A0E221"/>
    <w:rsid w:val="13A9B4D4"/>
    <w:rsid w:val="13BEB5FE"/>
    <w:rsid w:val="13CBDF21"/>
    <w:rsid w:val="13DF206B"/>
    <w:rsid w:val="13E705E3"/>
    <w:rsid w:val="13EAFB52"/>
    <w:rsid w:val="13F81F32"/>
    <w:rsid w:val="1414CB03"/>
    <w:rsid w:val="1455C5F6"/>
    <w:rsid w:val="145FC7AF"/>
    <w:rsid w:val="1473C1FF"/>
    <w:rsid w:val="14938648"/>
    <w:rsid w:val="14984F4A"/>
    <w:rsid w:val="14AAA765"/>
    <w:rsid w:val="14CB2EB6"/>
    <w:rsid w:val="14D9514B"/>
    <w:rsid w:val="14E51FEA"/>
    <w:rsid w:val="14F0CDD3"/>
    <w:rsid w:val="14F963E0"/>
    <w:rsid w:val="1509B78F"/>
    <w:rsid w:val="152981CF"/>
    <w:rsid w:val="15563CAC"/>
    <w:rsid w:val="15846493"/>
    <w:rsid w:val="15C9A7A7"/>
    <w:rsid w:val="15CF1D38"/>
    <w:rsid w:val="15D0F905"/>
    <w:rsid w:val="15D987B6"/>
    <w:rsid w:val="15E2814D"/>
    <w:rsid w:val="15FBC30C"/>
    <w:rsid w:val="1642EFFC"/>
    <w:rsid w:val="1663011F"/>
    <w:rsid w:val="16873FF2"/>
    <w:rsid w:val="1689F160"/>
    <w:rsid w:val="16A1EB17"/>
    <w:rsid w:val="16D59450"/>
    <w:rsid w:val="16DF22DC"/>
    <w:rsid w:val="16FA24EF"/>
    <w:rsid w:val="170B10E0"/>
    <w:rsid w:val="17299CD6"/>
    <w:rsid w:val="1752B509"/>
    <w:rsid w:val="17727A6D"/>
    <w:rsid w:val="17817281"/>
    <w:rsid w:val="1786349B"/>
    <w:rsid w:val="179E9C4D"/>
    <w:rsid w:val="17A6321A"/>
    <w:rsid w:val="17AA630B"/>
    <w:rsid w:val="17C65FA2"/>
    <w:rsid w:val="17C9B0B8"/>
    <w:rsid w:val="17D6B80F"/>
    <w:rsid w:val="17E532E0"/>
    <w:rsid w:val="1836F671"/>
    <w:rsid w:val="18483269"/>
    <w:rsid w:val="1849C170"/>
    <w:rsid w:val="1849CDD5"/>
    <w:rsid w:val="187358E1"/>
    <w:rsid w:val="187944AC"/>
    <w:rsid w:val="187B05F1"/>
    <w:rsid w:val="189A2FC1"/>
    <w:rsid w:val="18A1A6F8"/>
    <w:rsid w:val="18B1B446"/>
    <w:rsid w:val="18CDCA05"/>
    <w:rsid w:val="18DF2162"/>
    <w:rsid w:val="18E103A7"/>
    <w:rsid w:val="18F12A14"/>
    <w:rsid w:val="18F57641"/>
    <w:rsid w:val="18FD2790"/>
    <w:rsid w:val="190A40E0"/>
    <w:rsid w:val="191CAA33"/>
    <w:rsid w:val="19211BFA"/>
    <w:rsid w:val="195F221C"/>
    <w:rsid w:val="1978EB54"/>
    <w:rsid w:val="197DE8D8"/>
    <w:rsid w:val="19B200D5"/>
    <w:rsid w:val="19C29579"/>
    <w:rsid w:val="1A39FA65"/>
    <w:rsid w:val="1A3F7781"/>
    <w:rsid w:val="1A56459B"/>
    <w:rsid w:val="1A618838"/>
    <w:rsid w:val="1A683D32"/>
    <w:rsid w:val="1A817822"/>
    <w:rsid w:val="1AD373B1"/>
    <w:rsid w:val="1ADE0562"/>
    <w:rsid w:val="1B2CBDA9"/>
    <w:rsid w:val="1B2FA199"/>
    <w:rsid w:val="1B33B6E1"/>
    <w:rsid w:val="1B63AE37"/>
    <w:rsid w:val="1B8FDEC4"/>
    <w:rsid w:val="1BC5A86B"/>
    <w:rsid w:val="1BCF80E7"/>
    <w:rsid w:val="1BD78D68"/>
    <w:rsid w:val="1BDFA94E"/>
    <w:rsid w:val="1BEE7500"/>
    <w:rsid w:val="1BFE89C3"/>
    <w:rsid w:val="1C257E78"/>
    <w:rsid w:val="1C5A484A"/>
    <w:rsid w:val="1C6F087C"/>
    <w:rsid w:val="1C8124B9"/>
    <w:rsid w:val="1C90EA96"/>
    <w:rsid w:val="1D168FA1"/>
    <w:rsid w:val="1D214376"/>
    <w:rsid w:val="1D31A424"/>
    <w:rsid w:val="1D6748FF"/>
    <w:rsid w:val="1D68F98E"/>
    <w:rsid w:val="1DD2B034"/>
    <w:rsid w:val="1DE204DB"/>
    <w:rsid w:val="1DE25DEF"/>
    <w:rsid w:val="1DFD986C"/>
    <w:rsid w:val="1E1BD6FA"/>
    <w:rsid w:val="1E232832"/>
    <w:rsid w:val="1E2E1C53"/>
    <w:rsid w:val="1E479660"/>
    <w:rsid w:val="1E514F9B"/>
    <w:rsid w:val="1E5C641B"/>
    <w:rsid w:val="1E6A2007"/>
    <w:rsid w:val="1E6A7898"/>
    <w:rsid w:val="1E7A5C8C"/>
    <w:rsid w:val="1E8610EF"/>
    <w:rsid w:val="1ED5A40D"/>
    <w:rsid w:val="1F1C603B"/>
    <w:rsid w:val="1F32BC54"/>
    <w:rsid w:val="1F362B31"/>
    <w:rsid w:val="1F3920C1"/>
    <w:rsid w:val="1F407A60"/>
    <w:rsid w:val="1FD4F01F"/>
    <w:rsid w:val="1FECFBA7"/>
    <w:rsid w:val="1FF3B47B"/>
    <w:rsid w:val="20223AEC"/>
    <w:rsid w:val="202415E2"/>
    <w:rsid w:val="20326CE3"/>
    <w:rsid w:val="20569046"/>
    <w:rsid w:val="2062CC1A"/>
    <w:rsid w:val="206D7829"/>
    <w:rsid w:val="207D2A4C"/>
    <w:rsid w:val="20B17B0F"/>
    <w:rsid w:val="20B2B6AD"/>
    <w:rsid w:val="20B4D26F"/>
    <w:rsid w:val="20D77FEF"/>
    <w:rsid w:val="20F1E0D6"/>
    <w:rsid w:val="21029BDB"/>
    <w:rsid w:val="2112F57F"/>
    <w:rsid w:val="212A308B"/>
    <w:rsid w:val="213A3417"/>
    <w:rsid w:val="21552F97"/>
    <w:rsid w:val="2161C390"/>
    <w:rsid w:val="21641ACC"/>
    <w:rsid w:val="21716007"/>
    <w:rsid w:val="2171EB0A"/>
    <w:rsid w:val="217C94FE"/>
    <w:rsid w:val="217FF8D9"/>
    <w:rsid w:val="21E5CDE8"/>
    <w:rsid w:val="21FA5679"/>
    <w:rsid w:val="21FBB2AF"/>
    <w:rsid w:val="2200F57E"/>
    <w:rsid w:val="22269BE3"/>
    <w:rsid w:val="22334A03"/>
    <w:rsid w:val="2235CCEB"/>
    <w:rsid w:val="2235D612"/>
    <w:rsid w:val="223F250F"/>
    <w:rsid w:val="22467349"/>
    <w:rsid w:val="2274F9C0"/>
    <w:rsid w:val="228D182C"/>
    <w:rsid w:val="2294F77F"/>
    <w:rsid w:val="22C0F040"/>
    <w:rsid w:val="22C389FE"/>
    <w:rsid w:val="22C9EE05"/>
    <w:rsid w:val="22DDB05D"/>
    <w:rsid w:val="22E07A3F"/>
    <w:rsid w:val="22E33BCE"/>
    <w:rsid w:val="23462C40"/>
    <w:rsid w:val="236A8DCB"/>
    <w:rsid w:val="23712969"/>
    <w:rsid w:val="237457F0"/>
    <w:rsid w:val="23878E7A"/>
    <w:rsid w:val="23C7C079"/>
    <w:rsid w:val="24017182"/>
    <w:rsid w:val="2404D034"/>
    <w:rsid w:val="24090FC8"/>
    <w:rsid w:val="240DE603"/>
    <w:rsid w:val="241E1121"/>
    <w:rsid w:val="24319194"/>
    <w:rsid w:val="24390FED"/>
    <w:rsid w:val="244870B7"/>
    <w:rsid w:val="245597C2"/>
    <w:rsid w:val="245E4EF4"/>
    <w:rsid w:val="24816889"/>
    <w:rsid w:val="2484D15B"/>
    <w:rsid w:val="24AD05A1"/>
    <w:rsid w:val="24AD999A"/>
    <w:rsid w:val="24C44450"/>
    <w:rsid w:val="24E95F11"/>
    <w:rsid w:val="24F10DAF"/>
    <w:rsid w:val="253F4E3D"/>
    <w:rsid w:val="253FCEC1"/>
    <w:rsid w:val="2546CD06"/>
    <w:rsid w:val="25566C2C"/>
    <w:rsid w:val="2576A87F"/>
    <w:rsid w:val="25851906"/>
    <w:rsid w:val="25C5BDC1"/>
    <w:rsid w:val="25CEBDC0"/>
    <w:rsid w:val="25D37A21"/>
    <w:rsid w:val="25DDDDF2"/>
    <w:rsid w:val="25E8C7FA"/>
    <w:rsid w:val="25F237E4"/>
    <w:rsid w:val="26178E2E"/>
    <w:rsid w:val="261B1D43"/>
    <w:rsid w:val="2623E1FF"/>
    <w:rsid w:val="264CDFE1"/>
    <w:rsid w:val="2683EB5A"/>
    <w:rsid w:val="268FF642"/>
    <w:rsid w:val="27123CBF"/>
    <w:rsid w:val="271813D0"/>
    <w:rsid w:val="2757D35B"/>
    <w:rsid w:val="27648EDA"/>
    <w:rsid w:val="2787A6F7"/>
    <w:rsid w:val="2792332E"/>
    <w:rsid w:val="27AF2BFD"/>
    <w:rsid w:val="27B023FD"/>
    <w:rsid w:val="27BAFCCE"/>
    <w:rsid w:val="2803E389"/>
    <w:rsid w:val="28056C95"/>
    <w:rsid w:val="28056EC1"/>
    <w:rsid w:val="283ECA5B"/>
    <w:rsid w:val="284AB487"/>
    <w:rsid w:val="285862E5"/>
    <w:rsid w:val="285C78B7"/>
    <w:rsid w:val="28620447"/>
    <w:rsid w:val="2894B2FF"/>
    <w:rsid w:val="28ADAFF2"/>
    <w:rsid w:val="28D66917"/>
    <w:rsid w:val="28DEACCE"/>
    <w:rsid w:val="28DFAC87"/>
    <w:rsid w:val="28F1F147"/>
    <w:rsid w:val="28F6958A"/>
    <w:rsid w:val="28FBDF2F"/>
    <w:rsid w:val="292E00F5"/>
    <w:rsid w:val="29355D80"/>
    <w:rsid w:val="29637775"/>
    <w:rsid w:val="296459AA"/>
    <w:rsid w:val="2986CC11"/>
    <w:rsid w:val="29A658FA"/>
    <w:rsid w:val="29EE3B4C"/>
    <w:rsid w:val="2A319C6D"/>
    <w:rsid w:val="2A361CAE"/>
    <w:rsid w:val="2A6193FA"/>
    <w:rsid w:val="2AB534F4"/>
    <w:rsid w:val="2AE4B027"/>
    <w:rsid w:val="2B06E23E"/>
    <w:rsid w:val="2B0E958C"/>
    <w:rsid w:val="2B133509"/>
    <w:rsid w:val="2B23740F"/>
    <w:rsid w:val="2B2E30AC"/>
    <w:rsid w:val="2B3B9F8C"/>
    <w:rsid w:val="2B3BA928"/>
    <w:rsid w:val="2B5F57CA"/>
    <w:rsid w:val="2B6679D8"/>
    <w:rsid w:val="2B88ECA0"/>
    <w:rsid w:val="2BA96476"/>
    <w:rsid w:val="2BB29880"/>
    <w:rsid w:val="2BB5B93B"/>
    <w:rsid w:val="2BB7B462"/>
    <w:rsid w:val="2BCBB44E"/>
    <w:rsid w:val="2BF86147"/>
    <w:rsid w:val="2C0177CC"/>
    <w:rsid w:val="2C102194"/>
    <w:rsid w:val="2C1192B8"/>
    <w:rsid w:val="2C29051E"/>
    <w:rsid w:val="2C2E66EF"/>
    <w:rsid w:val="2C355EF2"/>
    <w:rsid w:val="2C50DF08"/>
    <w:rsid w:val="2C5FFA8E"/>
    <w:rsid w:val="2CAA3EF3"/>
    <w:rsid w:val="2CC7A78E"/>
    <w:rsid w:val="2CF9FFD7"/>
    <w:rsid w:val="2CFC6BA2"/>
    <w:rsid w:val="2D1767A3"/>
    <w:rsid w:val="2D303485"/>
    <w:rsid w:val="2D305CD9"/>
    <w:rsid w:val="2D55BB37"/>
    <w:rsid w:val="2D68381E"/>
    <w:rsid w:val="2D690B3C"/>
    <w:rsid w:val="2D835F5E"/>
    <w:rsid w:val="2DB8ACAF"/>
    <w:rsid w:val="2DC42FCB"/>
    <w:rsid w:val="2DCFC430"/>
    <w:rsid w:val="2DDE95C6"/>
    <w:rsid w:val="2DFE3D8F"/>
    <w:rsid w:val="2E0564C5"/>
    <w:rsid w:val="2EACC4E9"/>
    <w:rsid w:val="2EB92BB5"/>
    <w:rsid w:val="2EBA8EC0"/>
    <w:rsid w:val="2EBABEE5"/>
    <w:rsid w:val="2EBD8337"/>
    <w:rsid w:val="2EF64984"/>
    <w:rsid w:val="2F0B1C39"/>
    <w:rsid w:val="2F211172"/>
    <w:rsid w:val="2F471CC7"/>
    <w:rsid w:val="2F5092EA"/>
    <w:rsid w:val="2F66CD92"/>
    <w:rsid w:val="2F69DA92"/>
    <w:rsid w:val="2F8AC43E"/>
    <w:rsid w:val="2F8DA15F"/>
    <w:rsid w:val="2FC6B2B5"/>
    <w:rsid w:val="2FC6C60B"/>
    <w:rsid w:val="3006A7B8"/>
    <w:rsid w:val="301A0208"/>
    <w:rsid w:val="301EE243"/>
    <w:rsid w:val="3026800D"/>
    <w:rsid w:val="3035EF47"/>
    <w:rsid w:val="303B9079"/>
    <w:rsid w:val="303BC149"/>
    <w:rsid w:val="30952EB3"/>
    <w:rsid w:val="3098D69E"/>
    <w:rsid w:val="30A18B6F"/>
    <w:rsid w:val="30B7EACB"/>
    <w:rsid w:val="30E7DA89"/>
    <w:rsid w:val="30F03D41"/>
    <w:rsid w:val="30F2A5D0"/>
    <w:rsid w:val="310B9FFE"/>
    <w:rsid w:val="310DF7D0"/>
    <w:rsid w:val="3120899C"/>
    <w:rsid w:val="3124113B"/>
    <w:rsid w:val="312EEC75"/>
    <w:rsid w:val="31456567"/>
    <w:rsid w:val="315DA975"/>
    <w:rsid w:val="317CA840"/>
    <w:rsid w:val="317E5055"/>
    <w:rsid w:val="318A6436"/>
    <w:rsid w:val="3197BD71"/>
    <w:rsid w:val="31B85C23"/>
    <w:rsid w:val="31C84D87"/>
    <w:rsid w:val="31ED3210"/>
    <w:rsid w:val="32190687"/>
    <w:rsid w:val="321E2A32"/>
    <w:rsid w:val="3221F234"/>
    <w:rsid w:val="323E65A6"/>
    <w:rsid w:val="324D7B94"/>
    <w:rsid w:val="326F4979"/>
    <w:rsid w:val="32727A77"/>
    <w:rsid w:val="32BDC7DA"/>
    <w:rsid w:val="32CB5D62"/>
    <w:rsid w:val="32F1B7C4"/>
    <w:rsid w:val="3316F332"/>
    <w:rsid w:val="332C4E4D"/>
    <w:rsid w:val="33565081"/>
    <w:rsid w:val="335ABC72"/>
    <w:rsid w:val="337297D1"/>
    <w:rsid w:val="337F3248"/>
    <w:rsid w:val="3383FBE7"/>
    <w:rsid w:val="338C970E"/>
    <w:rsid w:val="33933330"/>
    <w:rsid w:val="33A1EECF"/>
    <w:rsid w:val="33AB3600"/>
    <w:rsid w:val="33C97851"/>
    <w:rsid w:val="33D79162"/>
    <w:rsid w:val="33ECD735"/>
    <w:rsid w:val="33F37FC9"/>
    <w:rsid w:val="33F466AC"/>
    <w:rsid w:val="34178666"/>
    <w:rsid w:val="343060DA"/>
    <w:rsid w:val="3439FEAE"/>
    <w:rsid w:val="3489AD76"/>
    <w:rsid w:val="34942DED"/>
    <w:rsid w:val="349F70E3"/>
    <w:rsid w:val="34D08D9E"/>
    <w:rsid w:val="34DADC86"/>
    <w:rsid w:val="34E6459F"/>
    <w:rsid w:val="34E9927C"/>
    <w:rsid w:val="358B1C3C"/>
    <w:rsid w:val="35908690"/>
    <w:rsid w:val="35A6BE23"/>
    <w:rsid w:val="35B47578"/>
    <w:rsid w:val="35D3A860"/>
    <w:rsid w:val="3605B666"/>
    <w:rsid w:val="361427E8"/>
    <w:rsid w:val="361AB3E3"/>
    <w:rsid w:val="36220174"/>
    <w:rsid w:val="362FF248"/>
    <w:rsid w:val="3650D556"/>
    <w:rsid w:val="365673CE"/>
    <w:rsid w:val="365DED43"/>
    <w:rsid w:val="367987C2"/>
    <w:rsid w:val="36A96739"/>
    <w:rsid w:val="36B564D8"/>
    <w:rsid w:val="36C38842"/>
    <w:rsid w:val="36C63FE1"/>
    <w:rsid w:val="36EB92E8"/>
    <w:rsid w:val="37129B08"/>
    <w:rsid w:val="373AB1C6"/>
    <w:rsid w:val="37A141E0"/>
    <w:rsid w:val="37A9376B"/>
    <w:rsid w:val="37AB9BB8"/>
    <w:rsid w:val="37C47630"/>
    <w:rsid w:val="37D19A82"/>
    <w:rsid w:val="37E95429"/>
    <w:rsid w:val="3814C82F"/>
    <w:rsid w:val="381FAA11"/>
    <w:rsid w:val="384A8911"/>
    <w:rsid w:val="384FF152"/>
    <w:rsid w:val="3870082E"/>
    <w:rsid w:val="38761FCE"/>
    <w:rsid w:val="38BC17EB"/>
    <w:rsid w:val="38DA72B3"/>
    <w:rsid w:val="38F4A623"/>
    <w:rsid w:val="38FDAE41"/>
    <w:rsid w:val="390F3E54"/>
    <w:rsid w:val="393A2830"/>
    <w:rsid w:val="395398AF"/>
    <w:rsid w:val="396426C3"/>
    <w:rsid w:val="3970958B"/>
    <w:rsid w:val="39837242"/>
    <w:rsid w:val="39A6DE9F"/>
    <w:rsid w:val="39D5A6CB"/>
    <w:rsid w:val="3A3ECE2D"/>
    <w:rsid w:val="3A4026FD"/>
    <w:rsid w:val="3A9E55FE"/>
    <w:rsid w:val="3AB46E9A"/>
    <w:rsid w:val="3AB86F9D"/>
    <w:rsid w:val="3AEBF0E7"/>
    <w:rsid w:val="3AFB69F9"/>
    <w:rsid w:val="3AFD18AD"/>
    <w:rsid w:val="3AFF8CA1"/>
    <w:rsid w:val="3B02D6DD"/>
    <w:rsid w:val="3B0764BF"/>
    <w:rsid w:val="3B13876D"/>
    <w:rsid w:val="3B16DF9C"/>
    <w:rsid w:val="3B1924C7"/>
    <w:rsid w:val="3B33C5B9"/>
    <w:rsid w:val="3B73FACD"/>
    <w:rsid w:val="3B8951E9"/>
    <w:rsid w:val="3B902246"/>
    <w:rsid w:val="3BFF7CF4"/>
    <w:rsid w:val="3C0E0794"/>
    <w:rsid w:val="3C15E5C5"/>
    <w:rsid w:val="3C356E4D"/>
    <w:rsid w:val="3C552870"/>
    <w:rsid w:val="3C5906E7"/>
    <w:rsid w:val="3C61E2C0"/>
    <w:rsid w:val="3C6303E2"/>
    <w:rsid w:val="3C646FEE"/>
    <w:rsid w:val="3C693A8C"/>
    <w:rsid w:val="3C856AA5"/>
    <w:rsid w:val="3C8BD2D7"/>
    <w:rsid w:val="3C8C8340"/>
    <w:rsid w:val="3C952742"/>
    <w:rsid w:val="3CB19122"/>
    <w:rsid w:val="3CB5EBB8"/>
    <w:rsid w:val="3CBCF637"/>
    <w:rsid w:val="3CE081DC"/>
    <w:rsid w:val="3D0A57FD"/>
    <w:rsid w:val="3D0B7DEF"/>
    <w:rsid w:val="3D1388B1"/>
    <w:rsid w:val="3D196818"/>
    <w:rsid w:val="3D256097"/>
    <w:rsid w:val="3D2783B9"/>
    <w:rsid w:val="3D3CD138"/>
    <w:rsid w:val="3D51675B"/>
    <w:rsid w:val="3D51CD28"/>
    <w:rsid w:val="3D5814C0"/>
    <w:rsid w:val="3D5F92CF"/>
    <w:rsid w:val="3DCC7A9C"/>
    <w:rsid w:val="3DE5C719"/>
    <w:rsid w:val="3DF25F5E"/>
    <w:rsid w:val="3DFDADE1"/>
    <w:rsid w:val="3E062E78"/>
    <w:rsid w:val="3E160BAA"/>
    <w:rsid w:val="3E180D15"/>
    <w:rsid w:val="3E478230"/>
    <w:rsid w:val="3E668B47"/>
    <w:rsid w:val="3E73A125"/>
    <w:rsid w:val="3E9296A8"/>
    <w:rsid w:val="3ECD4349"/>
    <w:rsid w:val="3ED4857F"/>
    <w:rsid w:val="3ED5C6CD"/>
    <w:rsid w:val="3ED8C041"/>
    <w:rsid w:val="3EDF270B"/>
    <w:rsid w:val="3EEA7A14"/>
    <w:rsid w:val="3F136A79"/>
    <w:rsid w:val="3F3A5037"/>
    <w:rsid w:val="3F4E574E"/>
    <w:rsid w:val="3F64603B"/>
    <w:rsid w:val="3F6CADFC"/>
    <w:rsid w:val="3F6CF8FC"/>
    <w:rsid w:val="3F774059"/>
    <w:rsid w:val="3F97D617"/>
    <w:rsid w:val="3FB70C04"/>
    <w:rsid w:val="4007D21E"/>
    <w:rsid w:val="4012B76E"/>
    <w:rsid w:val="40225AB6"/>
    <w:rsid w:val="40325757"/>
    <w:rsid w:val="403399A6"/>
    <w:rsid w:val="405AE301"/>
    <w:rsid w:val="4068E53E"/>
    <w:rsid w:val="40A053B0"/>
    <w:rsid w:val="40A10A80"/>
    <w:rsid w:val="40A61399"/>
    <w:rsid w:val="40BA5B5E"/>
    <w:rsid w:val="40C1FA78"/>
    <w:rsid w:val="41151FE4"/>
    <w:rsid w:val="414D9F0C"/>
    <w:rsid w:val="4156A2B9"/>
    <w:rsid w:val="418FB043"/>
    <w:rsid w:val="41916CA7"/>
    <w:rsid w:val="4197818E"/>
    <w:rsid w:val="4255E7A9"/>
    <w:rsid w:val="427729A8"/>
    <w:rsid w:val="429C38A5"/>
    <w:rsid w:val="42A7139C"/>
    <w:rsid w:val="42BECAB2"/>
    <w:rsid w:val="42C4AB2A"/>
    <w:rsid w:val="42E550D5"/>
    <w:rsid w:val="43319FE3"/>
    <w:rsid w:val="433A1078"/>
    <w:rsid w:val="438D6094"/>
    <w:rsid w:val="43B6289F"/>
    <w:rsid w:val="43BAA99C"/>
    <w:rsid w:val="43C21AC8"/>
    <w:rsid w:val="43E2E7C7"/>
    <w:rsid w:val="43F33D91"/>
    <w:rsid w:val="44068351"/>
    <w:rsid w:val="440A173F"/>
    <w:rsid w:val="440E1382"/>
    <w:rsid w:val="44227B64"/>
    <w:rsid w:val="442B385D"/>
    <w:rsid w:val="442CE536"/>
    <w:rsid w:val="444E3D13"/>
    <w:rsid w:val="4466E1B5"/>
    <w:rsid w:val="4472D67F"/>
    <w:rsid w:val="4484E5E1"/>
    <w:rsid w:val="448DE920"/>
    <w:rsid w:val="44A7FD26"/>
    <w:rsid w:val="44CF14EA"/>
    <w:rsid w:val="44F45EED"/>
    <w:rsid w:val="44FC380F"/>
    <w:rsid w:val="45189021"/>
    <w:rsid w:val="451AA2BF"/>
    <w:rsid w:val="452AC815"/>
    <w:rsid w:val="456A0651"/>
    <w:rsid w:val="458EA322"/>
    <w:rsid w:val="45B5C36E"/>
    <w:rsid w:val="45BE0E91"/>
    <w:rsid w:val="45C77546"/>
    <w:rsid w:val="45CEEEF8"/>
    <w:rsid w:val="45D10BD0"/>
    <w:rsid w:val="45D26670"/>
    <w:rsid w:val="45EB7798"/>
    <w:rsid w:val="45F11E42"/>
    <w:rsid w:val="4605BB98"/>
    <w:rsid w:val="461C234B"/>
    <w:rsid w:val="462E8059"/>
    <w:rsid w:val="4630CE28"/>
    <w:rsid w:val="464AD463"/>
    <w:rsid w:val="46670617"/>
    <w:rsid w:val="46952120"/>
    <w:rsid w:val="469A1EC5"/>
    <w:rsid w:val="46CA75CF"/>
    <w:rsid w:val="46D0E146"/>
    <w:rsid w:val="46D9F256"/>
    <w:rsid w:val="46F6A2C3"/>
    <w:rsid w:val="46FCA484"/>
    <w:rsid w:val="4714AE1B"/>
    <w:rsid w:val="47431020"/>
    <w:rsid w:val="474F9902"/>
    <w:rsid w:val="47643F8E"/>
    <w:rsid w:val="476C8240"/>
    <w:rsid w:val="47854483"/>
    <w:rsid w:val="478ACBD3"/>
    <w:rsid w:val="479A93DD"/>
    <w:rsid w:val="47A3273D"/>
    <w:rsid w:val="47A58AA9"/>
    <w:rsid w:val="47AAE2AF"/>
    <w:rsid w:val="47B68A78"/>
    <w:rsid w:val="47C45CB5"/>
    <w:rsid w:val="47C7A38E"/>
    <w:rsid w:val="47CB8054"/>
    <w:rsid w:val="47D5899B"/>
    <w:rsid w:val="47E5EC92"/>
    <w:rsid w:val="47EB3688"/>
    <w:rsid w:val="47EFFBAB"/>
    <w:rsid w:val="48078557"/>
    <w:rsid w:val="482D9477"/>
    <w:rsid w:val="4834C7DC"/>
    <w:rsid w:val="4836C4EA"/>
    <w:rsid w:val="484F360E"/>
    <w:rsid w:val="485267B7"/>
    <w:rsid w:val="4879CE2E"/>
    <w:rsid w:val="488367FD"/>
    <w:rsid w:val="48B21A4F"/>
    <w:rsid w:val="48E74F22"/>
    <w:rsid w:val="491BFDFE"/>
    <w:rsid w:val="49254CD2"/>
    <w:rsid w:val="495DE7F4"/>
    <w:rsid w:val="49691C1F"/>
    <w:rsid w:val="496A0E69"/>
    <w:rsid w:val="4975C030"/>
    <w:rsid w:val="49B3FB75"/>
    <w:rsid w:val="49B555C2"/>
    <w:rsid w:val="49F1C439"/>
    <w:rsid w:val="4A1B0DD8"/>
    <w:rsid w:val="4A293CA5"/>
    <w:rsid w:val="4A297FDF"/>
    <w:rsid w:val="4A3CE6D6"/>
    <w:rsid w:val="4A40D725"/>
    <w:rsid w:val="4A436841"/>
    <w:rsid w:val="4A4F534E"/>
    <w:rsid w:val="4A640E2A"/>
    <w:rsid w:val="4A6D24EE"/>
    <w:rsid w:val="4A88F682"/>
    <w:rsid w:val="4A98A0DD"/>
    <w:rsid w:val="4A9B50D0"/>
    <w:rsid w:val="4AA8F77C"/>
    <w:rsid w:val="4AA9A7D1"/>
    <w:rsid w:val="4ABDF8EC"/>
    <w:rsid w:val="4ADE722F"/>
    <w:rsid w:val="4AF0381D"/>
    <w:rsid w:val="4B028A5E"/>
    <w:rsid w:val="4B03561D"/>
    <w:rsid w:val="4B22FD05"/>
    <w:rsid w:val="4B5B52FB"/>
    <w:rsid w:val="4B6AF3D9"/>
    <w:rsid w:val="4B7004B3"/>
    <w:rsid w:val="4BA2C122"/>
    <w:rsid w:val="4BAEAF57"/>
    <w:rsid w:val="4BB8022E"/>
    <w:rsid w:val="4BC1B4AF"/>
    <w:rsid w:val="4BCA10F7"/>
    <w:rsid w:val="4BD98AC3"/>
    <w:rsid w:val="4BF06AE2"/>
    <w:rsid w:val="4C1010B0"/>
    <w:rsid w:val="4C2D13AD"/>
    <w:rsid w:val="4C533F5F"/>
    <w:rsid w:val="4CB2CF5F"/>
    <w:rsid w:val="4CB33EAF"/>
    <w:rsid w:val="4CC13755"/>
    <w:rsid w:val="4CCE9919"/>
    <w:rsid w:val="4CD2E85D"/>
    <w:rsid w:val="4CE43C1D"/>
    <w:rsid w:val="4CF14988"/>
    <w:rsid w:val="4D0382F0"/>
    <w:rsid w:val="4D2408A7"/>
    <w:rsid w:val="4D420D92"/>
    <w:rsid w:val="4D735209"/>
    <w:rsid w:val="4D8FD9B2"/>
    <w:rsid w:val="4D90C20C"/>
    <w:rsid w:val="4DA791ED"/>
    <w:rsid w:val="4DB047B3"/>
    <w:rsid w:val="4DC76C70"/>
    <w:rsid w:val="4DD0CFD4"/>
    <w:rsid w:val="4DE95D2E"/>
    <w:rsid w:val="4DEE2494"/>
    <w:rsid w:val="4E1C7C19"/>
    <w:rsid w:val="4E4030BC"/>
    <w:rsid w:val="4E8C5703"/>
    <w:rsid w:val="4EA48775"/>
    <w:rsid w:val="4EFDEEF6"/>
    <w:rsid w:val="4F094493"/>
    <w:rsid w:val="4F1F76ED"/>
    <w:rsid w:val="4F4390C3"/>
    <w:rsid w:val="4F43A013"/>
    <w:rsid w:val="4F4B5048"/>
    <w:rsid w:val="4F5AA8DE"/>
    <w:rsid w:val="4F5D9F39"/>
    <w:rsid w:val="4F87312D"/>
    <w:rsid w:val="4FB4B3EC"/>
    <w:rsid w:val="4FB88C1C"/>
    <w:rsid w:val="4FD03025"/>
    <w:rsid w:val="4FD3FB77"/>
    <w:rsid w:val="4FEA4A50"/>
    <w:rsid w:val="501A0371"/>
    <w:rsid w:val="504BA4E8"/>
    <w:rsid w:val="5084FD84"/>
    <w:rsid w:val="50856DCB"/>
    <w:rsid w:val="5094223D"/>
    <w:rsid w:val="50B8C728"/>
    <w:rsid w:val="50D61748"/>
    <w:rsid w:val="50DC295D"/>
    <w:rsid w:val="50E0002C"/>
    <w:rsid w:val="50E851F7"/>
    <w:rsid w:val="51253D43"/>
    <w:rsid w:val="515FAF65"/>
    <w:rsid w:val="51656518"/>
    <w:rsid w:val="5183BD1C"/>
    <w:rsid w:val="519D536C"/>
    <w:rsid w:val="51AC9A69"/>
    <w:rsid w:val="51ADBD2D"/>
    <w:rsid w:val="51DA6C7C"/>
    <w:rsid w:val="5227FF3B"/>
    <w:rsid w:val="5229AA9E"/>
    <w:rsid w:val="5229BC76"/>
    <w:rsid w:val="522DB4D7"/>
    <w:rsid w:val="5239A817"/>
    <w:rsid w:val="524728B7"/>
    <w:rsid w:val="5253D7EA"/>
    <w:rsid w:val="52567843"/>
    <w:rsid w:val="52624FC0"/>
    <w:rsid w:val="526E7EC6"/>
    <w:rsid w:val="5279C540"/>
    <w:rsid w:val="5293E1A9"/>
    <w:rsid w:val="52AED628"/>
    <w:rsid w:val="52BA7423"/>
    <w:rsid w:val="52C6AC57"/>
    <w:rsid w:val="52F77C15"/>
    <w:rsid w:val="53415D73"/>
    <w:rsid w:val="534FAB2C"/>
    <w:rsid w:val="53642AF2"/>
    <w:rsid w:val="5367A702"/>
    <w:rsid w:val="537766CD"/>
    <w:rsid w:val="53865687"/>
    <w:rsid w:val="53A22169"/>
    <w:rsid w:val="53A750DE"/>
    <w:rsid w:val="53B8A0C9"/>
    <w:rsid w:val="53B9FF6E"/>
    <w:rsid w:val="53C40593"/>
    <w:rsid w:val="53F5094F"/>
    <w:rsid w:val="53F9872A"/>
    <w:rsid w:val="540C99E0"/>
    <w:rsid w:val="54166C64"/>
    <w:rsid w:val="541C44B2"/>
    <w:rsid w:val="54456180"/>
    <w:rsid w:val="5455ACE0"/>
    <w:rsid w:val="54797F3F"/>
    <w:rsid w:val="5483C1D6"/>
    <w:rsid w:val="5484AA7A"/>
    <w:rsid w:val="5495497F"/>
    <w:rsid w:val="549D72BC"/>
    <w:rsid w:val="54ADE729"/>
    <w:rsid w:val="54D0812C"/>
    <w:rsid w:val="550612C3"/>
    <w:rsid w:val="5529E41D"/>
    <w:rsid w:val="55717966"/>
    <w:rsid w:val="55873E3C"/>
    <w:rsid w:val="55B1B1E1"/>
    <w:rsid w:val="55C2939E"/>
    <w:rsid w:val="55C4830B"/>
    <w:rsid w:val="55FDC143"/>
    <w:rsid w:val="560CB935"/>
    <w:rsid w:val="563149B1"/>
    <w:rsid w:val="563300F6"/>
    <w:rsid w:val="5633C0E2"/>
    <w:rsid w:val="5647E27F"/>
    <w:rsid w:val="564B2A6F"/>
    <w:rsid w:val="5650E426"/>
    <w:rsid w:val="565978AF"/>
    <w:rsid w:val="56949A1F"/>
    <w:rsid w:val="569D1B43"/>
    <w:rsid w:val="56D0F059"/>
    <w:rsid w:val="56DACB03"/>
    <w:rsid w:val="57816B43"/>
    <w:rsid w:val="5783EDB0"/>
    <w:rsid w:val="57872695"/>
    <w:rsid w:val="578F2E53"/>
    <w:rsid w:val="579FE442"/>
    <w:rsid w:val="57AA3794"/>
    <w:rsid w:val="57CE9359"/>
    <w:rsid w:val="57D249FC"/>
    <w:rsid w:val="57D9EB2B"/>
    <w:rsid w:val="57F054BD"/>
    <w:rsid w:val="57FA2186"/>
    <w:rsid w:val="581274E9"/>
    <w:rsid w:val="58184B06"/>
    <w:rsid w:val="582CCF19"/>
    <w:rsid w:val="58360B93"/>
    <w:rsid w:val="584C1D37"/>
    <w:rsid w:val="586D1EA5"/>
    <w:rsid w:val="58BAD8FE"/>
    <w:rsid w:val="58BF72C6"/>
    <w:rsid w:val="58D06180"/>
    <w:rsid w:val="58DA55F6"/>
    <w:rsid w:val="58F59B87"/>
    <w:rsid w:val="58FF4722"/>
    <w:rsid w:val="591A7C4E"/>
    <w:rsid w:val="592ADA22"/>
    <w:rsid w:val="592C4089"/>
    <w:rsid w:val="592E0748"/>
    <w:rsid w:val="593233A6"/>
    <w:rsid w:val="5933E4CC"/>
    <w:rsid w:val="593980AC"/>
    <w:rsid w:val="5951FCC1"/>
    <w:rsid w:val="595C7BBE"/>
    <w:rsid w:val="596AE3DB"/>
    <w:rsid w:val="596D123B"/>
    <w:rsid w:val="59864A11"/>
    <w:rsid w:val="59D8DC76"/>
    <w:rsid w:val="59DF8718"/>
    <w:rsid w:val="59E257DF"/>
    <w:rsid w:val="59E6102D"/>
    <w:rsid w:val="5A162462"/>
    <w:rsid w:val="5A176315"/>
    <w:rsid w:val="5A1E15A5"/>
    <w:rsid w:val="5A2238AD"/>
    <w:rsid w:val="5A5FFE21"/>
    <w:rsid w:val="5A863DAC"/>
    <w:rsid w:val="5A8B7422"/>
    <w:rsid w:val="5A942E87"/>
    <w:rsid w:val="5A953832"/>
    <w:rsid w:val="5A977D58"/>
    <w:rsid w:val="5AE4B0C9"/>
    <w:rsid w:val="5B0E38D3"/>
    <w:rsid w:val="5B2A71B1"/>
    <w:rsid w:val="5B3D08F3"/>
    <w:rsid w:val="5B67B5FD"/>
    <w:rsid w:val="5B6F6DB2"/>
    <w:rsid w:val="5B702E9F"/>
    <w:rsid w:val="5B75CC1C"/>
    <w:rsid w:val="5B9662DC"/>
    <w:rsid w:val="5BCB97AF"/>
    <w:rsid w:val="5C1BCEDB"/>
    <w:rsid w:val="5C484499"/>
    <w:rsid w:val="5C516056"/>
    <w:rsid w:val="5C6AD81C"/>
    <w:rsid w:val="5C97DD7E"/>
    <w:rsid w:val="5C9A033E"/>
    <w:rsid w:val="5C9B7FD9"/>
    <w:rsid w:val="5CC22148"/>
    <w:rsid w:val="5CCAB444"/>
    <w:rsid w:val="5CF87D47"/>
    <w:rsid w:val="5D0FB563"/>
    <w:rsid w:val="5D52DDCF"/>
    <w:rsid w:val="5D6CFEDF"/>
    <w:rsid w:val="5D7745A6"/>
    <w:rsid w:val="5DCA27E8"/>
    <w:rsid w:val="5DD087A1"/>
    <w:rsid w:val="5DD8EE92"/>
    <w:rsid w:val="5DE71F57"/>
    <w:rsid w:val="5DE98156"/>
    <w:rsid w:val="5DEF96AF"/>
    <w:rsid w:val="5DF1806A"/>
    <w:rsid w:val="5E057806"/>
    <w:rsid w:val="5E3157FB"/>
    <w:rsid w:val="5E34724F"/>
    <w:rsid w:val="5E357280"/>
    <w:rsid w:val="5E6569B2"/>
    <w:rsid w:val="5E6F2410"/>
    <w:rsid w:val="5EBA4B31"/>
    <w:rsid w:val="5ECB4CA8"/>
    <w:rsid w:val="5EDB31FB"/>
    <w:rsid w:val="5EF0AE80"/>
    <w:rsid w:val="5EF1F104"/>
    <w:rsid w:val="5EFDF72B"/>
    <w:rsid w:val="5EFE3A29"/>
    <w:rsid w:val="5F0A7378"/>
    <w:rsid w:val="5F1DF36B"/>
    <w:rsid w:val="5F238D33"/>
    <w:rsid w:val="5F2EA05F"/>
    <w:rsid w:val="5F3BC669"/>
    <w:rsid w:val="5F40267D"/>
    <w:rsid w:val="5F428929"/>
    <w:rsid w:val="5F89EA0B"/>
    <w:rsid w:val="5F8C777C"/>
    <w:rsid w:val="5F8FABE0"/>
    <w:rsid w:val="5F9D4C8B"/>
    <w:rsid w:val="5FAD1207"/>
    <w:rsid w:val="5FC3359A"/>
    <w:rsid w:val="5FC407DB"/>
    <w:rsid w:val="5FCFC096"/>
    <w:rsid w:val="5FD5DD78"/>
    <w:rsid w:val="5FDAB1C6"/>
    <w:rsid w:val="5FFBA33C"/>
    <w:rsid w:val="5FFD9DF4"/>
    <w:rsid w:val="6007E27A"/>
    <w:rsid w:val="6008D80D"/>
    <w:rsid w:val="60345D53"/>
    <w:rsid w:val="6054DC95"/>
    <w:rsid w:val="609C40A7"/>
    <w:rsid w:val="60B64DE8"/>
    <w:rsid w:val="60CA9F58"/>
    <w:rsid w:val="60CAF6BE"/>
    <w:rsid w:val="60DDC881"/>
    <w:rsid w:val="60DE803C"/>
    <w:rsid w:val="6118EAC4"/>
    <w:rsid w:val="6134CFB9"/>
    <w:rsid w:val="6137A6CC"/>
    <w:rsid w:val="6137C474"/>
    <w:rsid w:val="6143A48B"/>
    <w:rsid w:val="615426E8"/>
    <w:rsid w:val="6170A75A"/>
    <w:rsid w:val="617DFFA2"/>
    <w:rsid w:val="618053C0"/>
    <w:rsid w:val="618335E5"/>
    <w:rsid w:val="61AC58D8"/>
    <w:rsid w:val="61BCCFEC"/>
    <w:rsid w:val="61BF7F36"/>
    <w:rsid w:val="61DD1406"/>
    <w:rsid w:val="61E583A7"/>
    <w:rsid w:val="6201074D"/>
    <w:rsid w:val="621B5894"/>
    <w:rsid w:val="622DE365"/>
    <w:rsid w:val="6255D5BD"/>
    <w:rsid w:val="62809267"/>
    <w:rsid w:val="62A26DB7"/>
    <w:rsid w:val="62E6AFB3"/>
    <w:rsid w:val="63210CC4"/>
    <w:rsid w:val="63339C0B"/>
    <w:rsid w:val="63843E09"/>
    <w:rsid w:val="639E8162"/>
    <w:rsid w:val="63A2C614"/>
    <w:rsid w:val="63C1D7D3"/>
    <w:rsid w:val="63F136A0"/>
    <w:rsid w:val="640B6774"/>
    <w:rsid w:val="6421566C"/>
    <w:rsid w:val="6422FDED"/>
    <w:rsid w:val="6432D85A"/>
    <w:rsid w:val="645293B4"/>
    <w:rsid w:val="645E81F7"/>
    <w:rsid w:val="647CEBF0"/>
    <w:rsid w:val="648A189E"/>
    <w:rsid w:val="649E7FF6"/>
    <w:rsid w:val="64BB6054"/>
    <w:rsid w:val="6502E699"/>
    <w:rsid w:val="6528E969"/>
    <w:rsid w:val="65513955"/>
    <w:rsid w:val="656E66D5"/>
    <w:rsid w:val="65788928"/>
    <w:rsid w:val="6579D0A8"/>
    <w:rsid w:val="658C38BF"/>
    <w:rsid w:val="65A95400"/>
    <w:rsid w:val="65B945E0"/>
    <w:rsid w:val="65DBB042"/>
    <w:rsid w:val="65F88A27"/>
    <w:rsid w:val="660842CE"/>
    <w:rsid w:val="6615376A"/>
    <w:rsid w:val="66559653"/>
    <w:rsid w:val="66570272"/>
    <w:rsid w:val="6687047F"/>
    <w:rsid w:val="66CB28D7"/>
    <w:rsid w:val="672ED5AA"/>
    <w:rsid w:val="6754EFA8"/>
    <w:rsid w:val="678029DE"/>
    <w:rsid w:val="679304F0"/>
    <w:rsid w:val="67BA9749"/>
    <w:rsid w:val="67C31390"/>
    <w:rsid w:val="67C737F7"/>
    <w:rsid w:val="681924AB"/>
    <w:rsid w:val="681A00D1"/>
    <w:rsid w:val="6839442E"/>
    <w:rsid w:val="683F15D3"/>
    <w:rsid w:val="687B9189"/>
    <w:rsid w:val="687F8F6D"/>
    <w:rsid w:val="6888FACE"/>
    <w:rsid w:val="68970A51"/>
    <w:rsid w:val="689DB25E"/>
    <w:rsid w:val="68A5BC69"/>
    <w:rsid w:val="68D1F3B1"/>
    <w:rsid w:val="68E044D7"/>
    <w:rsid w:val="68F31CBB"/>
    <w:rsid w:val="692D5B84"/>
    <w:rsid w:val="693939D2"/>
    <w:rsid w:val="693CB17C"/>
    <w:rsid w:val="6959E3A5"/>
    <w:rsid w:val="697E2EF6"/>
    <w:rsid w:val="69841E89"/>
    <w:rsid w:val="69C48642"/>
    <w:rsid w:val="6A08743D"/>
    <w:rsid w:val="6A1B09C2"/>
    <w:rsid w:val="6A34D5A2"/>
    <w:rsid w:val="6A3D73CE"/>
    <w:rsid w:val="6A437678"/>
    <w:rsid w:val="6A49D317"/>
    <w:rsid w:val="6A5DCD94"/>
    <w:rsid w:val="6A5EEC80"/>
    <w:rsid w:val="6A71DBA9"/>
    <w:rsid w:val="6A737167"/>
    <w:rsid w:val="6A9CFDDA"/>
    <w:rsid w:val="6AABF6E3"/>
    <w:rsid w:val="6ACD6705"/>
    <w:rsid w:val="6ADA7F58"/>
    <w:rsid w:val="6AE44362"/>
    <w:rsid w:val="6AF06C3B"/>
    <w:rsid w:val="6AF1B18E"/>
    <w:rsid w:val="6B17A039"/>
    <w:rsid w:val="6B28F88E"/>
    <w:rsid w:val="6B5509DC"/>
    <w:rsid w:val="6B6D3C98"/>
    <w:rsid w:val="6B6F72C5"/>
    <w:rsid w:val="6B70E2F4"/>
    <w:rsid w:val="6B868185"/>
    <w:rsid w:val="6BC59CFB"/>
    <w:rsid w:val="6BD1E1DB"/>
    <w:rsid w:val="6BEC08A0"/>
    <w:rsid w:val="6C143E62"/>
    <w:rsid w:val="6C14695F"/>
    <w:rsid w:val="6C2F047F"/>
    <w:rsid w:val="6C3F1017"/>
    <w:rsid w:val="6C4CB04B"/>
    <w:rsid w:val="6C579783"/>
    <w:rsid w:val="6C729A6B"/>
    <w:rsid w:val="6C8E1962"/>
    <w:rsid w:val="6C900A10"/>
    <w:rsid w:val="6CAECBDE"/>
    <w:rsid w:val="6CCC73C6"/>
    <w:rsid w:val="6CD6095D"/>
    <w:rsid w:val="6CECDB00"/>
    <w:rsid w:val="6CF0344C"/>
    <w:rsid w:val="6CF1227C"/>
    <w:rsid w:val="6D56AFD1"/>
    <w:rsid w:val="6D5AA34A"/>
    <w:rsid w:val="6D637FED"/>
    <w:rsid w:val="6D764AFE"/>
    <w:rsid w:val="6D8225C8"/>
    <w:rsid w:val="6DA5F302"/>
    <w:rsid w:val="6DB81A97"/>
    <w:rsid w:val="6DDDBE88"/>
    <w:rsid w:val="6DECE150"/>
    <w:rsid w:val="6DFDF318"/>
    <w:rsid w:val="6DFF72CA"/>
    <w:rsid w:val="6E24E5FD"/>
    <w:rsid w:val="6E41FB9F"/>
    <w:rsid w:val="6E4DFD9A"/>
    <w:rsid w:val="6E7A336B"/>
    <w:rsid w:val="6E7DE7C5"/>
    <w:rsid w:val="6EAAE66B"/>
    <w:rsid w:val="6EB96209"/>
    <w:rsid w:val="6EF70C69"/>
    <w:rsid w:val="6F033967"/>
    <w:rsid w:val="6F2BC5D8"/>
    <w:rsid w:val="6F48B643"/>
    <w:rsid w:val="6F4B7001"/>
    <w:rsid w:val="6F7009E0"/>
    <w:rsid w:val="6F840465"/>
    <w:rsid w:val="6F862F20"/>
    <w:rsid w:val="6F8796D1"/>
    <w:rsid w:val="6F8CC6D4"/>
    <w:rsid w:val="6F93FDCD"/>
    <w:rsid w:val="6F9ABF8F"/>
    <w:rsid w:val="6FA6CC6C"/>
    <w:rsid w:val="6FBBBE2A"/>
    <w:rsid w:val="6FC1CE4E"/>
    <w:rsid w:val="6FCCA3B4"/>
    <w:rsid w:val="6FDAA641"/>
    <w:rsid w:val="6FDD4EFF"/>
    <w:rsid w:val="6FE1181A"/>
    <w:rsid w:val="6FEACEA2"/>
    <w:rsid w:val="70580226"/>
    <w:rsid w:val="70674FAB"/>
    <w:rsid w:val="70771E58"/>
    <w:rsid w:val="7078DFD2"/>
    <w:rsid w:val="70BC0EB5"/>
    <w:rsid w:val="70D549B7"/>
    <w:rsid w:val="70EDDAD7"/>
    <w:rsid w:val="70F81985"/>
    <w:rsid w:val="711C85C5"/>
    <w:rsid w:val="714E352B"/>
    <w:rsid w:val="716C3880"/>
    <w:rsid w:val="71B6FE1E"/>
    <w:rsid w:val="71E5968B"/>
    <w:rsid w:val="721A38EA"/>
    <w:rsid w:val="722F012E"/>
    <w:rsid w:val="7257096E"/>
    <w:rsid w:val="7258B02C"/>
    <w:rsid w:val="726B1D69"/>
    <w:rsid w:val="72809BBA"/>
    <w:rsid w:val="7282EB40"/>
    <w:rsid w:val="72B4CC3C"/>
    <w:rsid w:val="72BD887A"/>
    <w:rsid w:val="72BDA52D"/>
    <w:rsid w:val="72C35FA8"/>
    <w:rsid w:val="72ECC066"/>
    <w:rsid w:val="730B113C"/>
    <w:rsid w:val="731BAF2D"/>
    <w:rsid w:val="73644492"/>
    <w:rsid w:val="737C60E7"/>
    <w:rsid w:val="7388BF60"/>
    <w:rsid w:val="73A60F89"/>
    <w:rsid w:val="73BE39E3"/>
    <w:rsid w:val="73CDC880"/>
    <w:rsid w:val="73DAF28B"/>
    <w:rsid w:val="73E7C413"/>
    <w:rsid w:val="73E815EF"/>
    <w:rsid w:val="7401251D"/>
    <w:rsid w:val="7412ADEE"/>
    <w:rsid w:val="74144DBC"/>
    <w:rsid w:val="74302B56"/>
    <w:rsid w:val="746F474E"/>
    <w:rsid w:val="74E97D75"/>
    <w:rsid w:val="753CA671"/>
    <w:rsid w:val="7550F252"/>
    <w:rsid w:val="756ABECD"/>
    <w:rsid w:val="757ED6B8"/>
    <w:rsid w:val="759104F1"/>
    <w:rsid w:val="7597D133"/>
    <w:rsid w:val="75A84874"/>
    <w:rsid w:val="75BF7723"/>
    <w:rsid w:val="75C06B3B"/>
    <w:rsid w:val="75CFA3B0"/>
    <w:rsid w:val="75D165CF"/>
    <w:rsid w:val="75E46DE3"/>
    <w:rsid w:val="76060C0B"/>
    <w:rsid w:val="760C0F50"/>
    <w:rsid w:val="7620BF76"/>
    <w:rsid w:val="762D1D20"/>
    <w:rsid w:val="7650437F"/>
    <w:rsid w:val="7683909A"/>
    <w:rsid w:val="7688349A"/>
    <w:rsid w:val="768A0E14"/>
    <w:rsid w:val="76B11997"/>
    <w:rsid w:val="76FAFEFC"/>
    <w:rsid w:val="76FB4CD0"/>
    <w:rsid w:val="76FC222A"/>
    <w:rsid w:val="773C8036"/>
    <w:rsid w:val="775002F5"/>
    <w:rsid w:val="776593D6"/>
    <w:rsid w:val="77756271"/>
    <w:rsid w:val="777BFBD9"/>
    <w:rsid w:val="778CF7F8"/>
    <w:rsid w:val="7790BE3B"/>
    <w:rsid w:val="77924892"/>
    <w:rsid w:val="77AA00EB"/>
    <w:rsid w:val="77E09FB6"/>
    <w:rsid w:val="77F9F833"/>
    <w:rsid w:val="77FDF94B"/>
    <w:rsid w:val="78208213"/>
    <w:rsid w:val="787BEE61"/>
    <w:rsid w:val="7883D7A9"/>
    <w:rsid w:val="7891E0E8"/>
    <w:rsid w:val="789A52E0"/>
    <w:rsid w:val="78BDE38B"/>
    <w:rsid w:val="78C668FB"/>
    <w:rsid w:val="78E7F1C4"/>
    <w:rsid w:val="78F2DB8D"/>
    <w:rsid w:val="79355C47"/>
    <w:rsid w:val="7961165B"/>
    <w:rsid w:val="7968A7FF"/>
    <w:rsid w:val="7989E13F"/>
    <w:rsid w:val="79A7B8FA"/>
    <w:rsid w:val="79AD3705"/>
    <w:rsid w:val="79DF6EB9"/>
    <w:rsid w:val="79F47EF4"/>
    <w:rsid w:val="7A012DDF"/>
    <w:rsid w:val="7A09B151"/>
    <w:rsid w:val="7A1C3E1A"/>
    <w:rsid w:val="7A45317B"/>
    <w:rsid w:val="7A8D5A35"/>
    <w:rsid w:val="7A94555A"/>
    <w:rsid w:val="7AB2ED0C"/>
    <w:rsid w:val="7ABD7F41"/>
    <w:rsid w:val="7ACF00FA"/>
    <w:rsid w:val="7AE4334D"/>
    <w:rsid w:val="7B09CB67"/>
    <w:rsid w:val="7B386696"/>
    <w:rsid w:val="7B63847E"/>
    <w:rsid w:val="7B6F6992"/>
    <w:rsid w:val="7BAEB8FF"/>
    <w:rsid w:val="7BE47550"/>
    <w:rsid w:val="7BF9E0D4"/>
    <w:rsid w:val="7C2151A2"/>
    <w:rsid w:val="7C6DEE4E"/>
    <w:rsid w:val="7C92A96E"/>
    <w:rsid w:val="7CA94F97"/>
    <w:rsid w:val="7D334F1D"/>
    <w:rsid w:val="7D5B8269"/>
    <w:rsid w:val="7D7DD8D9"/>
    <w:rsid w:val="7D82511F"/>
    <w:rsid w:val="7D89C7D2"/>
    <w:rsid w:val="7D9EABCB"/>
    <w:rsid w:val="7DB4033F"/>
    <w:rsid w:val="7DEA42B9"/>
    <w:rsid w:val="7DEA8841"/>
    <w:rsid w:val="7DF75FDB"/>
    <w:rsid w:val="7E1BEF67"/>
    <w:rsid w:val="7E1C89E4"/>
    <w:rsid w:val="7E297602"/>
    <w:rsid w:val="7E2CA247"/>
    <w:rsid w:val="7E5CA16B"/>
    <w:rsid w:val="7E60ED97"/>
    <w:rsid w:val="7EB6B90C"/>
    <w:rsid w:val="7EBBB458"/>
    <w:rsid w:val="7EF00430"/>
    <w:rsid w:val="7F28AE54"/>
    <w:rsid w:val="7F3F36AA"/>
    <w:rsid w:val="7F58FA07"/>
    <w:rsid w:val="7F859DC4"/>
    <w:rsid w:val="7F878FDC"/>
    <w:rsid w:val="7F972ADB"/>
    <w:rsid w:val="7FB706F8"/>
    <w:rsid w:val="7FB9C07B"/>
    <w:rsid w:val="7FD59E35"/>
    <w:rsid w:val="7FDB4409"/>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64"/>
    <o:shapelayout v:ext="edit">
      <o:idmap v:ext="edit" data="2"/>
    </o:shapelayout>
  </w:shapeDefaults>
  <w:decimalSymbol w:val="."/>
  <w:listSeparator w:val=","/>
  <w14:docId w14:val="487BA4AA"/>
  <w15:docId w15:val="{7AA6FBA7-3553-40EF-AC75-665832B4A8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GB" w:eastAsia="en-GB"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9" w:qFormat="1"/>
    <w:lsdException w:name="heading 5" w:uiPriority="9"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E449F"/>
    <w:pPr>
      <w:spacing w:before="120" w:after="120"/>
      <w:ind w:left="567"/>
    </w:pPr>
    <w:rPr>
      <w:rFonts w:ascii="TimesTenCondensed" w:eastAsia="MS Mincho" w:hAnsi="TimesTenCondensed"/>
      <w:sz w:val="22"/>
      <w:lang w:val="en-US" w:eastAsia="de-DE"/>
    </w:rPr>
  </w:style>
  <w:style w:type="paragraph" w:styleId="Heading1">
    <w:name w:val="heading 1"/>
    <w:basedOn w:val="Normal"/>
    <w:next w:val="Normal"/>
    <w:qFormat/>
    <w:rsid w:val="00B36084"/>
    <w:pPr>
      <w:numPr>
        <w:numId w:val="11"/>
      </w:numPr>
      <w:tabs>
        <w:tab w:val="num" w:pos="567"/>
      </w:tabs>
      <w:spacing w:line="312" w:lineRule="exact"/>
      <w:ind w:left="567" w:hanging="567"/>
      <w:outlineLvl w:val="0"/>
    </w:pPr>
    <w:rPr>
      <w:rFonts w:ascii="NewsGoth BT" w:hAnsi="NewsGoth BT"/>
      <w:b/>
      <w:sz w:val="24"/>
    </w:rPr>
  </w:style>
  <w:style w:type="paragraph" w:styleId="Heading2">
    <w:name w:val="heading 2"/>
    <w:basedOn w:val="Normal"/>
    <w:next w:val="Normal"/>
    <w:qFormat/>
    <w:rsid w:val="00B36084"/>
    <w:pPr>
      <w:keepNext/>
      <w:numPr>
        <w:ilvl w:val="1"/>
        <w:numId w:val="11"/>
      </w:numPr>
      <w:spacing w:before="240" w:after="60"/>
      <w:outlineLvl w:val="1"/>
    </w:pPr>
    <w:rPr>
      <w:rFonts w:ascii="NewsGoth BT" w:hAnsi="NewsGoth BT"/>
    </w:rPr>
  </w:style>
  <w:style w:type="paragraph" w:styleId="Heading3">
    <w:name w:val="heading 3"/>
    <w:aliases w:val="Heading 3 Char2,Heading 3 Char Char,Heading 3 Char1 Char Char,Heading 3 Char Char1 Char Char,Heading 3 Char2 Char Char1 Char Char,Heading 3 Char Char Char Char Char,Heading 3 Char2 Char Char Char Char Char,Heading 3 Char1 Char1,Heading 3 Char"/>
    <w:basedOn w:val="Normal"/>
    <w:next w:val="Normal"/>
    <w:qFormat/>
    <w:rsid w:val="00B36084"/>
    <w:pPr>
      <w:keepNext/>
      <w:numPr>
        <w:ilvl w:val="2"/>
        <w:numId w:val="11"/>
      </w:numPr>
      <w:spacing w:before="240" w:after="60"/>
      <w:outlineLvl w:val="2"/>
    </w:pPr>
    <w:rPr>
      <w:rFonts w:ascii="NewsGoth BT" w:hAnsi="NewsGoth BT"/>
    </w:rPr>
  </w:style>
  <w:style w:type="paragraph" w:styleId="Heading4">
    <w:name w:val="heading 4"/>
    <w:basedOn w:val="Normal"/>
    <w:next w:val="Normal"/>
    <w:qFormat/>
    <w:rsid w:val="00B36084"/>
    <w:pPr>
      <w:keepNext/>
      <w:numPr>
        <w:ilvl w:val="3"/>
        <w:numId w:val="11"/>
      </w:numPr>
      <w:spacing w:before="240" w:after="60"/>
      <w:outlineLvl w:val="3"/>
    </w:pPr>
    <w:rPr>
      <w:rFonts w:ascii="Arial" w:hAnsi="Arial"/>
      <w:b/>
      <w:sz w:val="24"/>
    </w:rPr>
  </w:style>
  <w:style w:type="paragraph" w:styleId="Heading5">
    <w:name w:val="heading 5"/>
    <w:basedOn w:val="Normal"/>
    <w:next w:val="Normal"/>
    <w:link w:val="Heading5Char"/>
    <w:qFormat/>
    <w:rsid w:val="00B36084"/>
    <w:pPr>
      <w:numPr>
        <w:ilvl w:val="4"/>
        <w:numId w:val="11"/>
      </w:numPr>
      <w:spacing w:before="240" w:after="60"/>
      <w:outlineLvl w:val="4"/>
    </w:pPr>
  </w:style>
  <w:style w:type="paragraph" w:styleId="Heading6">
    <w:name w:val="heading 6"/>
    <w:basedOn w:val="Normal"/>
    <w:next w:val="Normal"/>
    <w:qFormat/>
    <w:rsid w:val="00B36084"/>
    <w:pPr>
      <w:numPr>
        <w:ilvl w:val="5"/>
        <w:numId w:val="11"/>
      </w:numPr>
      <w:spacing w:before="240" w:after="60"/>
      <w:outlineLvl w:val="5"/>
    </w:pPr>
    <w:rPr>
      <w:rFonts w:ascii="Times New Roman" w:hAnsi="Times New Roman"/>
      <w:i/>
    </w:rPr>
  </w:style>
  <w:style w:type="paragraph" w:styleId="Heading7">
    <w:name w:val="heading 7"/>
    <w:basedOn w:val="Normal"/>
    <w:next w:val="Normal"/>
    <w:qFormat/>
    <w:rsid w:val="00B36084"/>
    <w:pPr>
      <w:numPr>
        <w:ilvl w:val="6"/>
        <w:numId w:val="11"/>
      </w:numPr>
      <w:spacing w:before="240" w:after="60"/>
      <w:outlineLvl w:val="6"/>
    </w:pPr>
    <w:rPr>
      <w:rFonts w:ascii="Arial" w:hAnsi="Arial"/>
      <w:sz w:val="20"/>
    </w:rPr>
  </w:style>
  <w:style w:type="paragraph" w:styleId="Heading8">
    <w:name w:val="heading 8"/>
    <w:basedOn w:val="Normal"/>
    <w:next w:val="Normal"/>
    <w:qFormat/>
    <w:rsid w:val="00B36084"/>
    <w:pPr>
      <w:numPr>
        <w:ilvl w:val="7"/>
        <w:numId w:val="11"/>
      </w:numPr>
      <w:spacing w:before="240" w:after="60"/>
      <w:outlineLvl w:val="7"/>
    </w:pPr>
    <w:rPr>
      <w:rFonts w:ascii="Arial" w:hAnsi="Arial"/>
      <w:i/>
      <w:sz w:val="20"/>
    </w:rPr>
  </w:style>
  <w:style w:type="paragraph" w:styleId="Heading9">
    <w:name w:val="heading 9"/>
    <w:basedOn w:val="Normal"/>
    <w:next w:val="Normal"/>
    <w:qFormat/>
    <w:rsid w:val="00B36084"/>
    <w:pPr>
      <w:numPr>
        <w:ilvl w:val="8"/>
        <w:numId w:val="11"/>
      </w:numPr>
      <w:spacing w:before="240" w:after="60"/>
      <w:outlineLvl w:val="8"/>
    </w:pPr>
    <w:rPr>
      <w:rFonts w:ascii="Arial" w:hAnsi="Arial"/>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6">
    <w:name w:val="toc 6"/>
    <w:basedOn w:val="Normal"/>
    <w:next w:val="Normal"/>
    <w:autoRedefine/>
    <w:semiHidden/>
    <w:rsid w:val="00B36084"/>
    <w:pPr>
      <w:tabs>
        <w:tab w:val="num" w:pos="0"/>
      </w:tabs>
      <w:spacing w:before="0" w:after="0"/>
      <w:ind w:left="0"/>
    </w:pPr>
    <w:rPr>
      <w:rFonts w:ascii="NewsGoth Lt BT" w:hAnsi="NewsGoth Lt BT"/>
      <w:sz w:val="18"/>
      <w:szCs w:val="18"/>
    </w:rPr>
  </w:style>
  <w:style w:type="paragraph" w:styleId="FootnoteText">
    <w:name w:val="footnote text"/>
    <w:basedOn w:val="Normal"/>
    <w:semiHidden/>
    <w:rsid w:val="00B36084"/>
    <w:rPr>
      <w:sz w:val="20"/>
    </w:rPr>
  </w:style>
  <w:style w:type="paragraph" w:customStyle="1" w:styleId="Method">
    <w:name w:val="Method"/>
    <w:basedOn w:val="Normal"/>
    <w:rsid w:val="00B36084"/>
    <w:pPr>
      <w:tabs>
        <w:tab w:val="center" w:pos="8647"/>
      </w:tabs>
      <w:spacing w:before="0" w:after="0"/>
      <w:ind w:left="941" w:right="2489" w:hanging="374"/>
      <w:jc w:val="both"/>
    </w:pPr>
    <w:rPr>
      <w:rFonts w:ascii="Times New Roman" w:eastAsia="Times New Roman" w:hAnsi="Times New Roman"/>
      <w:sz w:val="24"/>
      <w:lang w:val="en-GB"/>
    </w:rPr>
  </w:style>
  <w:style w:type="paragraph" w:styleId="Header">
    <w:name w:val="header"/>
    <w:basedOn w:val="Normal"/>
    <w:rsid w:val="00E0139A"/>
    <w:pPr>
      <w:tabs>
        <w:tab w:val="center" w:pos="4536"/>
        <w:tab w:val="right" w:pos="9072"/>
      </w:tabs>
    </w:pPr>
  </w:style>
  <w:style w:type="paragraph" w:styleId="Footer">
    <w:name w:val="footer"/>
    <w:basedOn w:val="Normal"/>
    <w:rsid w:val="00E0139A"/>
    <w:pPr>
      <w:tabs>
        <w:tab w:val="center" w:pos="4536"/>
        <w:tab w:val="right" w:pos="9072"/>
      </w:tabs>
    </w:pPr>
  </w:style>
  <w:style w:type="character" w:styleId="PageNumber">
    <w:name w:val="page number"/>
    <w:basedOn w:val="DefaultParagraphFont"/>
    <w:rsid w:val="00433558"/>
  </w:style>
  <w:style w:type="character" w:styleId="Hyperlink">
    <w:name w:val="Hyperlink"/>
    <w:uiPriority w:val="99"/>
    <w:rsid w:val="00D72B1A"/>
    <w:rPr>
      <w:color w:val="0000FF"/>
      <w:u w:val="single"/>
    </w:rPr>
  </w:style>
  <w:style w:type="table" w:styleId="TableGrid">
    <w:name w:val="Table Grid"/>
    <w:basedOn w:val="TableNormal"/>
    <w:uiPriority w:val="39"/>
    <w:rsid w:val="009D79BB"/>
    <w:pPr>
      <w:spacing w:before="120" w:after="120"/>
      <w:ind w:left="567"/>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semiHidden/>
    <w:rsid w:val="00F1155B"/>
    <w:rPr>
      <w:rFonts w:ascii="Tahoma" w:hAnsi="Tahoma" w:cs="Tahoma"/>
      <w:sz w:val="16"/>
      <w:szCs w:val="16"/>
    </w:rPr>
  </w:style>
  <w:style w:type="paragraph" w:customStyle="1" w:styleId="Default">
    <w:name w:val="Default"/>
    <w:rsid w:val="001C5986"/>
    <w:pPr>
      <w:autoSpaceDE w:val="0"/>
      <w:autoSpaceDN w:val="0"/>
      <w:adjustRightInd w:val="0"/>
    </w:pPr>
    <w:rPr>
      <w:color w:val="000000"/>
      <w:sz w:val="24"/>
      <w:szCs w:val="24"/>
    </w:rPr>
  </w:style>
  <w:style w:type="paragraph" w:styleId="BodyText">
    <w:name w:val="Body Text"/>
    <w:basedOn w:val="Normal"/>
    <w:rsid w:val="00CE52CB"/>
    <w:pPr>
      <w:spacing w:before="0" w:after="240"/>
      <w:ind w:left="0"/>
    </w:pPr>
    <w:rPr>
      <w:rFonts w:ascii="Times New Roman" w:eastAsia="Times New Roman" w:hAnsi="Times New Roman"/>
      <w:i/>
      <w:sz w:val="24"/>
      <w:lang w:val="de-DE" w:eastAsia="en-US"/>
    </w:rPr>
  </w:style>
  <w:style w:type="paragraph" w:customStyle="1" w:styleId="Haupttitel">
    <w:name w:val="Haupttitel"/>
    <w:basedOn w:val="Normal"/>
    <w:rsid w:val="00E436CA"/>
    <w:pPr>
      <w:spacing w:before="0" w:after="0" w:line="270" w:lineRule="atLeast"/>
      <w:ind w:left="1134" w:hanging="1134"/>
    </w:pPr>
    <w:rPr>
      <w:rFonts w:ascii="NewsGoth BT" w:eastAsia="Times New Roman" w:hAnsi="NewsGoth BT"/>
      <w:b/>
      <w:sz w:val="24"/>
      <w:lang w:val="de-DE" w:eastAsia="en-US"/>
    </w:rPr>
  </w:style>
  <w:style w:type="paragraph" w:customStyle="1" w:styleId="Handbuchtitel">
    <w:name w:val="Handbuchtitel"/>
    <w:basedOn w:val="Normal"/>
    <w:rsid w:val="00E436CA"/>
    <w:pPr>
      <w:spacing w:before="0" w:after="0" w:line="270" w:lineRule="atLeast"/>
      <w:ind w:left="1134"/>
    </w:pPr>
    <w:rPr>
      <w:rFonts w:ascii="NewsGoth Dm BT" w:eastAsia="Times New Roman" w:hAnsi="NewsGoth Dm BT"/>
      <w:sz w:val="20"/>
      <w:lang w:val="de-DE" w:eastAsia="en-US"/>
    </w:rPr>
  </w:style>
  <w:style w:type="paragraph" w:styleId="Subtitle">
    <w:name w:val="Subtitle"/>
    <w:basedOn w:val="Normal"/>
    <w:link w:val="SubtitleChar"/>
    <w:qFormat/>
    <w:rsid w:val="006F0BFC"/>
    <w:pPr>
      <w:spacing w:before="0" w:after="60"/>
      <w:ind w:left="0"/>
    </w:pPr>
    <w:rPr>
      <w:rFonts w:ascii="NewsGoth Dm BT" w:eastAsia="Times New Roman" w:hAnsi="NewsGoth Dm BT"/>
      <w:b/>
      <w:sz w:val="24"/>
      <w:lang w:eastAsia="en-US"/>
    </w:rPr>
  </w:style>
  <w:style w:type="paragraph" w:styleId="ListBullet2">
    <w:name w:val="List Bullet 2"/>
    <w:basedOn w:val="Normal"/>
    <w:autoRedefine/>
    <w:rsid w:val="006F0BFC"/>
    <w:pPr>
      <w:numPr>
        <w:numId w:val="12"/>
      </w:numPr>
      <w:spacing w:before="0" w:after="0" w:line="270" w:lineRule="atLeast"/>
    </w:pPr>
    <w:rPr>
      <w:rFonts w:ascii="NewsGoth Lt BT" w:eastAsia="Times New Roman" w:hAnsi="NewsGoth Lt BT"/>
      <w:sz w:val="20"/>
      <w:lang w:val="de-DE" w:eastAsia="en-US"/>
    </w:rPr>
  </w:style>
  <w:style w:type="paragraph" w:styleId="ListParagraph">
    <w:name w:val="List Paragraph"/>
    <w:aliases w:val="#Listenabsatz,Liste 1"/>
    <w:basedOn w:val="Normal"/>
    <w:link w:val="ListParagraphChar"/>
    <w:uiPriority w:val="34"/>
    <w:qFormat/>
    <w:rsid w:val="003C5409"/>
    <w:pPr>
      <w:ind w:left="720"/>
      <w:contextualSpacing/>
    </w:pPr>
  </w:style>
  <w:style w:type="paragraph" w:styleId="NormalWeb">
    <w:name w:val="Normal (Web)"/>
    <w:basedOn w:val="Normal"/>
    <w:uiPriority w:val="99"/>
    <w:unhideWhenUsed/>
    <w:rsid w:val="00F90E4E"/>
    <w:pPr>
      <w:spacing w:before="100" w:beforeAutospacing="1" w:after="100" w:afterAutospacing="1"/>
      <w:ind w:left="0"/>
    </w:pPr>
    <w:rPr>
      <w:rFonts w:ascii="Times New Roman" w:eastAsia="Times New Roman" w:hAnsi="Times New Roman"/>
      <w:sz w:val="24"/>
      <w:szCs w:val="24"/>
      <w:lang w:val="en-GB" w:eastAsia="en-GB"/>
    </w:rPr>
  </w:style>
  <w:style w:type="character" w:styleId="Emphasis">
    <w:name w:val="Emphasis"/>
    <w:basedOn w:val="DefaultParagraphFont"/>
    <w:uiPriority w:val="20"/>
    <w:qFormat/>
    <w:rsid w:val="005007ED"/>
    <w:rPr>
      <w:i/>
      <w:iCs/>
    </w:rPr>
  </w:style>
  <w:style w:type="paragraph" w:customStyle="1" w:styleId="bullet1">
    <w:name w:val="bullet 1"/>
    <w:basedOn w:val="Normal"/>
    <w:rsid w:val="00753400"/>
    <w:pPr>
      <w:numPr>
        <w:numId w:val="13"/>
      </w:numPr>
      <w:spacing w:before="0" w:after="0"/>
    </w:pPr>
    <w:rPr>
      <w:rFonts w:ascii="DIN-Regular" w:eastAsia="Times New Roman" w:hAnsi="DIN-Regular"/>
      <w:sz w:val="24"/>
      <w:lang w:val="en-GB" w:eastAsia="en-GB"/>
    </w:rPr>
  </w:style>
  <w:style w:type="character" w:customStyle="1" w:styleId="HeadingChar">
    <w:name w:val="Heading Char"/>
    <w:basedOn w:val="DefaultParagraphFont"/>
    <w:link w:val="Heading"/>
    <w:rsid w:val="00BE06C3"/>
    <w:rPr>
      <w:rFonts w:ascii="News Gothic GDB" w:hAnsi="News Gothic GDB"/>
      <w:b/>
      <w:sz w:val="24"/>
      <w:lang w:eastAsia="de-DE"/>
    </w:rPr>
  </w:style>
  <w:style w:type="paragraph" w:customStyle="1" w:styleId="Heading">
    <w:name w:val="Heading"/>
    <w:basedOn w:val="Normal"/>
    <w:link w:val="HeadingChar"/>
    <w:rsid w:val="00BE06C3"/>
    <w:pPr>
      <w:pageBreakBefore/>
      <w:widowControl w:val="0"/>
      <w:spacing w:before="0" w:after="240"/>
      <w:ind w:left="0"/>
    </w:pPr>
    <w:rPr>
      <w:rFonts w:ascii="News Gothic GDB" w:eastAsia="Times New Roman" w:hAnsi="News Gothic GDB"/>
      <w:b/>
      <w:sz w:val="24"/>
      <w:lang w:val="en-GB"/>
    </w:rPr>
  </w:style>
  <w:style w:type="character" w:customStyle="1" w:styleId="Heading5Char">
    <w:name w:val="Heading 5 Char"/>
    <w:basedOn w:val="DefaultParagraphFont"/>
    <w:link w:val="Heading5"/>
    <w:rsid w:val="001E4951"/>
    <w:rPr>
      <w:rFonts w:ascii="TimesTenCondensed" w:eastAsia="MS Mincho" w:hAnsi="TimesTenCondensed"/>
      <w:sz w:val="22"/>
      <w:lang w:val="en-US" w:eastAsia="de-DE"/>
    </w:rPr>
  </w:style>
  <w:style w:type="paragraph" w:customStyle="1" w:styleId="Bullet10">
    <w:name w:val="Bullet1"/>
    <w:basedOn w:val="Normal"/>
    <w:rsid w:val="00251ADC"/>
    <w:pPr>
      <w:widowControl w:val="0"/>
      <w:numPr>
        <w:numId w:val="14"/>
      </w:numPr>
      <w:tabs>
        <w:tab w:val="clear" w:pos="720"/>
        <w:tab w:val="num" w:pos="284"/>
      </w:tabs>
      <w:spacing w:before="0" w:after="0"/>
      <w:ind w:left="284" w:hanging="284"/>
    </w:pPr>
    <w:rPr>
      <w:rFonts w:ascii="News Gothic GDB" w:eastAsia="Times New Roman" w:hAnsi="News Gothic GDB"/>
      <w:sz w:val="20"/>
      <w:lang w:val="en-GB"/>
    </w:rPr>
  </w:style>
  <w:style w:type="paragraph" w:customStyle="1" w:styleId="Sub-Heading3">
    <w:name w:val="Sub-Heading3"/>
    <w:basedOn w:val="Normal"/>
    <w:link w:val="Sub-Heading3Char"/>
    <w:rsid w:val="00251ADC"/>
    <w:pPr>
      <w:keepNext/>
      <w:widowControl w:val="0"/>
      <w:spacing w:before="240"/>
      <w:ind w:left="0"/>
    </w:pPr>
    <w:rPr>
      <w:rFonts w:ascii="News Gothic GDB" w:eastAsia="Times New Roman" w:hAnsi="News Gothic GDB"/>
      <w:b/>
      <w:lang w:val="en-GB"/>
    </w:rPr>
  </w:style>
  <w:style w:type="character" w:customStyle="1" w:styleId="Sub-Heading3Char">
    <w:name w:val="Sub-Heading3 Char"/>
    <w:basedOn w:val="DefaultParagraphFont"/>
    <w:link w:val="Sub-Heading3"/>
    <w:rsid w:val="00251ADC"/>
    <w:rPr>
      <w:rFonts w:ascii="News Gothic GDB" w:hAnsi="News Gothic GDB"/>
      <w:b/>
      <w:sz w:val="22"/>
      <w:lang w:eastAsia="de-DE"/>
    </w:rPr>
  </w:style>
  <w:style w:type="character" w:styleId="FollowedHyperlink">
    <w:name w:val="FollowedHyperlink"/>
    <w:basedOn w:val="DefaultParagraphFont"/>
    <w:uiPriority w:val="99"/>
    <w:semiHidden/>
    <w:unhideWhenUsed/>
    <w:rsid w:val="006E72BF"/>
    <w:rPr>
      <w:color w:val="800080"/>
      <w:u w:val="single"/>
    </w:rPr>
  </w:style>
  <w:style w:type="paragraph" w:customStyle="1" w:styleId="xl66">
    <w:name w:val="xl66"/>
    <w:basedOn w:val="Normal"/>
    <w:rsid w:val="006E72BF"/>
    <w:pPr>
      <w:spacing w:before="100" w:beforeAutospacing="1" w:after="100" w:afterAutospacing="1"/>
      <w:ind w:left="0"/>
    </w:pPr>
    <w:rPr>
      <w:rFonts w:ascii="Times New Roman" w:eastAsia="Times New Roman" w:hAnsi="Times New Roman"/>
      <w:b/>
      <w:bCs/>
      <w:sz w:val="24"/>
      <w:szCs w:val="24"/>
      <w:lang w:val="en-GB" w:eastAsia="en-GB"/>
    </w:rPr>
  </w:style>
  <w:style w:type="paragraph" w:styleId="BodyTextIndent">
    <w:name w:val="Body Text Indent"/>
    <w:basedOn w:val="Normal"/>
    <w:link w:val="BodyTextIndentChar"/>
    <w:uiPriority w:val="99"/>
    <w:semiHidden/>
    <w:unhideWhenUsed/>
    <w:rsid w:val="0099754E"/>
    <w:pPr>
      <w:ind w:left="283"/>
    </w:pPr>
  </w:style>
  <w:style w:type="character" w:customStyle="1" w:styleId="BodyTextIndentChar">
    <w:name w:val="Body Text Indent Char"/>
    <w:basedOn w:val="DefaultParagraphFont"/>
    <w:link w:val="BodyTextIndent"/>
    <w:uiPriority w:val="99"/>
    <w:semiHidden/>
    <w:rsid w:val="0099754E"/>
    <w:rPr>
      <w:rFonts w:ascii="TimesTenCondensed" w:eastAsia="MS Mincho" w:hAnsi="TimesTenCondensed"/>
      <w:sz w:val="22"/>
      <w:lang w:val="en-US" w:eastAsia="de-DE"/>
    </w:rPr>
  </w:style>
  <w:style w:type="character" w:customStyle="1" w:styleId="Style16ptBold">
    <w:name w:val="Style 16 pt Bold"/>
    <w:rsid w:val="0099754E"/>
    <w:rPr>
      <w:rFonts w:ascii="Helvetica" w:hAnsi="Helvetica"/>
      <w:b/>
      <w:bCs/>
      <w:sz w:val="32"/>
    </w:rPr>
  </w:style>
  <w:style w:type="paragraph" w:styleId="NormalIndent">
    <w:name w:val="Normal Indent"/>
    <w:basedOn w:val="Normal"/>
    <w:rsid w:val="0099754E"/>
    <w:pPr>
      <w:spacing w:before="0" w:after="0"/>
      <w:ind w:left="708"/>
    </w:pPr>
    <w:rPr>
      <w:rFonts w:ascii="Times New Roman" w:eastAsia="Times New Roman" w:hAnsi="Times New Roman"/>
      <w:sz w:val="24"/>
      <w:szCs w:val="24"/>
      <w:lang w:val="en-GB"/>
    </w:rPr>
  </w:style>
  <w:style w:type="paragraph" w:customStyle="1" w:styleId="Title1">
    <w:name w:val="Title1"/>
    <w:basedOn w:val="Normal"/>
    <w:autoRedefine/>
    <w:semiHidden/>
    <w:rsid w:val="003E1804"/>
    <w:pPr>
      <w:widowControl w:val="0"/>
      <w:spacing w:before="0" w:after="0" w:line="425" w:lineRule="exact"/>
      <w:ind w:left="0"/>
    </w:pPr>
    <w:rPr>
      <w:rFonts w:ascii="News Gothic GDB" w:eastAsia="Times New Roman" w:hAnsi="News Gothic GDB"/>
      <w:b/>
      <w:sz w:val="48"/>
      <w:szCs w:val="48"/>
      <w:lang w:val="de-DE" w:eastAsia="en-US"/>
    </w:rPr>
  </w:style>
  <w:style w:type="paragraph" w:customStyle="1" w:styleId="SubTitle2">
    <w:name w:val="SubTitle2"/>
    <w:basedOn w:val="Normal"/>
    <w:autoRedefine/>
    <w:semiHidden/>
    <w:rsid w:val="003E1804"/>
    <w:pPr>
      <w:widowControl w:val="0"/>
      <w:spacing w:before="0" w:after="0"/>
      <w:ind w:left="3572"/>
    </w:pPr>
    <w:rPr>
      <w:rFonts w:ascii="News Gothic GDB" w:eastAsia="Times New Roman" w:hAnsi="News Gothic GDB"/>
      <w:b/>
      <w:sz w:val="32"/>
      <w:szCs w:val="32"/>
      <w:lang w:val="de-DE" w:eastAsia="en-US"/>
    </w:rPr>
  </w:style>
  <w:style w:type="paragraph" w:customStyle="1" w:styleId="SubTitle1">
    <w:name w:val="SubTitle1"/>
    <w:basedOn w:val="Normal"/>
    <w:autoRedefine/>
    <w:semiHidden/>
    <w:rsid w:val="00CC511C"/>
    <w:pPr>
      <w:widowControl w:val="0"/>
      <w:spacing w:before="0" w:after="0" w:line="851" w:lineRule="exact"/>
      <w:ind w:left="3572"/>
    </w:pPr>
    <w:rPr>
      <w:rFonts w:ascii="News Gothic GDB" w:eastAsia="Times New Roman" w:hAnsi="News Gothic GDB"/>
      <w:b/>
      <w:sz w:val="48"/>
      <w:lang w:val="de-DE" w:eastAsia="en-US"/>
    </w:rPr>
  </w:style>
  <w:style w:type="character" w:styleId="CommentReference">
    <w:name w:val="annotation reference"/>
    <w:basedOn w:val="DefaultParagraphFont"/>
    <w:uiPriority w:val="99"/>
    <w:semiHidden/>
    <w:unhideWhenUsed/>
    <w:rsid w:val="00DF1765"/>
    <w:rPr>
      <w:sz w:val="16"/>
      <w:szCs w:val="16"/>
    </w:rPr>
  </w:style>
  <w:style w:type="paragraph" w:styleId="CommentText">
    <w:name w:val="annotation text"/>
    <w:basedOn w:val="Normal"/>
    <w:link w:val="CommentTextChar"/>
    <w:uiPriority w:val="99"/>
    <w:unhideWhenUsed/>
    <w:rsid w:val="00DF1765"/>
    <w:rPr>
      <w:sz w:val="20"/>
    </w:rPr>
  </w:style>
  <w:style w:type="character" w:customStyle="1" w:styleId="CommentTextChar">
    <w:name w:val="Comment Text Char"/>
    <w:basedOn w:val="DefaultParagraphFont"/>
    <w:link w:val="CommentText"/>
    <w:uiPriority w:val="99"/>
    <w:rsid w:val="00DF1765"/>
    <w:rPr>
      <w:rFonts w:ascii="TimesTenCondensed" w:eastAsia="MS Mincho" w:hAnsi="TimesTenCondensed"/>
      <w:lang w:val="en-US" w:eastAsia="de-DE"/>
    </w:rPr>
  </w:style>
  <w:style w:type="paragraph" w:styleId="CommentSubject">
    <w:name w:val="annotation subject"/>
    <w:basedOn w:val="CommentText"/>
    <w:next w:val="CommentText"/>
    <w:link w:val="CommentSubjectChar"/>
    <w:uiPriority w:val="99"/>
    <w:semiHidden/>
    <w:unhideWhenUsed/>
    <w:rsid w:val="00DF1765"/>
    <w:rPr>
      <w:b/>
      <w:bCs/>
    </w:rPr>
  </w:style>
  <w:style w:type="character" w:customStyle="1" w:styleId="CommentSubjectChar">
    <w:name w:val="Comment Subject Char"/>
    <w:basedOn w:val="CommentTextChar"/>
    <w:link w:val="CommentSubject"/>
    <w:uiPriority w:val="99"/>
    <w:semiHidden/>
    <w:rsid w:val="00DF1765"/>
    <w:rPr>
      <w:rFonts w:ascii="TimesTenCondensed" w:eastAsia="MS Mincho" w:hAnsi="TimesTenCondensed"/>
      <w:b/>
      <w:bCs/>
      <w:lang w:val="en-US" w:eastAsia="de-DE"/>
    </w:rPr>
  </w:style>
  <w:style w:type="character" w:customStyle="1" w:styleId="SubtitleChar">
    <w:name w:val="Subtitle Char"/>
    <w:basedOn w:val="DefaultParagraphFont"/>
    <w:link w:val="Subtitle"/>
    <w:rsid w:val="00B208CB"/>
    <w:rPr>
      <w:rFonts w:ascii="NewsGoth Dm BT" w:hAnsi="NewsGoth Dm BT"/>
      <w:b/>
      <w:sz w:val="24"/>
      <w:lang w:val="en-US" w:eastAsia="en-US"/>
    </w:rPr>
  </w:style>
  <w:style w:type="paragraph" w:styleId="NoSpacing">
    <w:name w:val="No Spacing"/>
    <w:uiPriority w:val="1"/>
    <w:qFormat/>
    <w:rsid w:val="00A86CB3"/>
    <w:pPr>
      <w:ind w:left="567"/>
    </w:pPr>
    <w:rPr>
      <w:rFonts w:ascii="TimesTenCondensed" w:eastAsia="MS Mincho" w:hAnsi="TimesTenCondensed"/>
      <w:sz w:val="22"/>
      <w:lang w:val="en-US" w:eastAsia="de-DE"/>
    </w:rPr>
  </w:style>
  <w:style w:type="character" w:styleId="UnresolvedMention">
    <w:name w:val="Unresolved Mention"/>
    <w:basedOn w:val="DefaultParagraphFont"/>
    <w:uiPriority w:val="99"/>
    <w:semiHidden/>
    <w:unhideWhenUsed/>
    <w:rsid w:val="00181848"/>
    <w:rPr>
      <w:color w:val="605E5C"/>
      <w:shd w:val="clear" w:color="auto" w:fill="E1DFDD"/>
    </w:rPr>
  </w:style>
  <w:style w:type="character" w:customStyle="1" w:styleId="ListParagraphChar">
    <w:name w:val="List Paragraph Char"/>
    <w:aliases w:val="#Listenabsatz Char,Liste 1 Char"/>
    <w:basedOn w:val="DefaultParagraphFont"/>
    <w:link w:val="ListParagraph"/>
    <w:uiPriority w:val="34"/>
    <w:rsid w:val="00FA794D"/>
    <w:rPr>
      <w:rFonts w:ascii="TimesTenCondensed" w:eastAsia="MS Mincho" w:hAnsi="TimesTenCondensed"/>
      <w:sz w:val="22"/>
      <w:lang w:val="en-US" w:eastAsia="de-DE"/>
    </w:rPr>
  </w:style>
  <w:style w:type="paragraph" w:styleId="Revision">
    <w:name w:val="Revision"/>
    <w:hidden/>
    <w:uiPriority w:val="99"/>
    <w:semiHidden/>
    <w:rsid w:val="005E308B"/>
    <w:rPr>
      <w:rFonts w:ascii="TimesTenCondensed" w:eastAsia="MS Mincho" w:hAnsi="TimesTenCondensed"/>
      <w:sz w:val="22"/>
      <w:lang w:val="en-US"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2638129">
      <w:bodyDiv w:val="1"/>
      <w:marLeft w:val="0"/>
      <w:marRight w:val="0"/>
      <w:marTop w:val="0"/>
      <w:marBottom w:val="0"/>
      <w:divBdr>
        <w:top w:val="none" w:sz="0" w:space="0" w:color="auto"/>
        <w:left w:val="none" w:sz="0" w:space="0" w:color="auto"/>
        <w:bottom w:val="none" w:sz="0" w:space="0" w:color="auto"/>
        <w:right w:val="none" w:sz="0" w:space="0" w:color="auto"/>
      </w:divBdr>
    </w:div>
    <w:div w:id="39792091">
      <w:bodyDiv w:val="1"/>
      <w:marLeft w:val="0"/>
      <w:marRight w:val="0"/>
      <w:marTop w:val="0"/>
      <w:marBottom w:val="0"/>
      <w:divBdr>
        <w:top w:val="none" w:sz="0" w:space="0" w:color="auto"/>
        <w:left w:val="none" w:sz="0" w:space="0" w:color="auto"/>
        <w:bottom w:val="none" w:sz="0" w:space="0" w:color="auto"/>
        <w:right w:val="none" w:sz="0" w:space="0" w:color="auto"/>
      </w:divBdr>
    </w:div>
    <w:div w:id="74713125">
      <w:bodyDiv w:val="1"/>
      <w:marLeft w:val="0"/>
      <w:marRight w:val="0"/>
      <w:marTop w:val="0"/>
      <w:marBottom w:val="0"/>
      <w:divBdr>
        <w:top w:val="none" w:sz="0" w:space="0" w:color="auto"/>
        <w:left w:val="none" w:sz="0" w:space="0" w:color="auto"/>
        <w:bottom w:val="none" w:sz="0" w:space="0" w:color="auto"/>
        <w:right w:val="none" w:sz="0" w:space="0" w:color="auto"/>
      </w:divBdr>
    </w:div>
    <w:div w:id="108598076">
      <w:bodyDiv w:val="1"/>
      <w:marLeft w:val="0"/>
      <w:marRight w:val="0"/>
      <w:marTop w:val="0"/>
      <w:marBottom w:val="0"/>
      <w:divBdr>
        <w:top w:val="none" w:sz="0" w:space="0" w:color="auto"/>
        <w:left w:val="none" w:sz="0" w:space="0" w:color="auto"/>
        <w:bottom w:val="none" w:sz="0" w:space="0" w:color="auto"/>
        <w:right w:val="none" w:sz="0" w:space="0" w:color="auto"/>
      </w:divBdr>
    </w:div>
    <w:div w:id="176232739">
      <w:bodyDiv w:val="1"/>
      <w:marLeft w:val="0"/>
      <w:marRight w:val="0"/>
      <w:marTop w:val="0"/>
      <w:marBottom w:val="0"/>
      <w:divBdr>
        <w:top w:val="none" w:sz="0" w:space="0" w:color="auto"/>
        <w:left w:val="none" w:sz="0" w:space="0" w:color="auto"/>
        <w:bottom w:val="none" w:sz="0" w:space="0" w:color="auto"/>
        <w:right w:val="none" w:sz="0" w:space="0" w:color="auto"/>
      </w:divBdr>
    </w:div>
    <w:div w:id="227690022">
      <w:bodyDiv w:val="1"/>
      <w:marLeft w:val="0"/>
      <w:marRight w:val="0"/>
      <w:marTop w:val="0"/>
      <w:marBottom w:val="0"/>
      <w:divBdr>
        <w:top w:val="none" w:sz="0" w:space="0" w:color="auto"/>
        <w:left w:val="none" w:sz="0" w:space="0" w:color="auto"/>
        <w:bottom w:val="none" w:sz="0" w:space="0" w:color="auto"/>
        <w:right w:val="none" w:sz="0" w:space="0" w:color="auto"/>
      </w:divBdr>
    </w:div>
    <w:div w:id="303656352">
      <w:bodyDiv w:val="1"/>
      <w:marLeft w:val="0"/>
      <w:marRight w:val="0"/>
      <w:marTop w:val="0"/>
      <w:marBottom w:val="0"/>
      <w:divBdr>
        <w:top w:val="none" w:sz="0" w:space="0" w:color="auto"/>
        <w:left w:val="none" w:sz="0" w:space="0" w:color="auto"/>
        <w:bottom w:val="none" w:sz="0" w:space="0" w:color="auto"/>
        <w:right w:val="none" w:sz="0" w:space="0" w:color="auto"/>
      </w:divBdr>
    </w:div>
    <w:div w:id="354506498">
      <w:bodyDiv w:val="1"/>
      <w:marLeft w:val="0"/>
      <w:marRight w:val="0"/>
      <w:marTop w:val="0"/>
      <w:marBottom w:val="0"/>
      <w:divBdr>
        <w:top w:val="none" w:sz="0" w:space="0" w:color="auto"/>
        <w:left w:val="none" w:sz="0" w:space="0" w:color="auto"/>
        <w:bottom w:val="none" w:sz="0" w:space="0" w:color="auto"/>
        <w:right w:val="none" w:sz="0" w:space="0" w:color="auto"/>
      </w:divBdr>
    </w:div>
    <w:div w:id="406273649">
      <w:bodyDiv w:val="1"/>
      <w:marLeft w:val="0"/>
      <w:marRight w:val="0"/>
      <w:marTop w:val="0"/>
      <w:marBottom w:val="0"/>
      <w:divBdr>
        <w:top w:val="none" w:sz="0" w:space="0" w:color="auto"/>
        <w:left w:val="none" w:sz="0" w:space="0" w:color="auto"/>
        <w:bottom w:val="none" w:sz="0" w:space="0" w:color="auto"/>
        <w:right w:val="none" w:sz="0" w:space="0" w:color="auto"/>
      </w:divBdr>
    </w:div>
    <w:div w:id="442464066">
      <w:bodyDiv w:val="1"/>
      <w:marLeft w:val="0"/>
      <w:marRight w:val="0"/>
      <w:marTop w:val="0"/>
      <w:marBottom w:val="0"/>
      <w:divBdr>
        <w:top w:val="none" w:sz="0" w:space="0" w:color="auto"/>
        <w:left w:val="none" w:sz="0" w:space="0" w:color="auto"/>
        <w:bottom w:val="none" w:sz="0" w:space="0" w:color="auto"/>
        <w:right w:val="none" w:sz="0" w:space="0" w:color="auto"/>
      </w:divBdr>
    </w:div>
    <w:div w:id="444348013">
      <w:bodyDiv w:val="1"/>
      <w:marLeft w:val="0"/>
      <w:marRight w:val="0"/>
      <w:marTop w:val="0"/>
      <w:marBottom w:val="0"/>
      <w:divBdr>
        <w:top w:val="none" w:sz="0" w:space="0" w:color="auto"/>
        <w:left w:val="none" w:sz="0" w:space="0" w:color="auto"/>
        <w:bottom w:val="none" w:sz="0" w:space="0" w:color="auto"/>
        <w:right w:val="none" w:sz="0" w:space="0" w:color="auto"/>
      </w:divBdr>
    </w:div>
    <w:div w:id="513498717">
      <w:bodyDiv w:val="1"/>
      <w:marLeft w:val="0"/>
      <w:marRight w:val="0"/>
      <w:marTop w:val="0"/>
      <w:marBottom w:val="0"/>
      <w:divBdr>
        <w:top w:val="none" w:sz="0" w:space="0" w:color="auto"/>
        <w:left w:val="none" w:sz="0" w:space="0" w:color="auto"/>
        <w:bottom w:val="none" w:sz="0" w:space="0" w:color="auto"/>
        <w:right w:val="none" w:sz="0" w:space="0" w:color="auto"/>
      </w:divBdr>
    </w:div>
    <w:div w:id="577129011">
      <w:bodyDiv w:val="1"/>
      <w:marLeft w:val="0"/>
      <w:marRight w:val="0"/>
      <w:marTop w:val="0"/>
      <w:marBottom w:val="0"/>
      <w:divBdr>
        <w:top w:val="none" w:sz="0" w:space="0" w:color="auto"/>
        <w:left w:val="none" w:sz="0" w:space="0" w:color="auto"/>
        <w:bottom w:val="none" w:sz="0" w:space="0" w:color="auto"/>
        <w:right w:val="none" w:sz="0" w:space="0" w:color="auto"/>
      </w:divBdr>
    </w:div>
    <w:div w:id="624778822">
      <w:bodyDiv w:val="1"/>
      <w:marLeft w:val="0"/>
      <w:marRight w:val="0"/>
      <w:marTop w:val="0"/>
      <w:marBottom w:val="0"/>
      <w:divBdr>
        <w:top w:val="none" w:sz="0" w:space="0" w:color="auto"/>
        <w:left w:val="none" w:sz="0" w:space="0" w:color="auto"/>
        <w:bottom w:val="none" w:sz="0" w:space="0" w:color="auto"/>
        <w:right w:val="none" w:sz="0" w:space="0" w:color="auto"/>
      </w:divBdr>
    </w:div>
    <w:div w:id="647897654">
      <w:bodyDiv w:val="1"/>
      <w:marLeft w:val="0"/>
      <w:marRight w:val="0"/>
      <w:marTop w:val="0"/>
      <w:marBottom w:val="0"/>
      <w:divBdr>
        <w:top w:val="none" w:sz="0" w:space="0" w:color="auto"/>
        <w:left w:val="none" w:sz="0" w:space="0" w:color="auto"/>
        <w:bottom w:val="none" w:sz="0" w:space="0" w:color="auto"/>
        <w:right w:val="none" w:sz="0" w:space="0" w:color="auto"/>
      </w:divBdr>
    </w:div>
    <w:div w:id="763191930">
      <w:bodyDiv w:val="1"/>
      <w:marLeft w:val="0"/>
      <w:marRight w:val="0"/>
      <w:marTop w:val="0"/>
      <w:marBottom w:val="0"/>
      <w:divBdr>
        <w:top w:val="none" w:sz="0" w:space="0" w:color="auto"/>
        <w:left w:val="none" w:sz="0" w:space="0" w:color="auto"/>
        <w:bottom w:val="none" w:sz="0" w:space="0" w:color="auto"/>
        <w:right w:val="none" w:sz="0" w:space="0" w:color="auto"/>
      </w:divBdr>
    </w:div>
    <w:div w:id="795175328">
      <w:bodyDiv w:val="1"/>
      <w:marLeft w:val="0"/>
      <w:marRight w:val="0"/>
      <w:marTop w:val="0"/>
      <w:marBottom w:val="0"/>
      <w:divBdr>
        <w:top w:val="none" w:sz="0" w:space="0" w:color="auto"/>
        <w:left w:val="none" w:sz="0" w:space="0" w:color="auto"/>
        <w:bottom w:val="none" w:sz="0" w:space="0" w:color="auto"/>
        <w:right w:val="none" w:sz="0" w:space="0" w:color="auto"/>
      </w:divBdr>
    </w:div>
    <w:div w:id="801070040">
      <w:bodyDiv w:val="1"/>
      <w:marLeft w:val="0"/>
      <w:marRight w:val="0"/>
      <w:marTop w:val="0"/>
      <w:marBottom w:val="0"/>
      <w:divBdr>
        <w:top w:val="none" w:sz="0" w:space="0" w:color="auto"/>
        <w:left w:val="none" w:sz="0" w:space="0" w:color="auto"/>
        <w:bottom w:val="none" w:sz="0" w:space="0" w:color="auto"/>
        <w:right w:val="none" w:sz="0" w:space="0" w:color="auto"/>
      </w:divBdr>
    </w:div>
    <w:div w:id="807550583">
      <w:bodyDiv w:val="1"/>
      <w:marLeft w:val="0"/>
      <w:marRight w:val="0"/>
      <w:marTop w:val="0"/>
      <w:marBottom w:val="0"/>
      <w:divBdr>
        <w:top w:val="none" w:sz="0" w:space="0" w:color="auto"/>
        <w:left w:val="none" w:sz="0" w:space="0" w:color="auto"/>
        <w:bottom w:val="none" w:sz="0" w:space="0" w:color="auto"/>
        <w:right w:val="none" w:sz="0" w:space="0" w:color="auto"/>
      </w:divBdr>
    </w:div>
    <w:div w:id="862210988">
      <w:bodyDiv w:val="1"/>
      <w:marLeft w:val="0"/>
      <w:marRight w:val="0"/>
      <w:marTop w:val="0"/>
      <w:marBottom w:val="0"/>
      <w:divBdr>
        <w:top w:val="none" w:sz="0" w:space="0" w:color="auto"/>
        <w:left w:val="none" w:sz="0" w:space="0" w:color="auto"/>
        <w:bottom w:val="none" w:sz="0" w:space="0" w:color="auto"/>
        <w:right w:val="none" w:sz="0" w:space="0" w:color="auto"/>
      </w:divBdr>
    </w:div>
    <w:div w:id="881744197">
      <w:bodyDiv w:val="1"/>
      <w:marLeft w:val="0"/>
      <w:marRight w:val="0"/>
      <w:marTop w:val="0"/>
      <w:marBottom w:val="0"/>
      <w:divBdr>
        <w:top w:val="none" w:sz="0" w:space="0" w:color="auto"/>
        <w:left w:val="none" w:sz="0" w:space="0" w:color="auto"/>
        <w:bottom w:val="none" w:sz="0" w:space="0" w:color="auto"/>
        <w:right w:val="none" w:sz="0" w:space="0" w:color="auto"/>
      </w:divBdr>
    </w:div>
    <w:div w:id="906499969">
      <w:bodyDiv w:val="1"/>
      <w:marLeft w:val="0"/>
      <w:marRight w:val="0"/>
      <w:marTop w:val="0"/>
      <w:marBottom w:val="0"/>
      <w:divBdr>
        <w:top w:val="none" w:sz="0" w:space="0" w:color="auto"/>
        <w:left w:val="none" w:sz="0" w:space="0" w:color="auto"/>
        <w:bottom w:val="none" w:sz="0" w:space="0" w:color="auto"/>
        <w:right w:val="none" w:sz="0" w:space="0" w:color="auto"/>
      </w:divBdr>
    </w:div>
    <w:div w:id="964625474">
      <w:bodyDiv w:val="1"/>
      <w:marLeft w:val="0"/>
      <w:marRight w:val="0"/>
      <w:marTop w:val="0"/>
      <w:marBottom w:val="0"/>
      <w:divBdr>
        <w:top w:val="none" w:sz="0" w:space="0" w:color="auto"/>
        <w:left w:val="none" w:sz="0" w:space="0" w:color="auto"/>
        <w:bottom w:val="none" w:sz="0" w:space="0" w:color="auto"/>
        <w:right w:val="none" w:sz="0" w:space="0" w:color="auto"/>
      </w:divBdr>
    </w:div>
    <w:div w:id="984890719">
      <w:bodyDiv w:val="1"/>
      <w:marLeft w:val="0"/>
      <w:marRight w:val="0"/>
      <w:marTop w:val="0"/>
      <w:marBottom w:val="0"/>
      <w:divBdr>
        <w:top w:val="none" w:sz="0" w:space="0" w:color="auto"/>
        <w:left w:val="none" w:sz="0" w:space="0" w:color="auto"/>
        <w:bottom w:val="none" w:sz="0" w:space="0" w:color="auto"/>
        <w:right w:val="none" w:sz="0" w:space="0" w:color="auto"/>
      </w:divBdr>
    </w:div>
    <w:div w:id="996229566">
      <w:bodyDiv w:val="1"/>
      <w:marLeft w:val="0"/>
      <w:marRight w:val="0"/>
      <w:marTop w:val="0"/>
      <w:marBottom w:val="0"/>
      <w:divBdr>
        <w:top w:val="none" w:sz="0" w:space="0" w:color="auto"/>
        <w:left w:val="none" w:sz="0" w:space="0" w:color="auto"/>
        <w:bottom w:val="none" w:sz="0" w:space="0" w:color="auto"/>
        <w:right w:val="none" w:sz="0" w:space="0" w:color="auto"/>
      </w:divBdr>
    </w:div>
    <w:div w:id="1033075332">
      <w:bodyDiv w:val="1"/>
      <w:marLeft w:val="0"/>
      <w:marRight w:val="0"/>
      <w:marTop w:val="0"/>
      <w:marBottom w:val="0"/>
      <w:divBdr>
        <w:top w:val="none" w:sz="0" w:space="0" w:color="auto"/>
        <w:left w:val="none" w:sz="0" w:space="0" w:color="auto"/>
        <w:bottom w:val="none" w:sz="0" w:space="0" w:color="auto"/>
        <w:right w:val="none" w:sz="0" w:space="0" w:color="auto"/>
      </w:divBdr>
    </w:div>
    <w:div w:id="1041781699">
      <w:bodyDiv w:val="1"/>
      <w:marLeft w:val="0"/>
      <w:marRight w:val="0"/>
      <w:marTop w:val="0"/>
      <w:marBottom w:val="0"/>
      <w:divBdr>
        <w:top w:val="none" w:sz="0" w:space="0" w:color="auto"/>
        <w:left w:val="none" w:sz="0" w:space="0" w:color="auto"/>
        <w:bottom w:val="none" w:sz="0" w:space="0" w:color="auto"/>
        <w:right w:val="none" w:sz="0" w:space="0" w:color="auto"/>
      </w:divBdr>
    </w:div>
    <w:div w:id="1051880151">
      <w:bodyDiv w:val="1"/>
      <w:marLeft w:val="0"/>
      <w:marRight w:val="0"/>
      <w:marTop w:val="0"/>
      <w:marBottom w:val="0"/>
      <w:divBdr>
        <w:top w:val="none" w:sz="0" w:space="0" w:color="auto"/>
        <w:left w:val="none" w:sz="0" w:space="0" w:color="auto"/>
        <w:bottom w:val="none" w:sz="0" w:space="0" w:color="auto"/>
        <w:right w:val="none" w:sz="0" w:space="0" w:color="auto"/>
      </w:divBdr>
    </w:div>
    <w:div w:id="1195576071">
      <w:bodyDiv w:val="1"/>
      <w:marLeft w:val="0"/>
      <w:marRight w:val="0"/>
      <w:marTop w:val="0"/>
      <w:marBottom w:val="0"/>
      <w:divBdr>
        <w:top w:val="none" w:sz="0" w:space="0" w:color="auto"/>
        <w:left w:val="none" w:sz="0" w:space="0" w:color="auto"/>
        <w:bottom w:val="none" w:sz="0" w:space="0" w:color="auto"/>
        <w:right w:val="none" w:sz="0" w:space="0" w:color="auto"/>
      </w:divBdr>
    </w:div>
    <w:div w:id="1208297736">
      <w:bodyDiv w:val="1"/>
      <w:marLeft w:val="0"/>
      <w:marRight w:val="0"/>
      <w:marTop w:val="0"/>
      <w:marBottom w:val="0"/>
      <w:divBdr>
        <w:top w:val="none" w:sz="0" w:space="0" w:color="auto"/>
        <w:left w:val="none" w:sz="0" w:space="0" w:color="auto"/>
        <w:bottom w:val="none" w:sz="0" w:space="0" w:color="auto"/>
        <w:right w:val="none" w:sz="0" w:space="0" w:color="auto"/>
      </w:divBdr>
    </w:div>
    <w:div w:id="1226988766">
      <w:bodyDiv w:val="1"/>
      <w:marLeft w:val="0"/>
      <w:marRight w:val="0"/>
      <w:marTop w:val="0"/>
      <w:marBottom w:val="0"/>
      <w:divBdr>
        <w:top w:val="none" w:sz="0" w:space="0" w:color="auto"/>
        <w:left w:val="none" w:sz="0" w:space="0" w:color="auto"/>
        <w:bottom w:val="none" w:sz="0" w:space="0" w:color="auto"/>
        <w:right w:val="none" w:sz="0" w:space="0" w:color="auto"/>
      </w:divBdr>
    </w:div>
    <w:div w:id="1256011657">
      <w:bodyDiv w:val="1"/>
      <w:marLeft w:val="0"/>
      <w:marRight w:val="0"/>
      <w:marTop w:val="0"/>
      <w:marBottom w:val="0"/>
      <w:divBdr>
        <w:top w:val="none" w:sz="0" w:space="0" w:color="auto"/>
        <w:left w:val="none" w:sz="0" w:space="0" w:color="auto"/>
        <w:bottom w:val="none" w:sz="0" w:space="0" w:color="auto"/>
        <w:right w:val="none" w:sz="0" w:space="0" w:color="auto"/>
      </w:divBdr>
    </w:div>
    <w:div w:id="1338077506">
      <w:bodyDiv w:val="1"/>
      <w:marLeft w:val="0"/>
      <w:marRight w:val="0"/>
      <w:marTop w:val="0"/>
      <w:marBottom w:val="0"/>
      <w:divBdr>
        <w:top w:val="none" w:sz="0" w:space="0" w:color="auto"/>
        <w:left w:val="none" w:sz="0" w:space="0" w:color="auto"/>
        <w:bottom w:val="none" w:sz="0" w:space="0" w:color="auto"/>
        <w:right w:val="none" w:sz="0" w:space="0" w:color="auto"/>
      </w:divBdr>
    </w:div>
    <w:div w:id="1399481233">
      <w:bodyDiv w:val="1"/>
      <w:marLeft w:val="0"/>
      <w:marRight w:val="0"/>
      <w:marTop w:val="0"/>
      <w:marBottom w:val="0"/>
      <w:divBdr>
        <w:top w:val="none" w:sz="0" w:space="0" w:color="auto"/>
        <w:left w:val="none" w:sz="0" w:space="0" w:color="auto"/>
        <w:bottom w:val="none" w:sz="0" w:space="0" w:color="auto"/>
        <w:right w:val="none" w:sz="0" w:space="0" w:color="auto"/>
      </w:divBdr>
    </w:div>
    <w:div w:id="1492675150">
      <w:bodyDiv w:val="1"/>
      <w:marLeft w:val="0"/>
      <w:marRight w:val="0"/>
      <w:marTop w:val="0"/>
      <w:marBottom w:val="0"/>
      <w:divBdr>
        <w:top w:val="none" w:sz="0" w:space="0" w:color="auto"/>
        <w:left w:val="none" w:sz="0" w:space="0" w:color="auto"/>
        <w:bottom w:val="none" w:sz="0" w:space="0" w:color="auto"/>
        <w:right w:val="none" w:sz="0" w:space="0" w:color="auto"/>
      </w:divBdr>
    </w:div>
    <w:div w:id="1575966936">
      <w:bodyDiv w:val="1"/>
      <w:marLeft w:val="0"/>
      <w:marRight w:val="0"/>
      <w:marTop w:val="0"/>
      <w:marBottom w:val="0"/>
      <w:divBdr>
        <w:top w:val="none" w:sz="0" w:space="0" w:color="auto"/>
        <w:left w:val="none" w:sz="0" w:space="0" w:color="auto"/>
        <w:bottom w:val="none" w:sz="0" w:space="0" w:color="auto"/>
        <w:right w:val="none" w:sz="0" w:space="0" w:color="auto"/>
      </w:divBdr>
    </w:div>
    <w:div w:id="1634017401">
      <w:bodyDiv w:val="1"/>
      <w:marLeft w:val="0"/>
      <w:marRight w:val="0"/>
      <w:marTop w:val="0"/>
      <w:marBottom w:val="0"/>
      <w:divBdr>
        <w:top w:val="none" w:sz="0" w:space="0" w:color="auto"/>
        <w:left w:val="none" w:sz="0" w:space="0" w:color="auto"/>
        <w:bottom w:val="none" w:sz="0" w:space="0" w:color="auto"/>
        <w:right w:val="none" w:sz="0" w:space="0" w:color="auto"/>
      </w:divBdr>
    </w:div>
    <w:div w:id="1635259125">
      <w:bodyDiv w:val="1"/>
      <w:marLeft w:val="0"/>
      <w:marRight w:val="0"/>
      <w:marTop w:val="0"/>
      <w:marBottom w:val="0"/>
      <w:divBdr>
        <w:top w:val="none" w:sz="0" w:space="0" w:color="auto"/>
        <w:left w:val="none" w:sz="0" w:space="0" w:color="auto"/>
        <w:bottom w:val="none" w:sz="0" w:space="0" w:color="auto"/>
        <w:right w:val="none" w:sz="0" w:space="0" w:color="auto"/>
      </w:divBdr>
    </w:div>
    <w:div w:id="1714227586">
      <w:bodyDiv w:val="1"/>
      <w:marLeft w:val="0"/>
      <w:marRight w:val="0"/>
      <w:marTop w:val="0"/>
      <w:marBottom w:val="0"/>
      <w:divBdr>
        <w:top w:val="none" w:sz="0" w:space="0" w:color="auto"/>
        <w:left w:val="none" w:sz="0" w:space="0" w:color="auto"/>
        <w:bottom w:val="none" w:sz="0" w:space="0" w:color="auto"/>
        <w:right w:val="none" w:sz="0" w:space="0" w:color="auto"/>
      </w:divBdr>
    </w:div>
    <w:div w:id="1764648236">
      <w:bodyDiv w:val="1"/>
      <w:marLeft w:val="0"/>
      <w:marRight w:val="0"/>
      <w:marTop w:val="0"/>
      <w:marBottom w:val="0"/>
      <w:divBdr>
        <w:top w:val="none" w:sz="0" w:space="0" w:color="auto"/>
        <w:left w:val="none" w:sz="0" w:space="0" w:color="auto"/>
        <w:bottom w:val="none" w:sz="0" w:space="0" w:color="auto"/>
        <w:right w:val="none" w:sz="0" w:space="0" w:color="auto"/>
      </w:divBdr>
    </w:div>
    <w:div w:id="1808427612">
      <w:bodyDiv w:val="1"/>
      <w:marLeft w:val="0"/>
      <w:marRight w:val="0"/>
      <w:marTop w:val="0"/>
      <w:marBottom w:val="0"/>
      <w:divBdr>
        <w:top w:val="none" w:sz="0" w:space="0" w:color="auto"/>
        <w:left w:val="none" w:sz="0" w:space="0" w:color="auto"/>
        <w:bottom w:val="none" w:sz="0" w:space="0" w:color="auto"/>
        <w:right w:val="none" w:sz="0" w:space="0" w:color="auto"/>
      </w:divBdr>
    </w:div>
    <w:div w:id="1845125186">
      <w:bodyDiv w:val="1"/>
      <w:marLeft w:val="0"/>
      <w:marRight w:val="0"/>
      <w:marTop w:val="0"/>
      <w:marBottom w:val="0"/>
      <w:divBdr>
        <w:top w:val="none" w:sz="0" w:space="0" w:color="auto"/>
        <w:left w:val="none" w:sz="0" w:space="0" w:color="auto"/>
        <w:bottom w:val="none" w:sz="0" w:space="0" w:color="auto"/>
        <w:right w:val="none" w:sz="0" w:space="0" w:color="auto"/>
      </w:divBdr>
    </w:div>
    <w:div w:id="1949703346">
      <w:bodyDiv w:val="1"/>
      <w:marLeft w:val="0"/>
      <w:marRight w:val="0"/>
      <w:marTop w:val="0"/>
      <w:marBottom w:val="0"/>
      <w:divBdr>
        <w:top w:val="none" w:sz="0" w:space="0" w:color="auto"/>
        <w:left w:val="none" w:sz="0" w:space="0" w:color="auto"/>
        <w:bottom w:val="none" w:sz="0" w:space="0" w:color="auto"/>
        <w:right w:val="none" w:sz="0" w:space="0" w:color="auto"/>
      </w:divBdr>
    </w:div>
    <w:div w:id="1980183196">
      <w:bodyDiv w:val="1"/>
      <w:marLeft w:val="0"/>
      <w:marRight w:val="0"/>
      <w:marTop w:val="0"/>
      <w:marBottom w:val="0"/>
      <w:divBdr>
        <w:top w:val="none" w:sz="0" w:space="0" w:color="auto"/>
        <w:left w:val="none" w:sz="0" w:space="0" w:color="auto"/>
        <w:bottom w:val="none" w:sz="0" w:space="0" w:color="auto"/>
        <w:right w:val="none" w:sz="0" w:space="0" w:color="auto"/>
      </w:divBdr>
    </w:div>
    <w:div w:id="2011249851">
      <w:bodyDiv w:val="1"/>
      <w:marLeft w:val="0"/>
      <w:marRight w:val="0"/>
      <w:marTop w:val="0"/>
      <w:marBottom w:val="0"/>
      <w:divBdr>
        <w:top w:val="none" w:sz="0" w:space="0" w:color="auto"/>
        <w:left w:val="none" w:sz="0" w:space="0" w:color="auto"/>
        <w:bottom w:val="none" w:sz="0" w:space="0" w:color="auto"/>
        <w:right w:val="none" w:sz="0" w:space="0" w:color="auto"/>
      </w:divBdr>
    </w:div>
    <w:div w:id="2051882116">
      <w:bodyDiv w:val="1"/>
      <w:marLeft w:val="0"/>
      <w:marRight w:val="0"/>
      <w:marTop w:val="0"/>
      <w:marBottom w:val="0"/>
      <w:divBdr>
        <w:top w:val="none" w:sz="0" w:space="0" w:color="auto"/>
        <w:left w:val="none" w:sz="0" w:space="0" w:color="auto"/>
        <w:bottom w:val="none" w:sz="0" w:space="0" w:color="auto"/>
        <w:right w:val="none" w:sz="0" w:space="0" w:color="auto"/>
      </w:divBdr>
    </w:div>
    <w:div w:id="20736572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17" Type="http://schemas.openxmlformats.org/officeDocument/2006/relationships/image" Target="media/image57.emf"/><Relationship Id="rId21" Type="http://schemas.openxmlformats.org/officeDocument/2006/relationships/comments" Target="comments.xml"/><Relationship Id="rId42" Type="http://schemas.openxmlformats.org/officeDocument/2006/relationships/image" Target="media/image19.emf"/><Relationship Id="rId47" Type="http://schemas.openxmlformats.org/officeDocument/2006/relationships/image" Target="media/image22.png"/><Relationship Id="rId63" Type="http://schemas.openxmlformats.org/officeDocument/2006/relationships/hyperlink" Target="https://deutscheboerse.sharepoint.com/:x:/r/sites/sp0281/internal/2025%20Audits/2025-045%20Cyber%20and%20Information%20Security%20(DBAG,%20ECAG,%20CBF,%20CBL,%20CFCL)/06%20Fieldwork/CTDR%26VM/DBG_IS_RAT_AID2146_PA%20CNAPP_v1.6_2023-12-07_1548.xlsm?d=w0043cfa74f42407cbdc01b9338f7eadb&amp;csf=1&amp;web=1&amp;e=Bp5pPy" TargetMode="External"/><Relationship Id="rId68" Type="http://schemas.openxmlformats.org/officeDocument/2006/relationships/hyperlink" Target="https://vmt.deutsche-boerse.de/issues/?jql=project%20%3D%20RAP%20AND%20summary%20~%20AID737%20ORDER%20BY%20priority%20DESC%2C%20updated%20DESC" TargetMode="External"/><Relationship Id="rId84" Type="http://schemas.openxmlformats.org/officeDocument/2006/relationships/image" Target="media/image41.png"/><Relationship Id="rId89" Type="http://schemas.openxmlformats.org/officeDocument/2006/relationships/hyperlink" Target="https://deutscheboerse.sharepoint.com/sites/GIA/ext/2025%20Auditee%20Accessible%20Library/Forms/AllItems.aspx?id=%2Fsites%2FGIA%2Fext%2F2025%20Auditee%20Accessible%20Library%2F2025%2D045%20Cyber%20and%20Information%20Security%20%28DBAG%2C%20ECAG%2C%20CBF%2C%20CBL%2C%20CFCL%29%2F1LoD%2FDBAG%2FGroup%20Security%20%282nd%20try%29%2FDocuments%20provided%20by%20GS%2F19%2D25%20Information%20Technology&amp;viewid=3d0f3181%2Dcb01%2D4e4e%2D8583%2D701067a8a767&amp;csf=1&amp;web=1&amp;e=fdH9G7&amp;ovuser=e00ddcdf%2D1e0f%2D4be5%2Da37a%2D894a4731986a%2Cal284%40deutsche%2Dboerse%2Ecom&amp;OR=Teams%2DHL&amp;CT=1747146970025&amp;clickparams=eyJBcHBOYW1lIjoiVGVhbXMtRGVza3RvcCIsIkFwcFZlcnNpb24iOiI0OS8yNTA0MTcxOTMwOSIsIkhhc0ZlZGVyYXRlZFVzZXIiOmZhbHNlfQ%3D%3D&amp;CID=f4e82f20%2D7241%2D4494%2Db509%2D60d3db5b0e79&amp;cidOR=SPO&amp;FolderCTID=0x0120007A37F1A072D10D41911CA464DCFF758A" TargetMode="External"/><Relationship Id="rId112" Type="http://schemas.openxmlformats.org/officeDocument/2006/relationships/hyperlink" Target="https://deutscheboerse.sharepoint.com/:u:/r/sites/sp0281/internal/2025%20Audits/2025-045%20Cyber%20and%20Information%20Security%20(DBAG,%20ECAG,%20CBF,%20CBL,%20CFCL)/06%20Fieldwork/CTDR%26VM/RE%20Close-out%20List%202025-045%20Audit.msg?csf=1&amp;web=1&amp;e=iopbNV" TargetMode="External"/><Relationship Id="rId16" Type="http://schemas.openxmlformats.org/officeDocument/2006/relationships/image" Target="media/image4.emf"/><Relationship Id="rId107" Type="http://schemas.openxmlformats.org/officeDocument/2006/relationships/image" Target="media/image54.png"/><Relationship Id="rId11" Type="http://schemas.openxmlformats.org/officeDocument/2006/relationships/image" Target="media/image1.emf"/><Relationship Id="rId32" Type="http://schemas.openxmlformats.org/officeDocument/2006/relationships/image" Target="media/image12.png"/><Relationship Id="rId37" Type="http://schemas.openxmlformats.org/officeDocument/2006/relationships/oleObject" Target="embeddings/oleObject6.bin"/><Relationship Id="rId53" Type="http://schemas.openxmlformats.org/officeDocument/2006/relationships/image" Target="media/image25.png"/><Relationship Id="rId58" Type="http://schemas.openxmlformats.org/officeDocument/2006/relationships/image" Target="media/image29.png"/><Relationship Id="rId74" Type="http://schemas.openxmlformats.org/officeDocument/2006/relationships/hyperlink" Target="https://deutscheboerse.sharepoint.com/:x:/r/sites/sp0281/internal/2025%20Audits/2025-045%20Cyber%20and%20Information%20Security%20(DBAG,%20ECAG,%20CBF,%20CBL,%20CFCL)/06%20Fieldwork/CTDR%26VM/RAP-4768_AID737_MISP_PlausibilityChecks_v1.8_2024-10-09_1609.xlsx?d=w6c4e3490725c462e847dd31082d4c417&amp;csf=1&amp;web=1&amp;e=tKyLAL" TargetMode="External"/><Relationship Id="rId79" Type="http://schemas.openxmlformats.org/officeDocument/2006/relationships/image" Target="media/image38.png"/><Relationship Id="rId102" Type="http://schemas.openxmlformats.org/officeDocument/2006/relationships/hyperlink" Target="https://deutscheboerse.sharepoint.com/:b:/r/sites/sp0281/internal/2025%20Audits/2025-045%20Cyber%20and%20Information%20Security%20(DBAG,%20ECAG,%20CBF,%20CBL,%20CFCL)/06%20Fieldwork/CTDR%26VM/MISP%20Application%20APMS%20extract.pdf?csf=1&amp;web=1&amp;e=whctsG" TargetMode="External"/><Relationship Id="rId123" Type="http://schemas.openxmlformats.org/officeDocument/2006/relationships/image" Target="media/image60.emf"/><Relationship Id="rId128" Type="http://schemas.openxmlformats.org/officeDocument/2006/relationships/fontTable" Target="fontTable.xml"/><Relationship Id="rId5" Type="http://schemas.openxmlformats.org/officeDocument/2006/relationships/numbering" Target="numbering.xml"/><Relationship Id="rId90" Type="http://schemas.openxmlformats.org/officeDocument/2006/relationships/hyperlink" Target="https://deutscheboerse.sharepoint.com/:b:/r/sites/sp0281/internal/2025%20Audits/2025-024%20SA%20General%20Controls%20%5BDBAG,%20ECAG,%20CBF,%20CBL,%20CFCL%5D/06%20Fieldwork/IT%20availability%20and%20continuity%20controls/Evidence/Test_Execution_Report_Systems_2024_FINAL.pdf?csf=1&amp;web=1&amp;e=uQ1ghI" TargetMode="External"/><Relationship Id="rId95" Type="http://schemas.openxmlformats.org/officeDocument/2006/relationships/hyperlink" Target="https://deutscheboerse.sharepoint.com/:w:/r/sites/GIA/ext/2025%20Auditee%20Accessible%20Library/2025-045%20Cyber%20and%20Information%20Security%20(DBAG,%20ECAG,%20CBF,%20CBL,%20CFCL)/1LoD/DBAG/Group%20Security%20(2nd%20try)/Documents%20provided%20by%20GS/19-25%20Information%20Technology/Security_Documentation_MISP_v1.7.docx?d=w9b11b839b9bd48169752e26fb2dc9270&amp;csf=1&amp;web=1&amp;e=Ss27l5" TargetMode="External"/><Relationship Id="rId22" Type="http://schemas.microsoft.com/office/2011/relationships/commentsExtended" Target="commentsExtended.xml"/><Relationship Id="rId27" Type="http://schemas.openxmlformats.org/officeDocument/2006/relationships/image" Target="media/image9.emf"/><Relationship Id="rId43" Type="http://schemas.openxmlformats.org/officeDocument/2006/relationships/oleObject" Target="embeddings/oleObject9.bin"/><Relationship Id="rId48" Type="http://schemas.openxmlformats.org/officeDocument/2006/relationships/image" Target="media/image23.png"/><Relationship Id="rId64" Type="http://schemas.openxmlformats.org/officeDocument/2006/relationships/hyperlink" Target="https://deutscheboerse.sharepoint.com/:x:/r/sites/sp0281/internal/2025%20Audits/2025-045%20Cyber%20and%20Information%20Security%20(DBAG,%20ECAG,%20CBF,%20CBL,%20CFCL)/06%20Fieldwork/CTDR%26VM/RAP-5712_AID2146_PA%20CNAPP_PlausibilityChecks_v1.4_2023-12-07_1608.xlsx?d=w1c848fd792874d4c80dd7f221be64cad&amp;csf=1&amp;web=1&amp;e=eAN2qx" TargetMode="External"/><Relationship Id="rId69" Type="http://schemas.openxmlformats.org/officeDocument/2006/relationships/image" Target="media/image34.png"/><Relationship Id="rId113" Type="http://schemas.openxmlformats.org/officeDocument/2006/relationships/hyperlink" Target="https://deutscheboerse.sharepoint.com/:w:/r/sites/GIA/ext/2025%20Auditee%20Accessible%20Library/2025-045%20Cyber%20and%20Information%20Security%20(DBAG,%20ECAG,%20CBF,%20CBL,%20CFCL)/1LoD/DBAG/Group%20Security%20(2nd%20try)/Documents%20provided%20by%20GS/19-25%20Information%20Technology/Authorization%20Concept%20Template_IT%20Asset_AID953_RPE_v1.3%20(1).docx?d=w981840b2a0ad42e98c547199ea73c1ba&amp;csf=1&amp;web=1&amp;e=GpdDyx" TargetMode="External"/><Relationship Id="rId118" Type="http://schemas.openxmlformats.org/officeDocument/2006/relationships/oleObject" Target="embeddings/oleObject11.bin"/><Relationship Id="rId80" Type="http://schemas.openxmlformats.org/officeDocument/2006/relationships/image" Target="media/image39.png"/><Relationship Id="rId85" Type="http://schemas.openxmlformats.org/officeDocument/2006/relationships/image" Target="media/image42.png"/><Relationship Id="rId12" Type="http://schemas.openxmlformats.org/officeDocument/2006/relationships/oleObject" Target="embeddings/oleObject1.bin"/><Relationship Id="rId17" Type="http://schemas.openxmlformats.org/officeDocument/2006/relationships/oleObject" Target="embeddings/oleObject2.bin"/><Relationship Id="rId33" Type="http://schemas.openxmlformats.org/officeDocument/2006/relationships/image" Target="media/image13.png"/><Relationship Id="rId38" Type="http://schemas.openxmlformats.org/officeDocument/2006/relationships/image" Target="media/image17.emf"/><Relationship Id="rId59" Type="http://schemas.openxmlformats.org/officeDocument/2006/relationships/hyperlink" Target="https://vmt.deutsche-boerse.de/browse/RAP-5712" TargetMode="External"/><Relationship Id="rId103" Type="http://schemas.openxmlformats.org/officeDocument/2006/relationships/image" Target="media/image51.png"/><Relationship Id="rId108" Type="http://schemas.openxmlformats.org/officeDocument/2006/relationships/hyperlink" Target="https://deutscheboerse.sharepoint.com/:w:/r/sites/GIA/ext/2025%20Auditee%20Accessible%20Library/2025-045%20Cyber%20and%20Information%20Security%20(DBAG,%20ECAG,%20CBF,%20CBL,%20CFCL)/1LoD/DBAG/Group%20Security%20(2nd%20try)/Documents%20provided%20by%20GS/19-25%20Information%20Technology/Authorization%20Concept%20-%20Prisma%20Cloud%20-%20AID2146%20-%20v1.1%20(2023.11.30.a)%20(Template%20v1.3).docx?d=w94d0d1b6f2f54422a4342d66f439e74c&amp;csf=1&amp;web=1&amp;e=lCK4Rd" TargetMode="External"/><Relationship Id="rId124" Type="http://schemas.openxmlformats.org/officeDocument/2006/relationships/oleObject" Target="embeddings/oleObject14.bin"/><Relationship Id="rId129" Type="http://schemas.microsoft.com/office/2011/relationships/people" Target="people.xml"/><Relationship Id="rId54" Type="http://schemas.openxmlformats.org/officeDocument/2006/relationships/image" Target="media/image26.png"/><Relationship Id="rId70" Type="http://schemas.openxmlformats.org/officeDocument/2006/relationships/image" Target="media/image35.png"/><Relationship Id="rId75" Type="http://schemas.openxmlformats.org/officeDocument/2006/relationships/image" Target="media/image36.png"/><Relationship Id="rId91" Type="http://schemas.openxmlformats.org/officeDocument/2006/relationships/image" Target="media/image45.gif"/><Relationship Id="rId96" Type="http://schemas.openxmlformats.org/officeDocument/2006/relationships/hyperlink" Target="https://deutscheboerse.sharepoint.com/:b:/r/sites/sp0281/internal/2025%20Audits/2025-045%20Cyber%20and%20Information%20Security%20(DBAG,%20ECAG,%20CBF,%20CBL,%20CFCL)/06%20Fieldwork/CTDR%26VM/CNAPP%20application%20APMS%20extract.pdf?csf=1&amp;web=1&amp;e=i6wVlg" TargetMode="External"/><Relationship Id="rId1" Type="http://schemas.openxmlformats.org/officeDocument/2006/relationships/customXml" Target="../customXml/item1.xml"/><Relationship Id="rId6" Type="http://schemas.openxmlformats.org/officeDocument/2006/relationships/styles" Target="styles.xml"/><Relationship Id="rId23" Type="http://schemas.microsoft.com/office/2016/09/relationships/commentsIds" Target="commentsIds.xml"/><Relationship Id="rId28" Type="http://schemas.openxmlformats.org/officeDocument/2006/relationships/oleObject" Target="embeddings/oleObject4.bin"/><Relationship Id="rId49" Type="http://schemas.openxmlformats.org/officeDocument/2006/relationships/image" Target="media/image24.png"/><Relationship Id="rId114" Type="http://schemas.openxmlformats.org/officeDocument/2006/relationships/image" Target="media/image55.png"/><Relationship Id="rId119" Type="http://schemas.openxmlformats.org/officeDocument/2006/relationships/image" Target="media/image58.emf"/><Relationship Id="rId44" Type="http://schemas.openxmlformats.org/officeDocument/2006/relationships/hyperlink" Target="https://deutscheboerse.sharepoint.com/:b:/r/sites/sp0823/400_Publication/IS%20IT%20Services/IS%20baselines/2024_DBG_Azure_Security_Baseline_1.2.pdf?csf=1&amp;web=1&amp;e=gKUrhn" TargetMode="External"/><Relationship Id="rId60" Type="http://schemas.openxmlformats.org/officeDocument/2006/relationships/hyperlink" Target="https://vmt.deutsche-boerse.de/browse/RAP-5756" TargetMode="External"/><Relationship Id="rId65" Type="http://schemas.openxmlformats.org/officeDocument/2006/relationships/image" Target="media/image32.png"/><Relationship Id="rId81" Type="http://schemas.openxmlformats.org/officeDocument/2006/relationships/hyperlink" Target="https://vmt.deutsche-boerse.de/browse/RAP-3899?jql=project%20%3D%20RAP%20AND%20text%20~%20%22AID953%22%20ORDER%20BY%20created%20DESC" TargetMode="External"/><Relationship Id="rId86" Type="http://schemas.openxmlformats.org/officeDocument/2006/relationships/image" Target="media/image43.png"/><Relationship Id="rId130" Type="http://schemas.openxmlformats.org/officeDocument/2006/relationships/theme" Target="theme/theme1.xml"/><Relationship Id="rId13" Type="http://schemas.openxmlformats.org/officeDocument/2006/relationships/image" Target="media/image2.png"/><Relationship Id="rId18" Type="http://schemas.openxmlformats.org/officeDocument/2006/relationships/image" Target="media/image5.png"/><Relationship Id="rId39" Type="http://schemas.openxmlformats.org/officeDocument/2006/relationships/oleObject" Target="embeddings/oleObject7.bin"/><Relationship Id="rId109" Type="http://schemas.openxmlformats.org/officeDocument/2006/relationships/hyperlink" Target="https://deutscheboerse.sharepoint.com/:x:/r/sites/sp0281/internal/2025%20Audits/2025-045%20Cyber%20and%20Information%20Security%20(DBAG,%20ECAG,%20CBF,%20CBL,%20CFCL)/06%20Fieldwork/IIQ%20Roles%20(16June%202025).xlsx?d=wccc4a4a145cb4f4f99cc646108d77f3e&amp;csf=1&amp;web=1&amp;e=vGwdiU" TargetMode="External"/><Relationship Id="rId34" Type="http://schemas.openxmlformats.org/officeDocument/2006/relationships/image" Target="media/image14.png"/><Relationship Id="rId50" Type="http://schemas.openxmlformats.org/officeDocument/2006/relationships/hyperlink" Target="https://knowledge.deutsche-boerse.de/spaces/CLOUD/pages/395414325/02+-+Cloud+User+Role+Model" TargetMode="External"/><Relationship Id="rId55" Type="http://schemas.openxmlformats.org/officeDocument/2006/relationships/image" Target="media/image27.png"/><Relationship Id="rId76" Type="http://schemas.openxmlformats.org/officeDocument/2006/relationships/image" Target="media/image37.png"/><Relationship Id="rId97" Type="http://schemas.openxmlformats.org/officeDocument/2006/relationships/image" Target="media/image47.png"/><Relationship Id="rId104" Type="http://schemas.openxmlformats.org/officeDocument/2006/relationships/image" Target="media/image52.png"/><Relationship Id="rId120" Type="http://schemas.openxmlformats.org/officeDocument/2006/relationships/oleObject" Target="embeddings/oleObject12.bin"/><Relationship Id="rId125" Type="http://schemas.openxmlformats.org/officeDocument/2006/relationships/image" Target="media/image61.png"/><Relationship Id="rId7" Type="http://schemas.openxmlformats.org/officeDocument/2006/relationships/settings" Target="settings.xml"/><Relationship Id="rId71" Type="http://schemas.openxmlformats.org/officeDocument/2006/relationships/hyperlink" Target="https://vmt.deutsche-boerse.de/browse/RAP-4768" TargetMode="External"/><Relationship Id="rId92" Type="http://schemas.openxmlformats.org/officeDocument/2006/relationships/image" Target="media/image46.gif"/><Relationship Id="rId2" Type="http://schemas.openxmlformats.org/officeDocument/2006/relationships/customXml" Target="../customXml/item2.xml"/><Relationship Id="rId29" Type="http://schemas.openxmlformats.org/officeDocument/2006/relationships/image" Target="media/image10.emf"/><Relationship Id="rId24" Type="http://schemas.microsoft.com/office/2018/08/relationships/commentsExtensible" Target="commentsExtensible.xml"/><Relationship Id="rId40" Type="http://schemas.openxmlformats.org/officeDocument/2006/relationships/image" Target="media/image18.emf"/><Relationship Id="rId45" Type="http://schemas.openxmlformats.org/officeDocument/2006/relationships/image" Target="media/image20.png"/><Relationship Id="rId66" Type="http://schemas.openxmlformats.org/officeDocument/2006/relationships/image" Target="media/image33.png"/><Relationship Id="rId87" Type="http://schemas.openxmlformats.org/officeDocument/2006/relationships/image" Target="media/image44.png"/><Relationship Id="rId110" Type="http://schemas.openxmlformats.org/officeDocument/2006/relationships/hyperlink" Target="https://deutscheboerse.sharepoint.com/:w:/r/sites/GIA/ext/2025%20Auditee%20Accessible%20Library/2025-045%20Cyber%20and%20Information%20Security%20(DBAG,%20ECAG,%20CBF,%20CBL,%20CFCL)/1LoD/DBAG/Group%20Security%20(2nd%20try)/Documents%20provided%20by%20GS/19-25%20Information%20Technology/Authorization%20Concept%20_MISP_IT%20Asset_v1.4_final.docx?d=w5eefccaa4cac436fb94d3a740a449562&amp;csf=1&amp;web=1&amp;e=WVt9M6" TargetMode="External"/><Relationship Id="rId115" Type="http://schemas.openxmlformats.org/officeDocument/2006/relationships/image" Target="media/image56.emf"/><Relationship Id="rId61" Type="http://schemas.openxmlformats.org/officeDocument/2006/relationships/image" Target="media/image30.png"/><Relationship Id="rId82" Type="http://schemas.openxmlformats.org/officeDocument/2006/relationships/image" Target="media/image40.png"/><Relationship Id="rId19" Type="http://schemas.openxmlformats.org/officeDocument/2006/relationships/image" Target="media/image6.png"/><Relationship Id="rId14" Type="http://schemas.openxmlformats.org/officeDocument/2006/relationships/hyperlink" Target="https://confluence.deutsche-boerse.com/spaces/SECCUR/pages/105522036/1.1+Crowdstrike+Falcon" TargetMode="External"/><Relationship Id="rId30" Type="http://schemas.openxmlformats.org/officeDocument/2006/relationships/oleObject" Target="embeddings/oleObject5.bin"/><Relationship Id="rId35" Type="http://schemas.openxmlformats.org/officeDocument/2006/relationships/image" Target="media/image15.png"/><Relationship Id="rId56" Type="http://schemas.openxmlformats.org/officeDocument/2006/relationships/image" Target="media/image28.png"/><Relationship Id="rId77" Type="http://schemas.openxmlformats.org/officeDocument/2006/relationships/hyperlink" Target="https://vmt.deutsche-boerse.de/browse/RAP-6403" TargetMode="External"/><Relationship Id="rId100" Type="http://schemas.openxmlformats.org/officeDocument/2006/relationships/image" Target="media/image49.png"/><Relationship Id="rId105" Type="http://schemas.openxmlformats.org/officeDocument/2006/relationships/hyperlink" Target="https://deutscheboerse.sharepoint.com/:w:/r/sites/GIA/ext/2025%20Auditee%20Accessible%20Library/2025-045%20Cyber%20and%20Information%20Security%20(DBAG,%20ECAG,%20CBF,%20CBL,%20CFCL)/1LoD/DBAG/Group%20Security%20(2nd%20try)/Documents%20provided%20by%20GS/19-25%20Information%20Technology/Security_Documentation_MISP_v1.7.docx?d=w9b11b839b9bd48169752e26fb2dc9270&amp;csf=1&amp;web=1&amp;e=yOv1B5" TargetMode="External"/><Relationship Id="rId126" Type="http://schemas.openxmlformats.org/officeDocument/2006/relationships/header" Target="header1.xml"/><Relationship Id="rId8" Type="http://schemas.openxmlformats.org/officeDocument/2006/relationships/webSettings" Target="webSettings.xml"/><Relationship Id="rId51" Type="http://schemas.openxmlformats.org/officeDocument/2006/relationships/hyperlink" Target="https://deutscheboerse.sharepoint.com/:x:/r/sites/sp0281/internal/2025%20Audits/2025-045%20Cyber%20and%20Information%20Security%20(DBAG,%20ECAG,%20CBF,%20CBL,%20CFCL)/06%20Fieldwork/CTDR%26VM/14%20Incidents%20records%202025-045%20Audit.xlsx?d=w25303589de56494f8b9a35d5faee34d8&amp;csf=1&amp;web=1&amp;e=10pl6s" TargetMode="External"/><Relationship Id="rId72" Type="http://schemas.openxmlformats.org/officeDocument/2006/relationships/hyperlink" Target="https://vmt.deutsche-boerse.de/browse/RAP-3318?jql=project%20%3D%20RAP%20AND%20summary%20~%20AID737%20ORDER%20BY%20priority%20DESC%2C%20updated%20DESC" TargetMode="External"/><Relationship Id="rId93" Type="http://schemas.openxmlformats.org/officeDocument/2006/relationships/hyperlink" Target="https://deutscheboerse.sharepoint.com/:x:/r/sites/sp0281/internal/2025%20Audits/2025-045%20Cyber%20and%20Information%20Security%20(DBAG,%20ECAG,%20CBF,%20CBL,%20CFCL)/06%20Fieldwork/CTDR%26VM/Backup_Status_misptipas_June.csv?d=w16900f4c7dc24449844546d46f91c38c&amp;csf=1&amp;web=1&amp;e=hR02x2" TargetMode="External"/><Relationship Id="rId98" Type="http://schemas.openxmlformats.org/officeDocument/2006/relationships/image" Target="media/image48.png"/><Relationship Id="rId121" Type="http://schemas.openxmlformats.org/officeDocument/2006/relationships/image" Target="media/image59.emf"/><Relationship Id="rId3" Type="http://schemas.openxmlformats.org/officeDocument/2006/relationships/customXml" Target="../customXml/item3.xml"/><Relationship Id="rId25" Type="http://schemas.openxmlformats.org/officeDocument/2006/relationships/image" Target="media/image8.emf"/><Relationship Id="rId46" Type="http://schemas.openxmlformats.org/officeDocument/2006/relationships/image" Target="media/image21.png"/><Relationship Id="rId67" Type="http://schemas.openxmlformats.org/officeDocument/2006/relationships/hyperlink" Target="https://vmt.deutsche-boerse.de/browse/RAP-5756?jql=project%20%3D%20RAP%20AND%20text%20~%20%22AID2146%22" TargetMode="External"/><Relationship Id="rId116" Type="http://schemas.openxmlformats.org/officeDocument/2006/relationships/oleObject" Target="embeddings/oleObject10.bin"/><Relationship Id="rId20" Type="http://schemas.openxmlformats.org/officeDocument/2006/relationships/image" Target="media/image7.png"/><Relationship Id="rId41" Type="http://schemas.openxmlformats.org/officeDocument/2006/relationships/oleObject" Target="embeddings/oleObject8.bin"/><Relationship Id="rId62" Type="http://schemas.openxmlformats.org/officeDocument/2006/relationships/image" Target="media/image31.png"/><Relationship Id="rId83" Type="http://schemas.openxmlformats.org/officeDocument/2006/relationships/hyperlink" Target="https://deutscheboerse.sharepoint.com/sites/GIA/ext/2025%20Auditee%20Accessible%20Library/Forms/AllItems.aspx?id=%2Fsites%2FGIA%2Fext%2F2025%20Auditee%20Accessible%20Library%2F2025%2D045%20Cyber%20and%20Information%20Security%20%28DBAG%2C%20ECAG%2C%20CBF%2C%20CBL%2C%20CFCL%29%2F1LoD%2FDBAG%2FGroup%20Security%20%282nd%20try%29%2FDocuments%20provided%20by%20GS%2F19%2D25%20Information%20Technology&amp;viewid=3d0f3181%2Dcb01%2D4e4e%2D8583%2D701067a8a767&amp;csf=1&amp;web=1&amp;e=fdH9G7&amp;ovuser=e00ddcdf%2D1e0f%2D4be5%2Da37a%2D894a4731986a%2Cal284%40deutsche%2Dboerse%2Ecom&amp;OR=Teams%2DHL&amp;CT=1747146970025&amp;clickparams=eyJBcHBOYW1lIjoiVGVhbXMtRGVza3RvcCIsIkFwcFZlcnNpb24iOiI0OS8yNTA0MTcxOTMwOSIsIkhhc0ZlZGVyYXRlZFVzZXIiOmZhbHNlfQ%3D%3D&amp;CID=f4e82f20%2D7241%2D4494%2Db509%2D60d3db5b0e79&amp;cidOR=SPO&amp;FolderCTID=0x0120007A37F1A072D10D41911CA464DCFF758A" TargetMode="External"/><Relationship Id="rId88" Type="http://schemas.openxmlformats.org/officeDocument/2006/relationships/hyperlink" Target="https://deutscheboerse.sharepoint.com/:w:/r/sites/GIA/ext/2025%20Auditee%20Accessible%20Library/2025-045%20Cyber%20and%20Information%20Security%20(DBAG,%20ECAG,%20CBF,%20CBL,%20CFCL)/1LoD/DBAG/Group%20Security%20(2nd%20try)/Documents%20provided%20by%20GS/19-25%20Information%20Technology/Security%20Documentation%20-%20Prisma%20Cloud%20-%20AID2146%20-%20v1.3%20(2024.04.24)%20(Template%20v1.3).docx?d=w50b2c7064e0d41a38969684f4da7709a&amp;csf=1&amp;web=1&amp;e=uP42yp" TargetMode="External"/><Relationship Id="rId111" Type="http://schemas.openxmlformats.org/officeDocument/2006/relationships/hyperlink" Target="https://deutscheboerse.sharepoint.com/:x:/r/sites/sp0281/internal/2025%20Audits/2025-045%20Cyber%20and%20Information%20Security%20(DBAG,%20ECAG,%20CBF,%20CBL,%20CFCL)/06%20Fieldwork/CTDR%26VM/test-Aid737.xlsx?d=w4c688afe6bf3495ca2d9bc8bcd23336c&amp;csf=1&amp;web=1&amp;e=n3FTdM" TargetMode="External"/><Relationship Id="rId15" Type="http://schemas.openxmlformats.org/officeDocument/2006/relationships/image" Target="media/image3.png"/><Relationship Id="rId36" Type="http://schemas.openxmlformats.org/officeDocument/2006/relationships/image" Target="media/image16.emf"/><Relationship Id="rId57" Type="http://schemas.openxmlformats.org/officeDocument/2006/relationships/hyperlink" Target="https://vmt.deutsche-boerse.de/browse/RAP-5756?jql=project%20%3D%20RAP%20AND%20text%20~%20%22AID2146%22" TargetMode="External"/><Relationship Id="rId106" Type="http://schemas.openxmlformats.org/officeDocument/2006/relationships/image" Target="media/image53.png"/><Relationship Id="rId127" Type="http://schemas.openxmlformats.org/officeDocument/2006/relationships/footer" Target="footer1.xml"/><Relationship Id="rId10" Type="http://schemas.openxmlformats.org/officeDocument/2006/relationships/endnotes" Target="endnotes.xml"/><Relationship Id="rId31" Type="http://schemas.openxmlformats.org/officeDocument/2006/relationships/image" Target="media/image11.png"/><Relationship Id="rId52" Type="http://schemas.openxmlformats.org/officeDocument/2006/relationships/hyperlink" Target="https://deutscheboerse.sharepoint.com/:u:/r/sites/sp0281/internal/2025%20Audits/2025-045%20Cyber%20and%20Information%20Security%20(DBAG,%20ECAG,%20CBF,%20CBL,%20CFCL)/06%20Fieldwork/CTDR%26VM/Re%20(CUTT-52669)%20IS%20Incident%20detected%20CFCS%20Director%20Endpoint%20Involved%20in%20Botnet%20.msg?csf=1&amp;web=1&amp;e=Phq9Ib" TargetMode="External"/><Relationship Id="rId73" Type="http://schemas.openxmlformats.org/officeDocument/2006/relationships/hyperlink" Target="https://deutscheboerse.sharepoint.com/:x:/r/sites/sp0281/internal/2025%20Audits/2025-045%20Cyber%20and%20Information%20Security%20(DBAG,%20ECAG,%20CBF,%20CBL,%20CFCL)/06%20Fieldwork/CTDR%26VM/DBG_IS_RAT_AID737_MISP_v3.8_2024-10-08_0742.xlsm?d=w07cbbff054f143ae8d2b4faed5edc9e9&amp;csf=1&amp;web=1&amp;e=XObPjB" TargetMode="External"/><Relationship Id="rId78" Type="http://schemas.openxmlformats.org/officeDocument/2006/relationships/hyperlink" Target="https://vmt.deutsche-boerse.de/issues/?jql=project%20%3D%20RAP%20AND%20resolution%20in%20(Unresolved%2C%20Resolved%2C%20%22Cannot%20Reproduce%22%2C%20%22Review%20needed%22%2C%20%22False%20Positive%22%2C%20%22Feedback%20IS%20Eng%22%2C%20Imported%2C%20Done%2C%20%22Escalation%20needed%22%2C%20%22Won%27t%20Do%22%2C%20Rejected%2C%20Duplicate%2C%20%22To%20Mitigate%22%2C%20Accepted%2C%20%22Not%20Decided%22%2C%20Avoided%2C%20Mitigated%2C%20%22No%20Impact%22%2C%20Invalid%2C%20%22Measure%20Not%20Implemented%22%2C%20%22No%20Risks%20Identified%22%2C%20Decommissioned%2C%20Rolledback%2C%20%22Was%20informed%22%2C%20Reassessed%2C%20Approved%2C%20Acknowledged%2C%20Cancelled%2C%20%22Risk%20Identified%22%2C%20%22Risk%20Created%22%2C%20Expired)%20AND%20text%20~%20%22AID953%22%20ORDER%20BY%20priority%20DESC%2C%20updated%20DESC" TargetMode="External"/><Relationship Id="rId94" Type="http://schemas.openxmlformats.org/officeDocument/2006/relationships/hyperlink" Target="mailto:cert@deutsche-boerse.com" TargetMode="External"/><Relationship Id="rId99" Type="http://schemas.openxmlformats.org/officeDocument/2006/relationships/hyperlink" Target="https://deutscheboerse.sharepoint.com/:b:/r/sites/sp0281/internal/2025%20Audits/2025-045%20Cyber%20and%20Information%20Security%20(DBAG,%20ECAG,%20CBF,%20CBL,%20CFCL)/06%20Fieldwork/CTDR%26VM/CNAPP%20application%20APMS%20extract.pdf?csf=1&amp;web=1&amp;e=6gglvt" TargetMode="External"/><Relationship Id="rId101" Type="http://schemas.openxmlformats.org/officeDocument/2006/relationships/image" Target="media/image50.png"/><Relationship Id="rId122" Type="http://schemas.openxmlformats.org/officeDocument/2006/relationships/oleObject" Target="embeddings/oleObject13.bin"/><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oleObject" Target="embeddings/oleObject3.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TaxCatchAll xmlns="e2b6c362-1991-4b12-baaf-e49dbdb018b6" xsi:nil="true"/>
    <_ip_UnifiedCompliancePolicyUIAction xmlns="http://schemas.microsoft.com/sharepoint/v3" xsi:nil="true"/>
    <_ip_UnifiedCompliancePolicyProperties xmlns="http://schemas.microsoft.com/sharepoint/v3" xsi:nil="true"/>
    <lcf76f155ced4ddcb4097134ff3c332f xmlns="d53c5ebb-1d16-434c-9199-c085003d0e78">
      <Terms xmlns="http://schemas.microsoft.com/office/infopath/2007/PartnerControls"/>
    </lcf76f155ced4ddcb4097134ff3c332f>
  </documentManagement>
</p:properties>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ct:contentTypeSchema xmlns:ct="http://schemas.microsoft.com/office/2006/metadata/contentType" xmlns:ma="http://schemas.microsoft.com/office/2006/metadata/properties/metaAttributes" ct:_="" ma:_="" ma:contentTypeName="Document" ma:contentTypeID="0x0101007E4CD2C9128AD54A8D10FFD7A0122DCD" ma:contentTypeVersion="14" ma:contentTypeDescription="Create a new document." ma:contentTypeScope="" ma:versionID="8bf94c648470a76a0b9afe112d876c72">
  <xsd:schema xmlns:xsd="http://www.w3.org/2001/XMLSchema" xmlns:xs="http://www.w3.org/2001/XMLSchema" xmlns:p="http://schemas.microsoft.com/office/2006/metadata/properties" xmlns:ns1="http://schemas.microsoft.com/sharepoint/v3" xmlns:ns2="d53c5ebb-1d16-434c-9199-c085003d0e78" xmlns:ns3="e2b6c362-1991-4b12-baaf-e49dbdb018b6" targetNamespace="http://schemas.microsoft.com/office/2006/metadata/properties" ma:root="true" ma:fieldsID="cf0d7a30961ddc507c80b96ec2c1cd26" ns1:_="" ns2:_="" ns3:_="">
    <xsd:import namespace="http://schemas.microsoft.com/sharepoint/v3"/>
    <xsd:import namespace="d53c5ebb-1d16-434c-9199-c085003d0e78"/>
    <xsd:import namespace="e2b6c362-1991-4b12-baaf-e49dbdb018b6"/>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element ref="ns2:lcf76f155ced4ddcb4097134ff3c332f" minOccurs="0"/>
                <xsd:element ref="ns3:TaxCatchAll" minOccurs="0"/>
                <xsd:element ref="ns2:MediaServiceDateTaken" minOccurs="0"/>
                <xsd:element ref="ns2:MediaServiceOCR" minOccurs="0"/>
                <xsd:element ref="ns2:MediaServiceGenerationTime" minOccurs="0"/>
                <xsd:element ref="ns2:MediaServiceEventHashCode" minOccurs="0"/>
                <xsd:element ref="ns1:_ip_UnifiedCompliancePolicyProperties" minOccurs="0"/>
                <xsd:element ref="ns1:_ip_UnifiedCompliancePolicyUIAction"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19" nillable="true" ma:displayName="Unified Compliance Policy Properties" ma:hidden="true" ma:internalName="_ip_UnifiedCompliancePolicyProperties">
      <xsd:simpleType>
        <xsd:restriction base="dms:Note"/>
      </xsd:simpleType>
    </xsd:element>
    <xsd:element name="_ip_UnifiedCompliancePolicyUIAction" ma:index="20" nillable="true" ma:displayName="Unified Compliance Policy UI Action"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d53c5ebb-1d16-434c-9199-c085003d0e7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lcf76f155ced4ddcb4097134ff3c332f" ma:index="13" nillable="true" ma:taxonomy="true" ma:internalName="lcf76f155ced4ddcb4097134ff3c332f" ma:taxonomyFieldName="MediaServiceImageTags" ma:displayName="Image Tags" ma:readOnly="false" ma:fieldId="{5cf76f15-5ced-4ddc-b409-7134ff3c332f}" ma:taxonomyMulti="true" ma:sspId="917e55e0-b0a9-432c-94a7-1995524fa846" ma:termSetId="09814cd3-568e-fe90-9814-8d621ff8fb84" ma:anchorId="fba54fb3-c3e1-fe81-a776-ca4b69148c4d" ma:open="true" ma:isKeyword="false">
      <xsd:complexType>
        <xsd:sequence>
          <xsd:element ref="pc:Terms" minOccurs="0" maxOccurs="1"/>
        </xsd:sequence>
      </xsd:complexType>
    </xsd:element>
    <xsd:element name="MediaServiceDateTaken" ma:index="15" nillable="true" ma:displayName="MediaServiceDateTaken" ma:hidden="true" ma:indexed="true" ma:internalName="MediaServiceDateTaken"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LengthInSeconds" ma:index="21"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e2b6c362-1991-4b12-baaf-e49dbdb018b6"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5efa5c65-7dbb-420a-8c0e-748276ea6e87}" ma:internalName="TaxCatchAll" ma:showField="CatchAllData" ma:web="e2b6c362-1991-4b12-baaf-e49dbdb018b6">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AC86DA21-E1D1-4555-8F64-55BC6C0E3F5C}">
  <ds:schemaRefs>
    <ds:schemaRef ds:uri="http://schemas.microsoft.com/sharepoint/v3/contenttype/forms"/>
  </ds:schemaRefs>
</ds:datastoreItem>
</file>

<file path=customXml/itemProps2.xml><?xml version="1.0" encoding="utf-8"?>
<ds:datastoreItem xmlns:ds="http://schemas.openxmlformats.org/officeDocument/2006/customXml" ds:itemID="{8187A384-95B3-46F2-B9F7-D70F815A9AAB}">
  <ds:schemaRefs>
    <ds:schemaRef ds:uri="http://schemas.microsoft.com/sharepoint/v3"/>
    <ds:schemaRef ds:uri="http://purl.org/dc/terms/"/>
    <ds:schemaRef ds:uri="e2b6c362-1991-4b12-baaf-e49dbdb018b6"/>
    <ds:schemaRef ds:uri="http://schemas.microsoft.com/office/2006/documentManagement/types"/>
    <ds:schemaRef ds:uri="http://schemas.microsoft.com/office/infopath/2007/PartnerControls"/>
    <ds:schemaRef ds:uri="http://purl.org/dc/elements/1.1/"/>
    <ds:schemaRef ds:uri="http://schemas.microsoft.com/office/2006/metadata/properties"/>
    <ds:schemaRef ds:uri="http://schemas.openxmlformats.org/package/2006/metadata/core-properties"/>
    <ds:schemaRef ds:uri="d53c5ebb-1d16-434c-9199-c085003d0e78"/>
    <ds:schemaRef ds:uri="http://www.w3.org/XML/1998/namespace"/>
    <ds:schemaRef ds:uri="http://purl.org/dc/dcmitype/"/>
  </ds:schemaRefs>
</ds:datastoreItem>
</file>

<file path=customXml/itemProps3.xml><?xml version="1.0" encoding="utf-8"?>
<ds:datastoreItem xmlns:ds="http://schemas.openxmlformats.org/officeDocument/2006/customXml" ds:itemID="{6F4462E7-A2F4-4CC4-A7EB-5515E843B0CA}">
  <ds:schemaRefs>
    <ds:schemaRef ds:uri="http://schemas.openxmlformats.org/officeDocument/2006/bibliography"/>
  </ds:schemaRefs>
</ds:datastoreItem>
</file>

<file path=customXml/itemProps4.xml><?xml version="1.0" encoding="utf-8"?>
<ds:datastoreItem xmlns:ds="http://schemas.openxmlformats.org/officeDocument/2006/customXml" ds:itemID="{36EA7AEA-D216-417E-B622-FA632EB6FDB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d53c5ebb-1d16-434c-9199-c085003d0e78"/>
    <ds:schemaRef ds:uri="e2b6c362-1991-4b12-baaf-e49dbdb018b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6461</Words>
  <Characters>36829</Characters>
  <Application>Microsoft Office Word</Application>
  <DocSecurity>4</DocSecurity>
  <Lines>306</Lines>
  <Paragraphs>86</Paragraphs>
  <ScaleCrop>false</ScaleCrop>
  <Company>Deutsche Boerse</Company>
  <LinksUpToDate>false</LinksUpToDate>
  <CharactersWithSpaces>43204</CharactersWithSpaces>
  <SharedDoc>false</SharedDoc>
  <HLinks>
    <vt:vector size="216" baseType="variant">
      <vt:variant>
        <vt:i4>6815787</vt:i4>
      </vt:variant>
      <vt:variant>
        <vt:i4>132</vt:i4>
      </vt:variant>
      <vt:variant>
        <vt:i4>0</vt:i4>
      </vt:variant>
      <vt:variant>
        <vt:i4>5</vt:i4>
      </vt:variant>
      <vt:variant>
        <vt:lpwstr>https://deutscheboerse.sharepoint.com/:w:/r/sites/GIA/ext/2025 Auditee Accessible Library/2025-045 Cyber and Information Security (DBAG, ECAG, CBF, CBL, CFCL)/1LoD/DBAG/Group Security (2nd try)/Documents provided by GS/19-25 Information Technology/Authorization Concept Template_IT Asset_AID953_RPE_v1.3 (1).docx?d=w981840b2a0ad42e98c547199ea73c1ba&amp;csf=1&amp;web=1&amp;e=GpdDyx</vt:lpwstr>
      </vt:variant>
      <vt:variant>
        <vt:lpwstr/>
      </vt:variant>
      <vt:variant>
        <vt:i4>2228329</vt:i4>
      </vt:variant>
      <vt:variant>
        <vt:i4>129</vt:i4>
      </vt:variant>
      <vt:variant>
        <vt:i4>0</vt:i4>
      </vt:variant>
      <vt:variant>
        <vt:i4>5</vt:i4>
      </vt:variant>
      <vt:variant>
        <vt:lpwstr>https://deutscheboerse.sharepoint.com/:u:/r/sites/sp0281/internal/2025 Audits/2025-045 Cyber and Information Security (DBAG, ECAG, CBF, CBL, CFCL)/06 Fieldwork/CTDR%26VM/RE Close-out List 2025-045 Audit.msg?csf=1&amp;web=1&amp;e=iopbNV</vt:lpwstr>
      </vt:variant>
      <vt:variant>
        <vt:lpwstr/>
      </vt:variant>
      <vt:variant>
        <vt:i4>3145766</vt:i4>
      </vt:variant>
      <vt:variant>
        <vt:i4>126</vt:i4>
      </vt:variant>
      <vt:variant>
        <vt:i4>0</vt:i4>
      </vt:variant>
      <vt:variant>
        <vt:i4>5</vt:i4>
      </vt:variant>
      <vt:variant>
        <vt:lpwstr>https://deutscheboerse.sharepoint.com/:x:/r/sites/sp0281/internal/2025 Audits/2025-045 Cyber and Information Security (DBAG, ECAG, CBF, CBL, CFCL)/06 Fieldwork/CTDR%26VM/test-Aid737.xlsx?d=w4c688afe6bf3495ca2d9bc8bcd23336c&amp;csf=1&amp;web=1&amp;e=n3FTdM</vt:lpwstr>
      </vt:variant>
      <vt:variant>
        <vt:lpwstr/>
      </vt:variant>
      <vt:variant>
        <vt:i4>6815787</vt:i4>
      </vt:variant>
      <vt:variant>
        <vt:i4>123</vt:i4>
      </vt:variant>
      <vt:variant>
        <vt:i4>0</vt:i4>
      </vt:variant>
      <vt:variant>
        <vt:i4>5</vt:i4>
      </vt:variant>
      <vt:variant>
        <vt:lpwstr>https://deutscheboerse.sharepoint.com/:w:/r/sites/GIA/ext/2025 Auditee Accessible Library/2025-045 Cyber and Information Security (DBAG, ECAG, CBF, CBL, CFCL)/1LoD/DBAG/Group Security (2nd try)/Documents provided by GS/19-25 Information Technology/Authorization Concept _MISP_IT Asset_v1.4_final.docx?d=w5eefccaa4cac436fb94d3a740a449562&amp;csf=1&amp;web=1&amp;e=WVt9M6</vt:lpwstr>
      </vt:variant>
      <vt:variant>
        <vt:lpwstr/>
      </vt:variant>
      <vt:variant>
        <vt:i4>131153</vt:i4>
      </vt:variant>
      <vt:variant>
        <vt:i4>120</vt:i4>
      </vt:variant>
      <vt:variant>
        <vt:i4>0</vt:i4>
      </vt:variant>
      <vt:variant>
        <vt:i4>5</vt:i4>
      </vt:variant>
      <vt:variant>
        <vt:lpwstr>https://deutscheboerse.sharepoint.com/:x:/r/sites/sp0281/internal/2025 Audits/2025-045 Cyber and Information Security (DBAG, ECAG, CBF, CBL, CFCL)/06 Fieldwork/IIQ Roles (16June 2025).xlsx?d=wccc4a4a145cb4f4f99cc646108d77f3e&amp;csf=1&amp;web=1&amp;e=vGwdiU</vt:lpwstr>
      </vt:variant>
      <vt:variant>
        <vt:lpwstr/>
      </vt:variant>
      <vt:variant>
        <vt:i4>6815787</vt:i4>
      </vt:variant>
      <vt:variant>
        <vt:i4>117</vt:i4>
      </vt:variant>
      <vt:variant>
        <vt:i4>0</vt:i4>
      </vt:variant>
      <vt:variant>
        <vt:i4>5</vt:i4>
      </vt:variant>
      <vt:variant>
        <vt:lpwstr>https://deutscheboerse.sharepoint.com/:w:/r/sites/GIA/ext/2025 Auditee Accessible Library/2025-045 Cyber and Information Security (DBAG, ECAG, CBF, CBL, CFCL)/1LoD/DBAG/Group Security (2nd try)/Documents provided by GS/19-25 Information Technology/Authorization Concept - Prisma Cloud - AID2146 - v1.1 (2023.11.30.a) (Template v1.3).docx?d=w94d0d1b6f2f54422a4342d66f439e74c&amp;csf=1&amp;web=1&amp;e=lCK4Rd</vt:lpwstr>
      </vt:variant>
      <vt:variant>
        <vt:lpwstr/>
      </vt:variant>
      <vt:variant>
        <vt:i4>8257587</vt:i4>
      </vt:variant>
      <vt:variant>
        <vt:i4>114</vt:i4>
      </vt:variant>
      <vt:variant>
        <vt:i4>0</vt:i4>
      </vt:variant>
      <vt:variant>
        <vt:i4>5</vt:i4>
      </vt:variant>
      <vt:variant>
        <vt:lpwstr>https://deutscheboerse.sharepoint.com/:w:/r/sites/GIA/ext/2025 Auditee Accessible Library/2025-045 Cyber and Information Security (DBAG, ECAG, CBF, CBL, CFCL)/1LoD/DBAG/Group Security (2nd try)/Documents provided by GS/19-25 Information Technology/Security_Documentation_MISP_v1.7.docx?d=w9b11b839b9bd48169752e26fb2dc9270&amp;csf=1&amp;web=1&amp;e=yOv1B5</vt:lpwstr>
      </vt:variant>
      <vt:variant>
        <vt:lpwstr/>
      </vt:variant>
      <vt:variant>
        <vt:i4>196697</vt:i4>
      </vt:variant>
      <vt:variant>
        <vt:i4>111</vt:i4>
      </vt:variant>
      <vt:variant>
        <vt:i4>0</vt:i4>
      </vt:variant>
      <vt:variant>
        <vt:i4>5</vt:i4>
      </vt:variant>
      <vt:variant>
        <vt:lpwstr>https://deutscheboerse.sharepoint.com/:b:/r/sites/sp0281/internal/2025 Audits/2025-045 Cyber and Information Security (DBAG, ECAG, CBF, CBL, CFCL)/06 Fieldwork/CTDR%26VM/MISP Application APMS extract.pdf?csf=1&amp;web=1&amp;e=whctsG</vt:lpwstr>
      </vt:variant>
      <vt:variant>
        <vt:lpwstr/>
      </vt:variant>
      <vt:variant>
        <vt:i4>6094940</vt:i4>
      </vt:variant>
      <vt:variant>
        <vt:i4>108</vt:i4>
      </vt:variant>
      <vt:variant>
        <vt:i4>0</vt:i4>
      </vt:variant>
      <vt:variant>
        <vt:i4>5</vt:i4>
      </vt:variant>
      <vt:variant>
        <vt:lpwstr>https://deutscheboerse.sharepoint.com/:b:/r/sites/sp0281/internal/2025 Audits/2025-045 Cyber and Information Security (DBAG, ECAG, CBF, CBL, CFCL)/06 Fieldwork/CTDR%26VM/CNAPP application APMS extract.pdf?csf=1&amp;web=1&amp;e=6gglvt</vt:lpwstr>
      </vt:variant>
      <vt:variant>
        <vt:lpwstr/>
      </vt:variant>
      <vt:variant>
        <vt:i4>524311</vt:i4>
      </vt:variant>
      <vt:variant>
        <vt:i4>105</vt:i4>
      </vt:variant>
      <vt:variant>
        <vt:i4>0</vt:i4>
      </vt:variant>
      <vt:variant>
        <vt:i4>5</vt:i4>
      </vt:variant>
      <vt:variant>
        <vt:lpwstr>https://deutscheboerse.sharepoint.com/:b:/r/sites/sp0281/internal/2025 Audits/2025-045 Cyber and Information Security (DBAG, ECAG, CBF, CBL, CFCL)/06 Fieldwork/CTDR%26VM/CNAPP application APMS extract.pdf?csf=1&amp;web=1&amp;e=i6wVlg</vt:lpwstr>
      </vt:variant>
      <vt:variant>
        <vt:lpwstr/>
      </vt:variant>
      <vt:variant>
        <vt:i4>8257587</vt:i4>
      </vt:variant>
      <vt:variant>
        <vt:i4>102</vt:i4>
      </vt:variant>
      <vt:variant>
        <vt:i4>0</vt:i4>
      </vt:variant>
      <vt:variant>
        <vt:i4>5</vt:i4>
      </vt:variant>
      <vt:variant>
        <vt:lpwstr>https://deutscheboerse.sharepoint.com/:w:/r/sites/GIA/ext/2025 Auditee Accessible Library/2025-045 Cyber and Information Security (DBAG, ECAG, CBF, CBL, CFCL)/1LoD/DBAG/Group Security (2nd try)/Documents provided by GS/19-25 Information Technology/Security_Documentation_MISP_v1.7.docx?d=w9b11b839b9bd48169752e26fb2dc9270&amp;csf=1&amp;web=1&amp;e=Ss27l5</vt:lpwstr>
      </vt:variant>
      <vt:variant>
        <vt:lpwstr/>
      </vt:variant>
      <vt:variant>
        <vt:i4>1114215</vt:i4>
      </vt:variant>
      <vt:variant>
        <vt:i4>99</vt:i4>
      </vt:variant>
      <vt:variant>
        <vt:i4>0</vt:i4>
      </vt:variant>
      <vt:variant>
        <vt:i4>5</vt:i4>
      </vt:variant>
      <vt:variant>
        <vt:lpwstr>mailto:cert@deutsche-boerse.com</vt:lpwstr>
      </vt:variant>
      <vt:variant>
        <vt:lpwstr/>
      </vt:variant>
      <vt:variant>
        <vt:i4>2424855</vt:i4>
      </vt:variant>
      <vt:variant>
        <vt:i4>96</vt:i4>
      </vt:variant>
      <vt:variant>
        <vt:i4>0</vt:i4>
      </vt:variant>
      <vt:variant>
        <vt:i4>5</vt:i4>
      </vt:variant>
      <vt:variant>
        <vt:lpwstr>https://deutscheboerse.sharepoint.com/:x:/r/sites/sp0281/internal/2025 Audits/2025-045 Cyber and Information Security (DBAG, ECAG, CBF, CBL, CFCL)/06 Fieldwork/CTDR%26VM/Backup_Status_misptipas_June.csv?d=w16900f4c7dc24449844546d46f91c38c&amp;csf=1&amp;web=1&amp;e=hR02x2</vt:lpwstr>
      </vt:variant>
      <vt:variant>
        <vt:lpwstr/>
      </vt:variant>
      <vt:variant>
        <vt:i4>3276879</vt:i4>
      </vt:variant>
      <vt:variant>
        <vt:i4>93</vt:i4>
      </vt:variant>
      <vt:variant>
        <vt:i4>0</vt:i4>
      </vt:variant>
      <vt:variant>
        <vt:i4>5</vt:i4>
      </vt:variant>
      <vt:variant>
        <vt:lpwstr>https://deutscheboerse.sharepoint.com/:b:/r/sites/sp0281/internal/2025 Audits/2025-024 SA General Controls %5BDBAG, ECAG, CBF, CBL, CFCL%5D/06 Fieldwork/IT availability and continuity controls/Evidence/Test_Execution_Report_Systems_2024_FINAL.pdf?csf=1&amp;web=1&amp;e=uQ1ghI</vt:lpwstr>
      </vt:variant>
      <vt:variant>
        <vt:lpwstr/>
      </vt:variant>
      <vt:variant>
        <vt:i4>2687011</vt:i4>
      </vt:variant>
      <vt:variant>
        <vt:i4>90</vt:i4>
      </vt:variant>
      <vt:variant>
        <vt:i4>0</vt:i4>
      </vt:variant>
      <vt:variant>
        <vt:i4>5</vt:i4>
      </vt:variant>
      <vt:variant>
        <vt:lpwstr>https://deutscheboerse.sharepoint.com/sites/GIA/ext/2025 Auditee Accessible Library/Forms/AllItems.aspx?id=%2Fsites%2FGIA%2Fext%2F2025%20Auditee%20Accessible%20Library%2F2025%2D045%20Cyber%20and%20Information%20Security%20%28DBAG%2C%20ECAG%2C%20CBF%2C%20CBL%2C%20CFCL%29%2F1LoD%2FDBAG%2FGroup%20Security%20%282nd%20try%29%2FDocuments%20provided%20by%20GS%2F19%2D25%20Information%20Technology&amp;viewid=3d0f3181%2Dcb01%2D4e4e%2D8583%2D701067a8a767&amp;csf=1&amp;web=1&amp;e=fdH9G7&amp;ovuser=e00ddcdf%2D1e0f%2D4be5%2Da37a%2D894a4731986a%2Cal284%40deutsche%2Dboerse%2Ecom&amp;OR=Teams%2DHL&amp;CT=1747146970025&amp;clickparams=eyJBcHBOYW1lIjoiVGVhbXMtRGVza3RvcCIsIkFwcFZlcnNpb24iOiI0OS8yNTA0MTcxOTMwOSIsIkhhc0ZlZGVyYXRlZFVzZXIiOmZhbHNlfQ%3D%3D&amp;CID=f4e82f20%2D7241%2D4494%2Db509%2D60d3db5b0e79&amp;cidOR=SPO&amp;FolderCTID=0x0120007A37F1A072D10D41911CA464DCFF758A</vt:lpwstr>
      </vt:variant>
      <vt:variant>
        <vt:lpwstr/>
      </vt:variant>
      <vt:variant>
        <vt:i4>8257587</vt:i4>
      </vt:variant>
      <vt:variant>
        <vt:i4>87</vt:i4>
      </vt:variant>
      <vt:variant>
        <vt:i4>0</vt:i4>
      </vt:variant>
      <vt:variant>
        <vt:i4>5</vt:i4>
      </vt:variant>
      <vt:variant>
        <vt:lpwstr>https://deutscheboerse.sharepoint.com/:w:/r/sites/GIA/ext/2025 Auditee Accessible Library/2025-045 Cyber and Information Security (DBAG, ECAG, CBF, CBL, CFCL)/1LoD/DBAG/Group Security (2nd try)/Documents provided by GS/19-25 Information Technology/Security Documentation - Prisma Cloud - AID2146 - v1.3 (2024.04.24) (Template v1.3).docx?d=w50b2c7064e0d41a38969684f4da7709a&amp;csf=1&amp;web=1&amp;e=uP42yp</vt:lpwstr>
      </vt:variant>
      <vt:variant>
        <vt:lpwstr/>
      </vt:variant>
      <vt:variant>
        <vt:i4>2687011</vt:i4>
      </vt:variant>
      <vt:variant>
        <vt:i4>84</vt:i4>
      </vt:variant>
      <vt:variant>
        <vt:i4>0</vt:i4>
      </vt:variant>
      <vt:variant>
        <vt:i4>5</vt:i4>
      </vt:variant>
      <vt:variant>
        <vt:lpwstr>https://deutscheboerse.sharepoint.com/sites/GIA/ext/2025 Auditee Accessible Library/Forms/AllItems.aspx?id=%2Fsites%2FGIA%2Fext%2F2025%20Auditee%20Accessible%20Library%2F2025%2D045%20Cyber%20and%20Information%20Security%20%28DBAG%2C%20ECAG%2C%20CBF%2C%20CBL%2C%20CFCL%29%2F1LoD%2FDBAG%2FGroup%20Security%20%282nd%20try%29%2FDocuments%20provided%20by%20GS%2F19%2D25%20Information%20Technology&amp;viewid=3d0f3181%2Dcb01%2D4e4e%2D8583%2D701067a8a767&amp;csf=1&amp;web=1&amp;e=fdH9G7&amp;ovuser=e00ddcdf%2D1e0f%2D4be5%2Da37a%2D894a4731986a%2Cal284%40deutsche%2Dboerse%2Ecom&amp;OR=Teams%2DHL&amp;CT=1747146970025&amp;clickparams=eyJBcHBOYW1lIjoiVGVhbXMtRGVza3RvcCIsIkFwcFZlcnNpb24iOiI0OS8yNTA0MTcxOTMwOSIsIkhhc0ZlZGVyYXRlZFVzZXIiOmZhbHNlfQ%3D%3D&amp;CID=f4e82f20%2D7241%2D4494%2Db509%2D60d3db5b0e79&amp;cidOR=SPO&amp;FolderCTID=0x0120007A37F1A072D10D41911CA464DCFF758A</vt:lpwstr>
      </vt:variant>
      <vt:variant>
        <vt:lpwstr/>
      </vt:variant>
      <vt:variant>
        <vt:i4>5898316</vt:i4>
      </vt:variant>
      <vt:variant>
        <vt:i4>81</vt:i4>
      </vt:variant>
      <vt:variant>
        <vt:i4>0</vt:i4>
      </vt:variant>
      <vt:variant>
        <vt:i4>5</vt:i4>
      </vt:variant>
      <vt:variant>
        <vt:lpwstr>https://vmt.deutsche-boerse.de/browse/RAP-3899?jql=project%20%3D%20RAP%20AND%20text%20~%20%22AID953%22%20ORDER%20BY%20created%20DESC</vt:lpwstr>
      </vt:variant>
      <vt:variant>
        <vt:lpwstr/>
      </vt:variant>
      <vt:variant>
        <vt:i4>7471167</vt:i4>
      </vt:variant>
      <vt:variant>
        <vt:i4>78</vt:i4>
      </vt:variant>
      <vt:variant>
        <vt:i4>0</vt:i4>
      </vt:variant>
      <vt:variant>
        <vt:i4>5</vt:i4>
      </vt:variant>
      <vt:variant>
        <vt:lpwstr>https://vmt.deutsche-boerse.de/issues/?jql=project%20%3D%20RAP%20AND%20resolution%20in%20(Unresolved%2C%20Resolved%2C%20%22Cannot%20Reproduce%22%2C%20%22Review%20needed%22%2C%20%22False%20Positive%22%2C%20%22Feedback%20IS%20Eng%22%2C%20Imported%2C%20Done%2C%20%22Escalation%20needed%22%2C%20%22Won%27t%20Do%22%2C%20Rejected%2C%20Duplicate%2C%20%22To%20Mitigate%22%2C%20Accepted%2C%20%22Not%20Decided%22%2C%20Avoided%2C%20Mitigated%2C%20%22No%20Impact%22%2C%20Invalid%2C%20%22Measure%20Not%20Implemented%22%2C%20%22No%20Risks%20Identified%22%2C%20Decommissioned%2C%20Rolledback%2C%20%22Was%20informed%22%2C%20Reassessed%2C%20Approved%2C%20Acknowledged%2C%20Cancelled%2C%20%22Risk%20Identified%22%2C%20%22Risk%20Created%22%2C%20Expired)%20AND%20text%20~%20%22AID953%22%20ORDER%20BY%20priority%20DESC%2C%20updated%20DESC</vt:lpwstr>
      </vt:variant>
      <vt:variant>
        <vt:lpwstr/>
      </vt:variant>
      <vt:variant>
        <vt:i4>6291506</vt:i4>
      </vt:variant>
      <vt:variant>
        <vt:i4>75</vt:i4>
      </vt:variant>
      <vt:variant>
        <vt:i4>0</vt:i4>
      </vt:variant>
      <vt:variant>
        <vt:i4>5</vt:i4>
      </vt:variant>
      <vt:variant>
        <vt:lpwstr>https://vmt.deutsche-boerse.de/browse/RAP-6403</vt:lpwstr>
      </vt:variant>
      <vt:variant>
        <vt:lpwstr/>
      </vt:variant>
      <vt:variant>
        <vt:i4>1441869</vt:i4>
      </vt:variant>
      <vt:variant>
        <vt:i4>72</vt:i4>
      </vt:variant>
      <vt:variant>
        <vt:i4>0</vt:i4>
      </vt:variant>
      <vt:variant>
        <vt:i4>5</vt:i4>
      </vt:variant>
      <vt:variant>
        <vt:lpwstr>https://deutscheboerse.sharepoint.com/:x:/r/sites/sp0281/internal/2025 Audits/2025-045 Cyber and Information Security (DBAG, ECAG, CBF, CBL, CFCL)/06 Fieldwork/CTDR%26VM/RAP-4768_AID737_MISP_PlausibilityChecks_v1.8_2024-10-09_1609.xlsx?d=w6c4e3490725c462e847dd31082d4c417&amp;csf=1&amp;web=1&amp;e=tKyLAL</vt:lpwstr>
      </vt:variant>
      <vt:variant>
        <vt:lpwstr/>
      </vt:variant>
      <vt:variant>
        <vt:i4>6094975</vt:i4>
      </vt:variant>
      <vt:variant>
        <vt:i4>69</vt:i4>
      </vt:variant>
      <vt:variant>
        <vt:i4>0</vt:i4>
      </vt:variant>
      <vt:variant>
        <vt:i4>5</vt:i4>
      </vt:variant>
      <vt:variant>
        <vt:lpwstr>https://deutscheboerse.sharepoint.com/:x:/r/sites/sp0281/internal/2025 Audits/2025-045 Cyber and Information Security (DBAG, ECAG, CBF, CBL, CFCL)/06 Fieldwork/CTDR%26VM/DBG_IS_RAT_AID737_MISP_v3.8_2024-10-08_0742.xlsm?d=w07cbbff054f143ae8d2b4faed5edc9e9&amp;csf=1&amp;web=1&amp;e=XObPjB</vt:lpwstr>
      </vt:variant>
      <vt:variant>
        <vt:lpwstr/>
      </vt:variant>
      <vt:variant>
        <vt:i4>8126583</vt:i4>
      </vt:variant>
      <vt:variant>
        <vt:i4>66</vt:i4>
      </vt:variant>
      <vt:variant>
        <vt:i4>0</vt:i4>
      </vt:variant>
      <vt:variant>
        <vt:i4>5</vt:i4>
      </vt:variant>
      <vt:variant>
        <vt:lpwstr>https://vmt.deutsche-boerse.de/browse/RAP-3318?jql=project%20%3D%20RAP%20AND%20summary%20~%20AID737%20ORDER%20BY%20priority%20DESC%2C%20updated%20DESC</vt:lpwstr>
      </vt:variant>
      <vt:variant>
        <vt:lpwstr/>
      </vt:variant>
      <vt:variant>
        <vt:i4>6815798</vt:i4>
      </vt:variant>
      <vt:variant>
        <vt:i4>63</vt:i4>
      </vt:variant>
      <vt:variant>
        <vt:i4>0</vt:i4>
      </vt:variant>
      <vt:variant>
        <vt:i4>5</vt:i4>
      </vt:variant>
      <vt:variant>
        <vt:lpwstr>https://vmt.deutsche-boerse.de/browse/RAP-4768</vt:lpwstr>
      </vt:variant>
      <vt:variant>
        <vt:lpwstr/>
      </vt:variant>
      <vt:variant>
        <vt:i4>3801186</vt:i4>
      </vt:variant>
      <vt:variant>
        <vt:i4>60</vt:i4>
      </vt:variant>
      <vt:variant>
        <vt:i4>0</vt:i4>
      </vt:variant>
      <vt:variant>
        <vt:i4>5</vt:i4>
      </vt:variant>
      <vt:variant>
        <vt:lpwstr>https://vmt.deutsche-boerse.de/issues/?jql=project%20%3D%20RAP%20AND%20summary%20~%20AID737%20ORDER%20BY%20priority%20DESC%2C%20updated%20DESC</vt:lpwstr>
      </vt:variant>
      <vt:variant>
        <vt:lpwstr/>
      </vt:variant>
      <vt:variant>
        <vt:i4>2490418</vt:i4>
      </vt:variant>
      <vt:variant>
        <vt:i4>57</vt:i4>
      </vt:variant>
      <vt:variant>
        <vt:i4>0</vt:i4>
      </vt:variant>
      <vt:variant>
        <vt:i4>5</vt:i4>
      </vt:variant>
      <vt:variant>
        <vt:lpwstr>https://vmt.deutsche-boerse.de/browse/RAP-5756?jql=project%20%3D%20RAP%20AND%20text%20~%20%22AID2146%22</vt:lpwstr>
      </vt:variant>
      <vt:variant>
        <vt:lpwstr/>
      </vt:variant>
      <vt:variant>
        <vt:i4>6684782</vt:i4>
      </vt:variant>
      <vt:variant>
        <vt:i4>54</vt:i4>
      </vt:variant>
      <vt:variant>
        <vt:i4>0</vt:i4>
      </vt:variant>
      <vt:variant>
        <vt:i4>5</vt:i4>
      </vt:variant>
      <vt:variant>
        <vt:lpwstr>https://deutscheboerse.sharepoint.com/:x:/r/sites/sp0281/internal/2025 Audits/2025-045 Cyber and Information Security (DBAG, ECAG, CBF, CBL, CFCL)/06 Fieldwork/CTDR%26VM/RAP-5712_AID2146_PA CNAPP_PlausibilityChecks_v1.4_2023-12-07_1608.xlsx?d=w1c848fd792874d4c80dd7f221be64cad&amp;csf=1&amp;web=1&amp;e=eAN2qx</vt:lpwstr>
      </vt:variant>
      <vt:variant>
        <vt:lpwstr/>
      </vt:variant>
      <vt:variant>
        <vt:i4>983158</vt:i4>
      </vt:variant>
      <vt:variant>
        <vt:i4>51</vt:i4>
      </vt:variant>
      <vt:variant>
        <vt:i4>0</vt:i4>
      </vt:variant>
      <vt:variant>
        <vt:i4>5</vt:i4>
      </vt:variant>
      <vt:variant>
        <vt:lpwstr>https://deutscheboerse.sharepoint.com/:x:/r/sites/sp0281/internal/2025 Audits/2025-045 Cyber and Information Security (DBAG, ECAG, CBF, CBL, CFCL)/06 Fieldwork/CTDR%26VM/DBG_IS_RAT_AID2146_PA CNAPP_v1.6_2023-12-07_1548.xlsm?d=w0043cfa74f42407cbdc01b9338f7eadb&amp;csf=1&amp;web=1&amp;e=Bp5pPy</vt:lpwstr>
      </vt:variant>
      <vt:variant>
        <vt:lpwstr/>
      </vt:variant>
      <vt:variant>
        <vt:i4>6684724</vt:i4>
      </vt:variant>
      <vt:variant>
        <vt:i4>48</vt:i4>
      </vt:variant>
      <vt:variant>
        <vt:i4>0</vt:i4>
      </vt:variant>
      <vt:variant>
        <vt:i4>5</vt:i4>
      </vt:variant>
      <vt:variant>
        <vt:lpwstr>https://vmt.deutsche-boerse.de/browse/RAP-5756</vt:lpwstr>
      </vt:variant>
      <vt:variant>
        <vt:lpwstr/>
      </vt:variant>
      <vt:variant>
        <vt:i4>6422576</vt:i4>
      </vt:variant>
      <vt:variant>
        <vt:i4>45</vt:i4>
      </vt:variant>
      <vt:variant>
        <vt:i4>0</vt:i4>
      </vt:variant>
      <vt:variant>
        <vt:i4>5</vt:i4>
      </vt:variant>
      <vt:variant>
        <vt:lpwstr>https://vmt.deutsche-boerse.de/browse/RAP-5712</vt:lpwstr>
      </vt:variant>
      <vt:variant>
        <vt:lpwstr/>
      </vt:variant>
      <vt:variant>
        <vt:i4>2490418</vt:i4>
      </vt:variant>
      <vt:variant>
        <vt:i4>42</vt:i4>
      </vt:variant>
      <vt:variant>
        <vt:i4>0</vt:i4>
      </vt:variant>
      <vt:variant>
        <vt:i4>5</vt:i4>
      </vt:variant>
      <vt:variant>
        <vt:lpwstr>https://vmt.deutsche-boerse.de/browse/RAP-5756?jql=project%20%3D%20RAP%20AND%20text%20~%20%22AID2146%22</vt:lpwstr>
      </vt:variant>
      <vt:variant>
        <vt:lpwstr/>
      </vt:variant>
      <vt:variant>
        <vt:i4>2162721</vt:i4>
      </vt:variant>
      <vt:variant>
        <vt:i4>39</vt:i4>
      </vt:variant>
      <vt:variant>
        <vt:i4>0</vt:i4>
      </vt:variant>
      <vt:variant>
        <vt:i4>5</vt:i4>
      </vt:variant>
      <vt:variant>
        <vt:lpwstr>https://deutscheboerse.sharepoint.com/:u:/r/sites/sp0281/internal/2025 Audits/2025-045 Cyber and Information Security (DBAG, ECAG, CBF, CBL, CFCL)/06 Fieldwork/CTDR%26VM/Re (CUTT-52669) IS Incident detected CFCS Director Endpoint Involved in Botnet .msg?csf=1&amp;web=1&amp;e=Phq9Ib</vt:lpwstr>
      </vt:variant>
      <vt:variant>
        <vt:lpwstr/>
      </vt:variant>
      <vt:variant>
        <vt:i4>6815782</vt:i4>
      </vt:variant>
      <vt:variant>
        <vt:i4>36</vt:i4>
      </vt:variant>
      <vt:variant>
        <vt:i4>0</vt:i4>
      </vt:variant>
      <vt:variant>
        <vt:i4>5</vt:i4>
      </vt:variant>
      <vt:variant>
        <vt:lpwstr>https://deutscheboerse.sharepoint.com/:x:/r/sites/sp0281/internal/2025 Audits/2025-045 Cyber and Information Security (DBAG, ECAG, CBF, CBL, CFCL)/06 Fieldwork/CTDR%26VM/14 Incidents records 2025-045 Audit.xlsx?d=w25303589de56494f8b9a35d5faee34d8&amp;csf=1&amp;web=1&amp;e=10pl6s</vt:lpwstr>
      </vt:variant>
      <vt:variant>
        <vt:lpwstr/>
      </vt:variant>
      <vt:variant>
        <vt:i4>5111900</vt:i4>
      </vt:variant>
      <vt:variant>
        <vt:i4>33</vt:i4>
      </vt:variant>
      <vt:variant>
        <vt:i4>0</vt:i4>
      </vt:variant>
      <vt:variant>
        <vt:i4>5</vt:i4>
      </vt:variant>
      <vt:variant>
        <vt:lpwstr>https://knowledge.deutsche-boerse.de/spaces/CLOUD/pages/395414325/02+-+Cloud+User+Role+Model</vt:lpwstr>
      </vt:variant>
      <vt:variant>
        <vt:lpwstr/>
      </vt:variant>
      <vt:variant>
        <vt:i4>3604586</vt:i4>
      </vt:variant>
      <vt:variant>
        <vt:i4>30</vt:i4>
      </vt:variant>
      <vt:variant>
        <vt:i4>0</vt:i4>
      </vt:variant>
      <vt:variant>
        <vt:i4>5</vt:i4>
      </vt:variant>
      <vt:variant>
        <vt:lpwstr>https://deutscheboerse.sharepoint.com/:b:/r/sites/sp0823/400_Publication/IS IT Services/IS baselines/2024_DBG_Azure_Security_Baseline_1.2.pdf?csf=1&amp;web=1&amp;e=gKUrhn</vt:lpwstr>
      </vt:variant>
      <vt:variant>
        <vt:lpwstr/>
      </vt:variant>
      <vt:variant>
        <vt:i4>3801197</vt:i4>
      </vt:variant>
      <vt:variant>
        <vt:i4>3</vt:i4>
      </vt:variant>
      <vt:variant>
        <vt:i4>0</vt:i4>
      </vt:variant>
      <vt:variant>
        <vt:i4>5</vt:i4>
      </vt:variant>
      <vt:variant>
        <vt:lpwstr>https://confluence.deutsche-boerse.com/spaces/SECCUR/pages/105522036/1.1+Crowdstrike+Falcon</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dc:title>
  <dc:subject/>
  <dc:creator>Der Administrator</dc:creator>
  <cp:keywords/>
  <cp:lastModifiedBy>Predrag Adamovic</cp:lastModifiedBy>
  <cp:revision>434</cp:revision>
  <cp:lastPrinted>2013-11-29T13:02:00Z</cp:lastPrinted>
  <dcterms:created xsi:type="dcterms:W3CDTF">2025-05-20T01:24:00Z</dcterms:created>
  <dcterms:modified xsi:type="dcterms:W3CDTF">2025-08-22T15:03:00Z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0x0101007E4CD2C9128AD54A8D10FFD7A0122DCD</vt:lpwstr>
  </property>
  <property fmtid="{D5CDD505-2E9C-101B-9397-08002B2CF9AE}" pid="3" name="MSIP_Label_389b831b-d6bc-4bd7-99a3-1b01c0f97c6d_Enabled">
    <vt:lpwstr>true</vt:lpwstr>
  </property>
  <property fmtid="{D5CDD505-2E9C-101B-9397-08002B2CF9AE}" pid="4" name="MSIP_Label_389b831b-d6bc-4bd7-99a3-1b01c0f97c6d_SetDate">
    <vt:lpwstr>2023-08-28T12:42:32Z</vt:lpwstr>
  </property>
  <property fmtid="{D5CDD505-2E9C-101B-9397-08002B2CF9AE}" pid="5" name="MSIP_Label_389b831b-d6bc-4bd7-99a3-1b01c0f97c6d_Method">
    <vt:lpwstr>Privileged</vt:lpwstr>
  </property>
  <property fmtid="{D5CDD505-2E9C-101B-9397-08002B2CF9AE}" pid="6" name="MSIP_Label_389b831b-d6bc-4bd7-99a3-1b01c0f97c6d_Name">
    <vt:lpwstr>389b831b-d6bc-4bd7-99a3-1b01c0f97c6d</vt:lpwstr>
  </property>
  <property fmtid="{D5CDD505-2E9C-101B-9397-08002B2CF9AE}" pid="7" name="MSIP_Label_389b831b-d6bc-4bd7-99a3-1b01c0f97c6d_SiteId">
    <vt:lpwstr>e00ddcdf-1e0f-4be5-a37a-894a4731986a</vt:lpwstr>
  </property>
  <property fmtid="{D5CDD505-2E9C-101B-9397-08002B2CF9AE}" pid="8" name="MSIP_Label_389b831b-d6bc-4bd7-99a3-1b01c0f97c6d_ActionId">
    <vt:lpwstr>643ab1f0-4472-4292-93b2-36b715f3ae73</vt:lpwstr>
  </property>
  <property fmtid="{D5CDD505-2E9C-101B-9397-08002B2CF9AE}" pid="9" name="MSIP_Label_389b831b-d6bc-4bd7-99a3-1b01c0f97c6d_ContentBits">
    <vt:lpwstr>2</vt:lpwstr>
  </property>
  <property fmtid="{D5CDD505-2E9C-101B-9397-08002B2CF9AE}" pid="10" name="MediaServiceImageTags">
    <vt:lpwstr/>
  </property>
</Properties>
</file>