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DFBD9F" w14:textId="016801F6" w:rsidR="00953DFB" w:rsidRPr="001D162F" w:rsidRDefault="00A7531B" w:rsidP="00E35CD8">
      <w:pPr>
        <w:autoSpaceDE w:val="0"/>
        <w:autoSpaceDN w:val="0"/>
        <w:adjustRightInd w:val="0"/>
        <w:spacing w:before="0" w:after="0"/>
        <w:ind w:left="0"/>
        <w:rPr>
          <w:rFonts w:ascii="News Gothic GDB" w:hAnsi="News Gothic GDB"/>
          <w:color w:val="FF0000"/>
          <w:szCs w:val="22"/>
        </w:rPr>
      </w:pPr>
      <w:r w:rsidRPr="001D162F">
        <w:rPr>
          <w:rFonts w:ascii="News Gothic GDB" w:hAnsi="News Gothic GDB"/>
          <w:b/>
          <w:szCs w:val="22"/>
        </w:rPr>
        <w:t>L2</w:t>
      </w:r>
      <w:r w:rsidR="00F9287A" w:rsidRPr="001D162F">
        <w:rPr>
          <w:rFonts w:ascii="News Gothic GDB" w:hAnsi="News Gothic GDB"/>
          <w:b/>
          <w:szCs w:val="22"/>
        </w:rPr>
        <w:t xml:space="preserve"> </w:t>
      </w:r>
      <w:r w:rsidR="00003C4F" w:rsidRPr="001D162F">
        <w:rPr>
          <w:rFonts w:ascii="News Gothic GDB" w:hAnsi="News Gothic GDB"/>
          <w:b/>
          <w:szCs w:val="22"/>
        </w:rPr>
        <w:t>&gt;&gt;</w:t>
      </w:r>
      <w:r w:rsidR="00F9287A" w:rsidRPr="001D162F">
        <w:rPr>
          <w:rFonts w:ascii="News Gothic GDB" w:hAnsi="News Gothic GDB"/>
          <w:b/>
          <w:szCs w:val="22"/>
        </w:rPr>
        <w:t xml:space="preserve"> </w:t>
      </w:r>
      <w:r w:rsidRPr="001D162F">
        <w:rPr>
          <w:rFonts w:ascii="News Gothic GDB" w:hAnsi="News Gothic GDB"/>
          <w:b/>
          <w:szCs w:val="22"/>
        </w:rPr>
        <w:t>L3</w:t>
      </w:r>
      <w:r w:rsidR="00F9287A" w:rsidRPr="001D162F">
        <w:rPr>
          <w:rFonts w:ascii="News Gothic GDB" w:hAnsi="News Gothic GDB"/>
          <w:b/>
          <w:szCs w:val="22"/>
        </w:rPr>
        <w:t xml:space="preserve"> or </w:t>
      </w:r>
      <w:r w:rsidRPr="001D162F">
        <w:rPr>
          <w:rFonts w:ascii="News Gothic GDB" w:hAnsi="News Gothic GDB"/>
          <w:b/>
          <w:szCs w:val="22"/>
        </w:rPr>
        <w:t>tests name</w:t>
      </w:r>
      <w:r w:rsidR="00953DFB" w:rsidRPr="001D162F">
        <w:rPr>
          <w:rFonts w:ascii="News Gothic GDB" w:hAnsi="News Gothic GDB"/>
          <w:b/>
          <w:szCs w:val="22"/>
        </w:rPr>
        <w:t xml:space="preserve">: </w:t>
      </w:r>
      <w:r w:rsidR="000E71A6" w:rsidRPr="001D162F">
        <w:rPr>
          <w:rFonts w:ascii="News Gothic GDB" w:hAnsi="News Gothic GDB"/>
        </w:rPr>
        <w:t xml:space="preserve">Cyber and IS </w:t>
      </w:r>
      <w:r w:rsidR="00003C4F" w:rsidRPr="001D162F">
        <w:rPr>
          <w:rFonts w:ascii="News Gothic GDB" w:hAnsi="News Gothic GDB"/>
        </w:rPr>
        <w:t>Prevention &gt;&gt; Cryptography and PKI</w:t>
      </w:r>
    </w:p>
    <w:p w14:paraId="341667DC" w14:textId="0C0D6DF8" w:rsidR="00EA1B47" w:rsidRPr="001D162F" w:rsidRDefault="00A7531B" w:rsidP="00953DFB">
      <w:pPr>
        <w:autoSpaceDE w:val="0"/>
        <w:autoSpaceDN w:val="0"/>
        <w:adjustRightInd w:val="0"/>
        <w:spacing w:before="0" w:after="0"/>
        <w:ind w:left="0"/>
        <w:rPr>
          <w:rFonts w:ascii="News Gothic GDB" w:hAnsi="News Gothic GDB"/>
          <w:b/>
          <w:szCs w:val="22"/>
        </w:rPr>
      </w:pPr>
      <w:r w:rsidRPr="001D162F">
        <w:rPr>
          <w:rFonts w:ascii="News Gothic GDB" w:hAnsi="News Gothic GDB"/>
          <w:b/>
          <w:szCs w:val="22"/>
        </w:rPr>
        <w:t xml:space="preserve">Legal entities in scope: </w:t>
      </w:r>
      <w:r w:rsidR="005F6168" w:rsidRPr="001D162F">
        <w:rPr>
          <w:rFonts w:ascii="News Gothic GDB" w:hAnsi="News Gothic GDB"/>
          <w:bCs/>
          <w:color w:val="000000" w:themeColor="text1"/>
          <w:szCs w:val="22"/>
        </w:rPr>
        <w:t xml:space="preserve">DBAG, ExR, EFAG, ECAG, CBF, </w:t>
      </w:r>
      <w:r w:rsidR="00DB0B66" w:rsidRPr="001D162F">
        <w:rPr>
          <w:rFonts w:ascii="News Gothic GDB" w:hAnsi="News Gothic GDB"/>
          <w:bCs/>
          <w:color w:val="000000" w:themeColor="text1"/>
          <w:szCs w:val="22"/>
        </w:rPr>
        <w:t xml:space="preserve">CH, </w:t>
      </w:r>
      <w:r w:rsidR="005F6168" w:rsidRPr="001D162F">
        <w:rPr>
          <w:rFonts w:ascii="News Gothic GDB" w:hAnsi="News Gothic GDB"/>
          <w:bCs/>
          <w:color w:val="000000" w:themeColor="text1"/>
          <w:szCs w:val="22"/>
        </w:rPr>
        <w:t>CBL, LuxCSD, CI, CS</w:t>
      </w:r>
      <w:r w:rsidR="000E71A6" w:rsidRPr="001D162F">
        <w:rPr>
          <w:rFonts w:ascii="News Gothic GDB" w:hAnsi="News Gothic GDB"/>
          <w:bCs/>
          <w:color w:val="000000" w:themeColor="text1"/>
          <w:szCs w:val="22"/>
        </w:rPr>
        <w:t xml:space="preserve">, </w:t>
      </w:r>
      <w:r w:rsidR="005F6168" w:rsidRPr="001D162F">
        <w:rPr>
          <w:rFonts w:ascii="News Gothic GDB" w:hAnsi="News Gothic GDB"/>
          <w:bCs/>
          <w:color w:val="000000" w:themeColor="text1"/>
          <w:szCs w:val="22"/>
        </w:rPr>
        <w:t>CFCL</w:t>
      </w:r>
      <w:r w:rsidR="000E71A6" w:rsidRPr="001D162F">
        <w:rPr>
          <w:rFonts w:ascii="News Gothic GDB" w:hAnsi="News Gothic GDB"/>
          <w:bCs/>
          <w:color w:val="000000" w:themeColor="text1"/>
          <w:szCs w:val="22"/>
        </w:rPr>
        <w:t xml:space="preserve"> and ECC/EEX</w:t>
      </w:r>
    </w:p>
    <w:tbl>
      <w:tblPr>
        <w:tblStyle w:val="TableGrid"/>
        <w:tblpPr w:leftFromText="141" w:rightFromText="141" w:vertAnchor="text" w:horzAnchor="page" w:tblpX="8244" w:tblpY="-569"/>
        <w:tblW w:w="0" w:type="auto"/>
        <w:tblLook w:val="04A0" w:firstRow="1" w:lastRow="0" w:firstColumn="1" w:lastColumn="0" w:noHBand="0" w:noVBand="1"/>
      </w:tblPr>
      <w:tblGrid>
        <w:gridCol w:w="3145"/>
      </w:tblGrid>
      <w:tr w:rsidR="007B00F7" w:rsidRPr="001D162F" w14:paraId="3458B3CF" w14:textId="77777777" w:rsidTr="002571BD">
        <w:trPr>
          <w:trHeight w:val="1160"/>
        </w:trPr>
        <w:tc>
          <w:tcPr>
            <w:tcW w:w="3145" w:type="dxa"/>
            <w:shd w:val="clear" w:color="auto" w:fill="D9D9D9" w:themeFill="background1" w:themeFillShade="D9"/>
            <w:vAlign w:val="center"/>
          </w:tcPr>
          <w:p w14:paraId="0890C16A" w14:textId="02FA8933" w:rsidR="002D6C24" w:rsidRPr="001D162F" w:rsidRDefault="00003C4F" w:rsidP="00EA1C13">
            <w:pPr>
              <w:spacing w:before="0" w:after="0"/>
              <w:ind w:left="0"/>
              <w:rPr>
                <w:rFonts w:ascii="News Gothic GDB" w:hAnsi="News Gothic GDB"/>
              </w:rPr>
            </w:pPr>
            <w:r w:rsidRPr="001D162F">
              <w:rPr>
                <w:rFonts w:ascii="News Gothic GDB" w:hAnsi="News Gothic GDB"/>
                <w:szCs w:val="22"/>
              </w:rPr>
              <w:t xml:space="preserve">Cryptography and PKI </w:t>
            </w:r>
            <w:r w:rsidR="002D6C24" w:rsidRPr="001D162F">
              <w:rPr>
                <w:rFonts w:ascii="News Gothic GDB" w:hAnsi="News Gothic GDB"/>
                <w:szCs w:val="22"/>
              </w:rPr>
              <w:t>(+covers AU-121-04-CSDR Cyber &amp; IS)</w:t>
            </w:r>
          </w:p>
        </w:tc>
      </w:tr>
    </w:tbl>
    <w:p w14:paraId="363D5F18" w14:textId="380BB473" w:rsidR="00A7531B" w:rsidRPr="001D162F" w:rsidRDefault="00A7531B" w:rsidP="00953DFB">
      <w:pPr>
        <w:autoSpaceDE w:val="0"/>
        <w:autoSpaceDN w:val="0"/>
        <w:adjustRightInd w:val="0"/>
        <w:spacing w:before="0" w:after="0"/>
        <w:ind w:left="0"/>
        <w:rPr>
          <w:rFonts w:ascii="News Gothic GDB" w:hAnsi="News Gothic GDB"/>
          <w:b/>
          <w:szCs w:val="22"/>
        </w:rPr>
      </w:pPr>
    </w:p>
    <w:p w14:paraId="2AAE02E0" w14:textId="77777777" w:rsidR="00DF147A" w:rsidRPr="001D162F" w:rsidRDefault="00DF147A" w:rsidP="00DF147A">
      <w:pPr>
        <w:autoSpaceDE w:val="0"/>
        <w:autoSpaceDN w:val="0"/>
        <w:adjustRightInd w:val="0"/>
        <w:spacing w:before="0" w:after="0"/>
        <w:ind w:left="0"/>
        <w:rPr>
          <w:rFonts w:ascii="News Gothic GDB" w:hAnsi="News Gothic GDB"/>
          <w:b/>
          <w:szCs w:val="22"/>
        </w:rPr>
      </w:pPr>
      <w:r w:rsidRPr="001D162F">
        <w:rPr>
          <w:rFonts w:ascii="News Gothic GDB" w:hAnsi="News Gothic GDB"/>
          <w:b/>
          <w:szCs w:val="22"/>
        </w:rPr>
        <w:t>Test(s) according to RCA:</w:t>
      </w:r>
    </w:p>
    <w:p w14:paraId="02A79468" w14:textId="77777777" w:rsidR="00183531" w:rsidRPr="001D162F" w:rsidRDefault="00183531" w:rsidP="005D2F9A">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For Encryption and cryptographic controls, Cryptographic key management: DORA RTS- ICT RM - Articles 6 and 7 -(refer linked file in BCA under sub-section "Relevant legal and regulatory requirements" of section 5.3)</w:t>
      </w:r>
    </w:p>
    <w:p w14:paraId="71F51499" w14:textId="77777777" w:rsidR="00183531" w:rsidRPr="001D162F" w:rsidRDefault="00183531" w:rsidP="005D2F9A">
      <w:pPr>
        <w:autoSpaceDE w:val="0"/>
        <w:autoSpaceDN w:val="0"/>
        <w:adjustRightInd w:val="0"/>
        <w:spacing w:before="0" w:after="0"/>
        <w:ind w:left="0"/>
        <w:jc w:val="both"/>
        <w:rPr>
          <w:rFonts w:ascii="News Gothic GDB" w:hAnsi="News Gothic GDB"/>
          <w:bCs/>
          <w:szCs w:val="22"/>
        </w:rPr>
      </w:pPr>
    </w:p>
    <w:p w14:paraId="058C10AC"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(TP1) IA to check SII 2024-040_F06 status: - Lack of timely update and review of Cryptography Guideline (SII from previous audit 2024-040 Cyber and IS audit, Cryptography guideline document in Q3 2024 was replaced by new Data Security Guideline).</w:t>
      </w:r>
    </w:p>
    <w:p w14:paraId="69684217"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1.1 DE: Verify the performance of a timely update/review of the Cryptography Guideline / Data Security Guideline</w:t>
      </w:r>
    </w:p>
    <w:p w14:paraId="5FBC619E"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xml:space="preserve">1.2 DE: FuN 240708115004: Review the requirements provided in the new Data Security Guideline recently (that replaced Cryptography guideline document in Q3 2024). </w:t>
      </w:r>
    </w:p>
    <w:p w14:paraId="58F9CE80"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p>
    <w:p w14:paraId="0273F81E" w14:textId="2613E07E"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(TP2) Obtain understanding if a policy has been established for the use of cryptographic controls. The policy should outline key requirements and appropriate controls e.g., for:</w:t>
      </w:r>
    </w:p>
    <w:p w14:paraId="360254CA" w14:textId="56F22B95" w:rsidR="00716562" w:rsidRPr="001D162F" w:rsidRDefault="00B23E89"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2</w:t>
      </w:r>
      <w:r w:rsidR="00716562" w:rsidRPr="001D162F">
        <w:rPr>
          <w:rFonts w:ascii="News Gothic GDB" w:hAnsi="News Gothic GDB"/>
          <w:bCs/>
          <w:szCs w:val="22"/>
        </w:rPr>
        <w:t>.1 DE: Key Management and Certificate Management (Focus Topic)</w:t>
      </w:r>
    </w:p>
    <w:p w14:paraId="127BA493"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xml:space="preserve">-- Notable Incident (Blue/Non-CIF): April 3, 2025 - Certificate expiry incident. Azure secret, insufficient monitoring of secret expiration dates. </w:t>
      </w:r>
    </w:p>
    <w:p w14:paraId="2C65680E"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Special check if certificate expiry is holistically monitored or if this was limited to a certain area/product/platform</w:t>
      </w:r>
    </w:p>
    <w:p w14:paraId="4955B3F5"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xml:space="preserve">-- Guide question: Does DBG have insecure encryption protocols in use? </w:t>
      </w:r>
    </w:p>
    <w:p w14:paraId="77E593CB"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Guide question: Do we have an overview of the encryption status / gaps? Do we trust this data?</w:t>
      </w:r>
    </w:p>
    <w:p w14:paraId="3D63D220"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Check the utilization of methods for encryption at rest -&gt; Expectation: should be implemented for strictly confidential data</w:t>
      </w:r>
    </w:p>
    <w:p w14:paraId="3980E75F"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Inspect the process for using Google-managed keys for cloud-based applications and evaluate if the risks are properly managed (i.e. is management accepting the risk of critical data not being protected by own keys?)</w:t>
      </w:r>
    </w:p>
    <w:p w14:paraId="213907DF" w14:textId="56DCC5F9" w:rsidR="00716562" w:rsidRPr="001D162F" w:rsidRDefault="00B23E89" w:rsidP="00716562">
      <w:pPr>
        <w:autoSpaceDE w:val="0"/>
        <w:autoSpaceDN w:val="0"/>
        <w:adjustRightInd w:val="0"/>
        <w:spacing w:before="0" w:after="0"/>
        <w:ind w:left="0"/>
        <w:jc w:val="both"/>
        <w:rPr>
          <w:rFonts w:ascii="News Gothic GDB" w:hAnsi="News Gothic GDB"/>
        </w:rPr>
      </w:pPr>
      <w:r w:rsidRPr="001D162F">
        <w:rPr>
          <w:rFonts w:ascii="News Gothic GDB" w:hAnsi="News Gothic GDB"/>
        </w:rPr>
        <w:t>2</w:t>
      </w:r>
      <w:r w:rsidR="00716562" w:rsidRPr="001D162F">
        <w:rPr>
          <w:rFonts w:ascii="News Gothic GDB" w:hAnsi="News Gothic GDB"/>
        </w:rPr>
        <w:t>.2 DE: Generation of keys (e.g. only using cryptographically secure random number generators, key length)</w:t>
      </w:r>
    </w:p>
    <w:p w14:paraId="23EFC01E" w14:textId="02A35574" w:rsidR="00716562" w:rsidRPr="001D162F" w:rsidRDefault="00B23E89"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2.</w:t>
      </w:r>
      <w:r w:rsidR="00716562" w:rsidRPr="001D162F">
        <w:rPr>
          <w:rFonts w:ascii="News Gothic GDB" w:hAnsi="News Gothic GDB"/>
          <w:bCs/>
          <w:szCs w:val="22"/>
        </w:rPr>
        <w:t>3 DE: Distribution of private keys (e.g. only encrypted and digitally signed)</w:t>
      </w:r>
    </w:p>
    <w:p w14:paraId="3FAA0B07" w14:textId="7E76E559" w:rsidR="00716562" w:rsidRPr="001D162F" w:rsidRDefault="00B23E89"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2.</w:t>
      </w:r>
      <w:r w:rsidR="00716562" w:rsidRPr="001D162F">
        <w:rPr>
          <w:rFonts w:ascii="News Gothic GDB" w:hAnsi="News Gothic GDB"/>
          <w:bCs/>
          <w:szCs w:val="22"/>
        </w:rPr>
        <w:t>4 DE: Storage of private keys (e.g. only in a dedicated securely encrypted area of the IT system; backup and archiving of keys only encrypted &amp; digitally signed)</w:t>
      </w:r>
    </w:p>
    <w:p w14:paraId="7975D3FF" w14:textId="46CAE802" w:rsidR="00716562" w:rsidRPr="001D162F" w:rsidRDefault="00B23E89"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2.</w:t>
      </w:r>
      <w:r w:rsidR="00716562" w:rsidRPr="001D162F">
        <w:rPr>
          <w:rFonts w:ascii="News Gothic GDB" w:hAnsi="News Gothic GDB"/>
          <w:bCs/>
          <w:szCs w:val="22"/>
        </w:rPr>
        <w:t>5 DE: Retrieval of keys (i.e. validation, requirements to retrieve a lost key)</w:t>
      </w:r>
    </w:p>
    <w:p w14:paraId="3852D047" w14:textId="5A70C184" w:rsidR="00716562" w:rsidRPr="001D162F" w:rsidRDefault="00B23E89"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2.</w:t>
      </w:r>
      <w:r w:rsidR="00716562" w:rsidRPr="001D162F">
        <w:rPr>
          <w:rFonts w:ascii="News Gothic GDB" w:hAnsi="News Gothic GDB"/>
          <w:bCs/>
          <w:szCs w:val="22"/>
        </w:rPr>
        <w:t xml:space="preserve">6 DE: Retiring and destruction of keys (e.g. rotation, expiration requirements for keys) </w:t>
      </w:r>
    </w:p>
    <w:p w14:paraId="5C0D0A55" w14:textId="0D3E0B71" w:rsidR="00716562" w:rsidRPr="001D162F" w:rsidRDefault="00B23E89"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2.</w:t>
      </w:r>
      <w:r w:rsidR="00716562" w:rsidRPr="001D162F">
        <w:rPr>
          <w:rFonts w:ascii="News Gothic GDB" w:hAnsi="News Gothic GDB"/>
          <w:bCs/>
          <w:szCs w:val="22"/>
        </w:rPr>
        <w:t>7 DE: Audit logging requirements for key management activities</w:t>
      </w:r>
    </w:p>
    <w:p w14:paraId="7B525736" w14:textId="41C120FE" w:rsidR="00716562" w:rsidRPr="001D162F" w:rsidRDefault="00B23E89"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2.</w:t>
      </w:r>
      <w:r w:rsidR="00716562" w:rsidRPr="001D162F">
        <w:rPr>
          <w:rFonts w:ascii="News Gothic GDB" w:hAnsi="News Gothic GDB"/>
          <w:bCs/>
          <w:szCs w:val="22"/>
        </w:rPr>
        <w:t>8 DE: HSM (hardware security module) - safeguarding digital keys</w:t>
      </w:r>
    </w:p>
    <w:p w14:paraId="20E8A7E2" w14:textId="226B76BE" w:rsidR="00716562" w:rsidRPr="001D162F" w:rsidRDefault="00B23E89"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2.</w:t>
      </w:r>
      <w:r w:rsidR="00716562" w:rsidRPr="001D162F">
        <w:rPr>
          <w:rFonts w:ascii="News Gothic GDB" w:hAnsi="News Gothic GDB"/>
          <w:bCs/>
          <w:szCs w:val="22"/>
        </w:rPr>
        <w:t>9 OE: PKI (setup &amp; conformance) integration with applications/systems</w:t>
      </w:r>
    </w:p>
    <w:p w14:paraId="187D46EC" w14:textId="7D0097D3" w:rsidR="00716562" w:rsidRPr="001D162F" w:rsidRDefault="00B23E89"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2.</w:t>
      </w:r>
      <w:r w:rsidR="00716562" w:rsidRPr="001D162F">
        <w:rPr>
          <w:rFonts w:ascii="News Gothic GDB" w:hAnsi="News Gothic GDB"/>
          <w:bCs/>
          <w:szCs w:val="22"/>
        </w:rPr>
        <w:t xml:space="preserve">10 DE: Post quantum cryptography resilience </w:t>
      </w:r>
    </w:p>
    <w:p w14:paraId="19167998"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xml:space="preserve">-- Post-quantum cryptography (PQC), sometimes referred to as quantum-proof, quantum-safe, or quantum-resistant cryptography, is the development of cryptographic algorithms (usually public-key algorithms) that are currently thought to be secure against a cryptanalytic attack by a quantum computer. </w:t>
      </w:r>
    </w:p>
    <w:p w14:paraId="0E4375FE"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Consider if such resilience has been duly considered to ensure the organisation is prepared for potential attacks on “old” credentials data once technology is readily available. (i.e., futureproofing)</w:t>
      </w:r>
    </w:p>
    <w:p w14:paraId="4D124679"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p>
    <w:p w14:paraId="51266872"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(TP3) OE: For a sample of IT stack layers (e.g. network / servers / applications / ...), verify the usage of encryption and the respective parameters.</w:t>
      </w:r>
    </w:p>
    <w:p w14:paraId="4981CB1C"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p>
    <w:p w14:paraId="1359C804"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(TP4) For the applications to be covered as part of the L3 Cryptography and PKI, test for the following</w:t>
      </w:r>
    </w:p>
    <w:p w14:paraId="765B08EF"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xml:space="preserve">4.1 DE/OE: IT security operation risks </w:t>
      </w:r>
    </w:p>
    <w:p w14:paraId="1D729D9B"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xml:space="preserve">-- Inspect the access rights granted to the application and verify the access rights are granted on a need-to-know/need-to-have basis. </w:t>
      </w:r>
    </w:p>
    <w:p w14:paraId="5115029F"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xml:space="preserve">4.2 DE/OE: IT availability and continuity risks </w:t>
      </w:r>
    </w:p>
    <w:p w14:paraId="2E127A42"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xml:space="preserve">-- Obtain the Security Concept on the related IT Application and validate that dedicated controls regarding the functionality are formally defined, esp. regarding availability and continuity. </w:t>
      </w:r>
    </w:p>
    <w:p w14:paraId="15E9106B"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xml:space="preserve">-- Inspect the Security Concept and APMS whether RTO or RPOs are defined and in line with business needs. </w:t>
      </w:r>
    </w:p>
    <w:p w14:paraId="29279591"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Validate the adequacy of the Disaster Recovery Plan (if Availability=Critical)</w:t>
      </w:r>
    </w:p>
    <w:p w14:paraId="6EA19418"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Inspect relevant documentation whether any incidents occurred during the test on the applications in scope and if they were handled adequately and timely.</w:t>
      </w:r>
    </w:p>
    <w:p w14:paraId="47BB544E"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Covered Applications:</w:t>
      </w:r>
    </w:p>
    <w:p w14:paraId="789E0A47"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AID1064 - PKI DBAG</w:t>
      </w:r>
    </w:p>
    <w:p w14:paraId="61FD2CBE" w14:textId="77777777" w:rsidR="00716562" w:rsidRPr="001D162F" w:rsidRDefault="00716562" w:rsidP="0071656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AID1065 - PKI MSCA</w:t>
      </w:r>
    </w:p>
    <w:p w14:paraId="48AA650B" w14:textId="4B944B1D" w:rsidR="00716562" w:rsidRPr="001D162F" w:rsidRDefault="6D3590D0" w:rsidP="00716562">
      <w:pPr>
        <w:autoSpaceDE w:val="0"/>
        <w:autoSpaceDN w:val="0"/>
        <w:adjustRightInd w:val="0"/>
        <w:spacing w:before="0" w:after="0"/>
        <w:ind w:left="0"/>
        <w:jc w:val="both"/>
        <w:rPr>
          <w:rFonts w:ascii="News Gothic GDB" w:hAnsi="News Gothic GDB"/>
          <w:bCs/>
          <w:szCs w:val="22"/>
        </w:rPr>
      </w:pPr>
      <w:r w:rsidRPr="7DFAED75">
        <w:rPr>
          <w:rFonts w:ascii="News Gothic GDB" w:hAnsi="News Gothic GDB"/>
        </w:rPr>
        <w:t>-- A</w:t>
      </w:r>
      <w:r w:rsidR="61385CC9" w:rsidRPr="7DFAED75">
        <w:rPr>
          <w:rFonts w:ascii="News Gothic GDB" w:hAnsi="News Gothic GDB"/>
        </w:rPr>
        <w:t>I</w:t>
      </w:r>
      <w:r w:rsidRPr="7DFAED75">
        <w:rPr>
          <w:rFonts w:ascii="News Gothic GDB" w:hAnsi="News Gothic GDB"/>
        </w:rPr>
        <w:t>D1066 - PKI Clearstream</w:t>
      </w:r>
    </w:p>
    <w:p w14:paraId="7290DAC8" w14:textId="33DEA513" w:rsidR="7DFAED75" w:rsidRDefault="7DFAED75" w:rsidP="7DFAED75">
      <w:pPr>
        <w:spacing w:before="0" w:after="0"/>
        <w:ind w:left="0"/>
        <w:jc w:val="both"/>
        <w:rPr>
          <w:rFonts w:ascii="News Gothic GDB" w:hAnsi="News Gothic GDB"/>
        </w:rPr>
      </w:pPr>
    </w:p>
    <w:p w14:paraId="5088549A" w14:textId="4C61B3A0" w:rsidR="640582CD" w:rsidRDefault="640582CD" w:rsidP="7DFAED75">
      <w:pPr>
        <w:spacing w:before="0" w:after="0"/>
        <w:ind w:left="0"/>
        <w:jc w:val="both"/>
        <w:rPr>
          <w:rFonts w:ascii="News Gothic GDB" w:hAnsi="News Gothic GDB"/>
          <w:szCs w:val="22"/>
        </w:rPr>
      </w:pPr>
      <w:r w:rsidRPr="7DFAED75">
        <w:rPr>
          <w:rFonts w:ascii="News Gothic GDB" w:hAnsi="News Gothic GDB"/>
        </w:rPr>
        <w:t xml:space="preserve">5. </w:t>
      </w:r>
      <w:r w:rsidRPr="7DFAED75">
        <w:rPr>
          <w:rFonts w:ascii="News Gothic GDB" w:hAnsi="News Gothic GDB"/>
          <w:color w:val="000000" w:themeColor="text1"/>
          <w:szCs w:val="22"/>
        </w:rPr>
        <w:t>Inspect relevant documentation whether any incidents occurred during the test on the applications in scope and if they were handled adequately and timely.</w:t>
      </w:r>
    </w:p>
    <w:p w14:paraId="735B9BC3" w14:textId="77777777" w:rsidR="0031401F" w:rsidRPr="001D162F" w:rsidRDefault="0031401F" w:rsidP="0031401F">
      <w:pPr>
        <w:pStyle w:val="ListParagraph"/>
        <w:ind w:left="0"/>
        <w:jc w:val="both"/>
        <w:rPr>
          <w:rFonts w:ascii="News Gothic GDB" w:hAnsi="News Gothic GDB"/>
          <w:b/>
          <w:bCs/>
        </w:rPr>
      </w:pPr>
      <w:bookmarkStart w:id="0" w:name="_Hlk98428795"/>
      <w:r w:rsidRPr="001D162F">
        <w:rPr>
          <w:rFonts w:ascii="News Gothic GDB" w:hAnsi="News Gothic GDB"/>
          <w:b/>
          <w:bCs/>
        </w:rPr>
        <w:t>Audit procedures/source:</w:t>
      </w:r>
    </w:p>
    <w:p w14:paraId="1C736A13" w14:textId="77777777" w:rsidR="0031401F" w:rsidRPr="001D162F" w:rsidRDefault="0031401F" w:rsidP="00082651">
      <w:pPr>
        <w:pStyle w:val="ListParagraph"/>
        <w:numPr>
          <w:ilvl w:val="0"/>
          <w:numId w:val="19"/>
        </w:numPr>
        <w:spacing w:before="0" w:after="160"/>
        <w:ind w:hanging="270"/>
        <w:jc w:val="both"/>
        <w:rPr>
          <w:rFonts w:ascii="News Gothic GDB" w:hAnsi="News Gothic GDB"/>
        </w:rPr>
      </w:pPr>
      <w:r w:rsidRPr="001D162F">
        <w:rPr>
          <w:rFonts w:ascii="News Gothic GDB" w:hAnsi="News Gothic GDB"/>
        </w:rPr>
        <w:t>Information directly requested from auditee (via e-mail or call) or extracted from provided documentation during preparation phase.</w:t>
      </w:r>
    </w:p>
    <w:p w14:paraId="7F64294A" w14:textId="77777777" w:rsidR="0031401F" w:rsidRPr="001D162F" w:rsidRDefault="0031401F" w:rsidP="0031401F">
      <w:pPr>
        <w:autoSpaceDE w:val="0"/>
        <w:autoSpaceDN w:val="0"/>
        <w:adjustRightInd w:val="0"/>
        <w:spacing w:before="0" w:after="0"/>
        <w:ind w:left="0"/>
        <w:jc w:val="both"/>
        <w:rPr>
          <w:rFonts w:ascii="News Gothic GDB" w:hAnsi="News Gothic GDB"/>
          <w:b/>
          <w:szCs w:val="22"/>
        </w:rPr>
      </w:pPr>
    </w:p>
    <w:p w14:paraId="12B9137A" w14:textId="757AB44F" w:rsidR="0031401F" w:rsidRPr="001D162F" w:rsidRDefault="0031401F" w:rsidP="0031401F">
      <w:pPr>
        <w:autoSpaceDE w:val="0"/>
        <w:autoSpaceDN w:val="0"/>
        <w:adjustRightInd w:val="0"/>
        <w:spacing w:before="0" w:after="0"/>
        <w:ind w:left="0"/>
        <w:jc w:val="both"/>
        <w:rPr>
          <w:rFonts w:ascii="News Gothic GDB" w:hAnsi="News Gothic GDB"/>
          <w:b/>
          <w:szCs w:val="22"/>
        </w:rPr>
      </w:pPr>
      <w:r w:rsidRPr="001D162F">
        <w:rPr>
          <w:rFonts w:ascii="News Gothic GDB" w:hAnsi="News Gothic GDB"/>
          <w:b/>
          <w:szCs w:val="22"/>
        </w:rPr>
        <w:t xml:space="preserve">Conclusion: </w:t>
      </w:r>
    </w:p>
    <w:p w14:paraId="612CE81D" w14:textId="554CB342" w:rsidR="0031401F" w:rsidRPr="001D162F" w:rsidRDefault="0031401F" w:rsidP="7A32E7E9">
      <w:pPr>
        <w:spacing w:before="0" w:after="0"/>
        <w:ind w:left="0"/>
        <w:jc w:val="both"/>
        <w:rPr>
          <w:rFonts w:ascii="News Gothic GDB" w:hAnsi="News Gothic GDB"/>
          <w:color w:val="00B050"/>
        </w:rPr>
      </w:pPr>
    </w:p>
    <w:p w14:paraId="12D1949A" w14:textId="77777777" w:rsidR="0031401F" w:rsidRPr="001D162F" w:rsidRDefault="0031401F" w:rsidP="0031401F">
      <w:pPr>
        <w:spacing w:before="0" w:after="0"/>
        <w:ind w:left="0"/>
        <w:jc w:val="both"/>
        <w:rPr>
          <w:rFonts w:ascii="News Gothic GDB" w:hAnsi="News Gothic GDB"/>
          <w:color w:val="FF0000"/>
          <w:szCs w:val="22"/>
        </w:rPr>
      </w:pPr>
      <w:r w:rsidRPr="001D162F">
        <w:rPr>
          <w:rFonts w:ascii="News Gothic GDB" w:hAnsi="News Gothic GDB"/>
          <w:color w:val="FF0000"/>
          <w:szCs w:val="22"/>
        </w:rPr>
        <w:t xml:space="preserve">Not ok, exception identified </w:t>
      </w:r>
    </w:p>
    <w:p w14:paraId="0D3E9949" w14:textId="77777777" w:rsidR="0031401F" w:rsidRPr="001D162F" w:rsidRDefault="0031401F" w:rsidP="0031401F">
      <w:pPr>
        <w:spacing w:before="0" w:after="0"/>
        <w:ind w:left="0"/>
        <w:jc w:val="both"/>
        <w:rPr>
          <w:rFonts w:ascii="News Gothic GDB" w:hAnsi="News Gothic GDB"/>
          <w:szCs w:val="22"/>
        </w:rPr>
      </w:pPr>
    </w:p>
    <w:p w14:paraId="358B47FB" w14:textId="5AADA722" w:rsidR="0031401F" w:rsidRPr="001D162F" w:rsidRDefault="0031401F" w:rsidP="0031401F">
      <w:pPr>
        <w:spacing w:before="0" w:after="0"/>
        <w:ind w:left="0"/>
        <w:jc w:val="both"/>
        <w:rPr>
          <w:rFonts w:ascii="News Gothic GDB" w:hAnsi="News Gothic GDB"/>
        </w:rPr>
      </w:pPr>
      <w:r w:rsidRPr="001D162F">
        <w:rPr>
          <w:rFonts w:ascii="News Gothic GDB" w:hAnsi="News Gothic GDB"/>
        </w:rPr>
        <w:t>Internal audit (</w:t>
      </w:r>
      <w:r w:rsidR="005D2F9A" w:rsidRPr="001D162F">
        <w:rPr>
          <w:rFonts w:ascii="News Gothic GDB" w:hAnsi="News Gothic GDB"/>
        </w:rPr>
        <w:t>K</w:t>
      </w:r>
      <w:r w:rsidR="00F24C70" w:rsidRPr="001D162F">
        <w:rPr>
          <w:rFonts w:ascii="News Gothic GDB" w:hAnsi="News Gothic GDB"/>
        </w:rPr>
        <w:t>G</w:t>
      </w:r>
      <w:r w:rsidR="00967EE4" w:rsidRPr="001D162F">
        <w:rPr>
          <w:rFonts w:ascii="News Gothic GDB" w:hAnsi="News Gothic GDB"/>
        </w:rPr>
        <w:t>F</w:t>
      </w:r>
      <w:r w:rsidR="008B24B7" w:rsidRPr="001D162F">
        <w:rPr>
          <w:rFonts w:ascii="News Gothic GDB" w:hAnsi="News Gothic GDB"/>
        </w:rPr>
        <w:t xml:space="preserve">, </w:t>
      </w:r>
      <w:r w:rsidR="00F24C70" w:rsidRPr="001D162F">
        <w:rPr>
          <w:rFonts w:ascii="News Gothic GDB" w:hAnsi="News Gothic GDB"/>
        </w:rPr>
        <w:t>Ö</w:t>
      </w:r>
      <w:r w:rsidR="005D2F9A" w:rsidRPr="001D162F">
        <w:rPr>
          <w:rFonts w:ascii="News Gothic GDB" w:hAnsi="News Gothic GDB"/>
        </w:rPr>
        <w:t>G</w:t>
      </w:r>
      <w:r w:rsidRPr="001D162F">
        <w:rPr>
          <w:rFonts w:ascii="News Gothic GDB" w:hAnsi="News Gothic GDB"/>
        </w:rPr>
        <w:t>)</w:t>
      </w:r>
      <w:r w:rsidRPr="001D162F">
        <w:rPr>
          <w:rFonts w:ascii="News Gothic GDB" w:hAnsi="News Gothic GDB"/>
          <w:color w:val="FF0000"/>
        </w:rPr>
        <w:t xml:space="preserve"> </w:t>
      </w:r>
      <w:r w:rsidRPr="001D162F">
        <w:rPr>
          <w:rFonts w:ascii="News Gothic GDB" w:hAnsi="News Gothic GDB"/>
        </w:rPr>
        <w:t>has performed the following Audit procedures:</w:t>
      </w:r>
    </w:p>
    <w:p w14:paraId="3B554672" w14:textId="77777777" w:rsidR="0031401F" w:rsidRPr="001D162F" w:rsidRDefault="0031401F" w:rsidP="0031401F">
      <w:pPr>
        <w:spacing w:before="0" w:after="0"/>
        <w:ind w:left="0"/>
        <w:jc w:val="both"/>
        <w:rPr>
          <w:rFonts w:ascii="News Gothic GDB" w:hAnsi="News Gothic GDB"/>
          <w:b/>
          <w:szCs w:val="22"/>
        </w:rPr>
      </w:pPr>
    </w:p>
    <w:p w14:paraId="28383923" w14:textId="77777777" w:rsidR="0031401F" w:rsidRPr="001D162F" w:rsidRDefault="07C4249B" w:rsidP="726F1FD9">
      <w:pPr>
        <w:spacing w:before="0" w:after="0"/>
        <w:ind w:left="0"/>
        <w:jc w:val="both"/>
        <w:rPr>
          <w:rFonts w:ascii="News Gothic GDB" w:hAnsi="News Gothic GDB"/>
          <w:b/>
          <w:bCs/>
        </w:rPr>
      </w:pPr>
      <w:r w:rsidRPr="726F1FD9">
        <w:rPr>
          <w:rFonts w:ascii="News Gothic GDB" w:hAnsi="News Gothic GDB"/>
          <w:b/>
          <w:bCs/>
          <w:u w:val="single"/>
        </w:rPr>
        <w:t>Summary of work done:</w:t>
      </w:r>
    </w:p>
    <w:p w14:paraId="3951425E" w14:textId="77777777" w:rsidR="0031401F" w:rsidRPr="001D162F" w:rsidRDefault="0031401F" w:rsidP="0031401F">
      <w:pPr>
        <w:spacing w:before="0" w:after="0"/>
        <w:ind w:left="0"/>
        <w:jc w:val="both"/>
        <w:rPr>
          <w:rFonts w:ascii="News Gothic GDB" w:hAnsi="News Gothic GDB"/>
          <w:b/>
          <w:bCs/>
        </w:rPr>
      </w:pPr>
    </w:p>
    <w:p w14:paraId="28EE4132" w14:textId="6085AA6E" w:rsidR="31AC8208" w:rsidRDefault="31AC8208" w:rsidP="726F1FD9">
      <w:pPr>
        <w:spacing w:before="0" w:after="0"/>
        <w:ind w:left="0"/>
        <w:jc w:val="both"/>
        <w:rPr>
          <w:rFonts w:ascii="News Gothic GDB" w:eastAsia="News Gothic GDB" w:hAnsi="News Gothic GDB" w:cs="News Gothic GDB"/>
          <w:szCs w:val="22"/>
        </w:rPr>
      </w:pPr>
      <w:r w:rsidRPr="726F1FD9">
        <w:rPr>
          <w:rFonts w:ascii="News Gothic GDB" w:hAnsi="News Gothic GDB"/>
          <w:b/>
          <w:bCs/>
          <w:u w:val="single"/>
        </w:rPr>
        <w:t xml:space="preserve">Note: </w:t>
      </w:r>
      <w:r w:rsidR="6FDE6B15" w:rsidRPr="726F1FD9">
        <w:rPr>
          <w:rFonts w:ascii="News Gothic GDB" w:hAnsi="News Gothic GDB"/>
          <w:b/>
          <w:bCs/>
          <w:u w:val="single"/>
        </w:rPr>
        <w:t xml:space="preserve">From </w:t>
      </w:r>
      <w:r w:rsidR="3776390C" w:rsidRPr="726F1FD9">
        <w:rPr>
          <w:rFonts w:ascii="News Gothic GDB" w:hAnsi="News Gothic GDB"/>
          <w:b/>
          <w:bCs/>
          <w:u w:val="single"/>
        </w:rPr>
        <w:t xml:space="preserve">DORA </w:t>
      </w:r>
      <w:r w:rsidR="55F14B48" w:rsidRPr="726F1FD9">
        <w:rPr>
          <w:rFonts w:ascii="News Gothic GDB" w:hAnsi="News Gothic GDB"/>
          <w:b/>
          <w:bCs/>
          <w:szCs w:val="22"/>
          <w:u w:val="single"/>
        </w:rPr>
        <w:t xml:space="preserve">Regulatory Technical Standards (RTS) on ICT risk management, </w:t>
      </w:r>
      <w:r w:rsidR="66E737B7" w:rsidRPr="726F1FD9">
        <w:rPr>
          <w:rFonts w:ascii="News Gothic GDB" w:hAnsi="News Gothic GDB"/>
          <w:b/>
          <w:bCs/>
          <w:u w:val="single"/>
        </w:rPr>
        <w:t xml:space="preserve">IA performed the </w:t>
      </w:r>
      <w:r w:rsidR="0FA097D9" w:rsidRPr="726F1FD9">
        <w:rPr>
          <w:rFonts w:ascii="News Gothic GDB" w:hAnsi="News Gothic GDB"/>
          <w:b/>
          <w:bCs/>
          <w:u w:val="single"/>
        </w:rPr>
        <w:t xml:space="preserve">following </w:t>
      </w:r>
      <w:r w:rsidR="66E737B7" w:rsidRPr="726F1FD9">
        <w:rPr>
          <w:rFonts w:ascii="News Gothic GDB" w:hAnsi="News Gothic GDB"/>
          <w:b/>
          <w:bCs/>
          <w:u w:val="single"/>
        </w:rPr>
        <w:t>tests i</w:t>
      </w:r>
      <w:r w:rsidR="6FDE6B15" w:rsidRPr="726F1FD9">
        <w:rPr>
          <w:rFonts w:ascii="News Gothic GDB" w:hAnsi="News Gothic GDB"/>
          <w:b/>
          <w:bCs/>
          <w:u w:val="single"/>
        </w:rPr>
        <w:t>n line with</w:t>
      </w:r>
      <w:r w:rsidR="7FA3727D" w:rsidRPr="726F1FD9">
        <w:rPr>
          <w:rFonts w:ascii="News Gothic GDB" w:hAnsi="News Gothic GDB"/>
          <w:b/>
          <w:bCs/>
          <w:u w:val="single"/>
        </w:rPr>
        <w:t xml:space="preserve"> the requirements of Article 6</w:t>
      </w:r>
      <w:r w:rsidR="7FA3727D" w:rsidRPr="726F1FD9">
        <w:rPr>
          <w:rFonts w:ascii="News Gothic GDB" w:hAnsi="News Gothic GDB"/>
          <w:b/>
          <w:bCs/>
          <w:color w:val="000000" w:themeColor="text1"/>
          <w:szCs w:val="22"/>
          <w:u w:val="single"/>
        </w:rPr>
        <w:t xml:space="preserve"> “Encryption and cryptographic controls”</w:t>
      </w:r>
      <w:r w:rsidR="77FA90B8" w:rsidRPr="726F1FD9">
        <w:rPr>
          <w:rFonts w:ascii="News Gothic GDB" w:hAnsi="News Gothic GDB"/>
          <w:b/>
          <w:bCs/>
          <w:color w:val="000000" w:themeColor="text1"/>
          <w:szCs w:val="22"/>
          <w:u w:val="single"/>
        </w:rPr>
        <w:t xml:space="preserve"> paragraphs 1-5 ( Refer to</w:t>
      </w:r>
      <w:r w:rsidR="7BF232B6" w:rsidRPr="726F1FD9">
        <w:rPr>
          <w:rFonts w:ascii="News Gothic GDB" w:hAnsi="News Gothic GDB"/>
          <w:b/>
          <w:bCs/>
          <w:color w:val="000000" w:themeColor="text1"/>
          <w:szCs w:val="22"/>
          <w:u w:val="single"/>
        </w:rPr>
        <w:t xml:space="preserve"> lines 10-14 </w:t>
      </w:r>
      <w:r w:rsidR="21078308" w:rsidRPr="726F1FD9">
        <w:rPr>
          <w:rFonts w:ascii="News Gothic GDB" w:hAnsi="News Gothic GDB"/>
          <w:b/>
          <w:bCs/>
          <w:color w:val="000000" w:themeColor="text1"/>
          <w:szCs w:val="22"/>
          <w:u w:val="single"/>
        </w:rPr>
        <w:t xml:space="preserve">on the </w:t>
      </w:r>
      <w:r w:rsidR="7BF232B6" w:rsidRPr="726F1FD9">
        <w:rPr>
          <w:rFonts w:ascii="News Gothic GDB" w:hAnsi="News Gothic GDB"/>
          <w:b/>
          <w:bCs/>
          <w:color w:val="000000" w:themeColor="text1"/>
          <w:szCs w:val="22"/>
          <w:u w:val="single"/>
        </w:rPr>
        <w:t>sheet “RTS-ICT RM”</w:t>
      </w:r>
      <w:r w:rsidR="6AECD816" w:rsidRPr="726F1FD9">
        <w:rPr>
          <w:rFonts w:ascii="News Gothic GDB" w:hAnsi="News Gothic GDB"/>
          <w:b/>
          <w:bCs/>
          <w:color w:val="000000" w:themeColor="text1"/>
          <w:szCs w:val="22"/>
          <w:u w:val="single"/>
        </w:rPr>
        <w:t xml:space="preserve"> in the document</w:t>
      </w:r>
      <w:r w:rsidR="77FA90B8" w:rsidRPr="726F1FD9">
        <w:rPr>
          <w:rFonts w:ascii="News Gothic GDB" w:hAnsi="News Gothic GDB"/>
          <w:b/>
          <w:bCs/>
          <w:color w:val="000000" w:themeColor="text1"/>
          <w:szCs w:val="22"/>
          <w:u w:val="single"/>
        </w:rPr>
        <w:t xml:space="preserve"> </w:t>
      </w:r>
      <w:hyperlink r:id="rId11">
        <w:r w:rsidR="17995349" w:rsidRPr="726F1FD9">
          <w:rPr>
            <w:rStyle w:val="Hyperlink"/>
            <w:rFonts w:ascii="News Gothic GDB" w:eastAsia="News Gothic GDB" w:hAnsi="News Gothic GDB" w:cs="News Gothic GDB"/>
            <w:szCs w:val="22"/>
          </w:rPr>
          <w:t>DORA Mapping to AU 2025.xlsx</w:t>
        </w:r>
        <w:r w:rsidR="3FFAAF8D" w:rsidRPr="726F1FD9">
          <w:rPr>
            <w:rStyle w:val="Hyperlink"/>
            <w:rFonts w:ascii="News Gothic GDB" w:eastAsia="News Gothic GDB" w:hAnsi="News Gothic GDB" w:cs="News Gothic GDB"/>
            <w:szCs w:val="22"/>
          </w:rPr>
          <w:t>)</w:t>
        </w:r>
      </w:hyperlink>
      <w:r w:rsidR="0ACC1A70" w:rsidRPr="726F1FD9">
        <w:rPr>
          <w:rFonts w:ascii="News Gothic GDB" w:eastAsia="News Gothic GDB" w:hAnsi="News Gothic GDB" w:cs="News Gothic GDB"/>
          <w:szCs w:val="22"/>
          <w:u w:val="single"/>
        </w:rPr>
        <w:t xml:space="preserve"> and in line with the requirements of Article 7 “Cryptographic key management” paragraphs</w:t>
      </w:r>
      <w:r w:rsidR="1AE5BD5A" w:rsidRPr="726F1FD9">
        <w:rPr>
          <w:rFonts w:ascii="News Gothic GDB" w:eastAsia="News Gothic GDB" w:hAnsi="News Gothic GDB" w:cs="News Gothic GDB"/>
          <w:szCs w:val="22"/>
          <w:u w:val="single"/>
        </w:rPr>
        <w:t xml:space="preserve"> 1-5 (Refer to lines 15-19 on the sheet </w:t>
      </w:r>
      <w:r w:rsidR="1AE5BD5A" w:rsidRPr="726F1FD9">
        <w:rPr>
          <w:rFonts w:ascii="News Gothic GDB" w:hAnsi="News Gothic GDB"/>
          <w:b/>
          <w:bCs/>
          <w:color w:val="000000" w:themeColor="text1"/>
          <w:szCs w:val="22"/>
          <w:u w:val="single"/>
        </w:rPr>
        <w:t xml:space="preserve">“RTS-ICT RM” in the document </w:t>
      </w:r>
      <w:hyperlink r:id="rId12">
        <w:r w:rsidR="1AE5BD5A" w:rsidRPr="726F1FD9">
          <w:rPr>
            <w:rStyle w:val="Hyperlink"/>
            <w:rFonts w:ascii="News Gothic GDB" w:eastAsia="News Gothic GDB" w:hAnsi="News Gothic GDB" w:cs="News Gothic GDB"/>
            <w:szCs w:val="22"/>
          </w:rPr>
          <w:t>DORA Mapping to AU 2025.xlsx)</w:t>
        </w:r>
      </w:hyperlink>
    </w:p>
    <w:p w14:paraId="13A081B6" w14:textId="4B25C063" w:rsidR="726F1FD9" w:rsidRDefault="726F1FD9" w:rsidP="4D8E3A3C">
      <w:pPr>
        <w:spacing w:before="0" w:after="0"/>
        <w:ind w:left="0"/>
        <w:jc w:val="both"/>
        <w:rPr>
          <w:rFonts w:ascii="News Gothic GDB" w:eastAsia="News Gothic GDB" w:hAnsi="News Gothic GDB" w:cs="News Gothic GDB"/>
        </w:rPr>
      </w:pPr>
    </w:p>
    <w:p w14:paraId="067F11B9" w14:textId="4134CE7D" w:rsidR="6149E79E" w:rsidRDefault="07D5E34A" w:rsidP="4D8E3A3C">
      <w:pPr>
        <w:spacing w:before="0" w:after="0" w:line="259" w:lineRule="auto"/>
        <w:ind w:left="0"/>
        <w:jc w:val="both"/>
        <w:rPr>
          <w:rFonts w:ascii="News Gothic GDB" w:eastAsia="News Gothic GDB" w:hAnsi="News Gothic GDB" w:cs="News Gothic GDB"/>
        </w:rPr>
      </w:pPr>
      <w:r w:rsidRPr="7A32E7E9">
        <w:rPr>
          <w:rFonts w:ascii="News Gothic GDB" w:eastAsia="News Gothic GDB" w:hAnsi="News Gothic GDB" w:cs="News Gothic GDB"/>
        </w:rPr>
        <w:t>IA noted the following DORA requirement</w:t>
      </w:r>
      <w:r w:rsidR="7FACC0CD" w:rsidRPr="7A32E7E9">
        <w:rPr>
          <w:rFonts w:ascii="News Gothic GDB" w:eastAsia="News Gothic GDB" w:hAnsi="News Gothic GDB" w:cs="News Gothic GDB"/>
        </w:rPr>
        <w:t>s</w:t>
      </w:r>
      <w:r w:rsidRPr="7A32E7E9">
        <w:rPr>
          <w:rFonts w:ascii="News Gothic GDB" w:eastAsia="News Gothic GDB" w:hAnsi="News Gothic GDB" w:cs="News Gothic GDB"/>
        </w:rPr>
        <w:t xml:space="preserve"> w</w:t>
      </w:r>
      <w:r w:rsidR="707A39F8" w:rsidRPr="7A32E7E9">
        <w:rPr>
          <w:rFonts w:ascii="News Gothic GDB" w:eastAsia="News Gothic GDB" w:hAnsi="News Gothic GDB" w:cs="News Gothic GDB"/>
        </w:rPr>
        <w:t>ere</w:t>
      </w:r>
      <w:r w:rsidRPr="7A32E7E9">
        <w:rPr>
          <w:rFonts w:ascii="News Gothic GDB" w:eastAsia="News Gothic GDB" w:hAnsi="News Gothic GDB" w:cs="News Gothic GDB"/>
        </w:rPr>
        <w:t xml:space="preserve"> not addressed </w:t>
      </w:r>
      <w:r w:rsidR="49B557CA" w:rsidRPr="7A32E7E9">
        <w:rPr>
          <w:rFonts w:ascii="News Gothic GDB" w:eastAsia="News Gothic GDB" w:hAnsi="News Gothic GDB" w:cs="News Gothic GDB"/>
        </w:rPr>
        <w:t xml:space="preserve">neither </w:t>
      </w:r>
      <w:r w:rsidRPr="7A32E7E9">
        <w:rPr>
          <w:rFonts w:ascii="News Gothic GDB" w:eastAsia="News Gothic GDB" w:hAnsi="News Gothic GDB" w:cs="News Gothic GDB"/>
        </w:rPr>
        <w:t xml:space="preserve">in the </w:t>
      </w:r>
      <w:r w:rsidR="3C792AD0" w:rsidRPr="7A32E7E9">
        <w:rPr>
          <w:rFonts w:ascii="News Gothic GDB" w:eastAsia="News Gothic GDB" w:hAnsi="News Gothic GDB" w:cs="News Gothic GDB"/>
        </w:rPr>
        <w:t xml:space="preserve">old </w:t>
      </w:r>
      <w:r w:rsidRPr="7A32E7E9">
        <w:rPr>
          <w:rFonts w:ascii="News Gothic GDB" w:eastAsia="News Gothic GDB" w:hAnsi="News Gothic GDB" w:cs="News Gothic GDB"/>
        </w:rPr>
        <w:t>Data Security Guideline V 1.1</w:t>
      </w:r>
      <w:r w:rsidR="66247F2A" w:rsidRPr="7A32E7E9">
        <w:rPr>
          <w:rFonts w:ascii="News Gothic GDB" w:eastAsia="News Gothic GDB" w:hAnsi="News Gothic GDB" w:cs="News Gothic GDB"/>
        </w:rPr>
        <w:t xml:space="preserve"> nor in the </w:t>
      </w:r>
      <w:r w:rsidR="4B677B14" w:rsidRPr="7A32E7E9">
        <w:rPr>
          <w:rFonts w:ascii="News Gothic GDB" w:eastAsia="News Gothic GDB" w:hAnsi="News Gothic GDB" w:cs="News Gothic GDB"/>
        </w:rPr>
        <w:t xml:space="preserve">new </w:t>
      </w:r>
      <w:r w:rsidR="66247F2A" w:rsidRPr="7A32E7E9">
        <w:rPr>
          <w:rFonts w:ascii="News Gothic GDB" w:eastAsia="News Gothic GDB" w:hAnsi="News Gothic GDB" w:cs="News Gothic GDB"/>
        </w:rPr>
        <w:t>Encryption &amp; Key Management Guideline V</w:t>
      </w:r>
      <w:r w:rsidR="12C7571E" w:rsidRPr="7A32E7E9">
        <w:rPr>
          <w:rFonts w:ascii="News Gothic GDB" w:eastAsia="News Gothic GDB" w:hAnsi="News Gothic GDB" w:cs="News Gothic GDB"/>
        </w:rPr>
        <w:t>1.0</w:t>
      </w:r>
    </w:p>
    <w:p w14:paraId="383CF492" w14:textId="4FA7DACC" w:rsidR="5351E6B2" w:rsidRDefault="2B7F7826" w:rsidP="4D8E3A3C">
      <w:pPr>
        <w:pStyle w:val="ListParagraph"/>
        <w:numPr>
          <w:ilvl w:val="0"/>
          <w:numId w:val="19"/>
        </w:numPr>
        <w:spacing w:before="0" w:after="0" w:line="259" w:lineRule="auto"/>
        <w:jc w:val="both"/>
        <w:rPr>
          <w:rFonts w:ascii="News Gothic GDB" w:eastAsia="News Gothic GDB" w:hAnsi="News Gothic GDB" w:cs="News Gothic GDB"/>
        </w:rPr>
      </w:pPr>
      <w:r w:rsidRPr="66BBA356">
        <w:rPr>
          <w:rFonts w:ascii="News Gothic GDB" w:eastAsia="News Gothic GDB" w:hAnsi="News Gothic GDB" w:cs="News Gothic GDB"/>
        </w:rPr>
        <w:t xml:space="preserve">Operational </w:t>
      </w:r>
      <w:r w:rsidR="22A36400" w:rsidRPr="4D8E3A3C">
        <w:rPr>
          <w:rFonts w:ascii="News Gothic GDB" w:eastAsia="News Gothic GDB" w:hAnsi="News Gothic GDB" w:cs="News Gothic GDB"/>
        </w:rPr>
        <w:t>guidance providing information on how to determine necessity to mandate encryption of data in use applying the conditional “where necessary” clause as required by DORA based on data classification and ICT risk assessment, and permissible methods to implement or omit such encryption (e.g., confidential computing)</w:t>
      </w:r>
    </w:p>
    <w:p w14:paraId="2266FB93" w14:textId="1C53856F" w:rsidR="5351E6B2" w:rsidRDefault="6018E2C0" w:rsidP="4D8E3A3C">
      <w:pPr>
        <w:pStyle w:val="ListParagraph"/>
        <w:numPr>
          <w:ilvl w:val="0"/>
          <w:numId w:val="19"/>
        </w:numPr>
        <w:spacing w:before="0" w:after="0" w:line="259" w:lineRule="auto"/>
        <w:jc w:val="both"/>
        <w:rPr>
          <w:rFonts w:ascii="News Gothic GDB" w:eastAsia="News Gothic GDB" w:hAnsi="News Gothic GDB" w:cs="News Gothic GDB"/>
        </w:rPr>
      </w:pPr>
      <w:r w:rsidRPr="4D8E3A3C">
        <w:rPr>
          <w:rFonts w:ascii="News Gothic GDB" w:eastAsia="News Gothic GDB" w:hAnsi="News Gothic GDB" w:cs="News Gothic GDB"/>
        </w:rPr>
        <w:t>Lack of minimum requirements deficiency for the monitoring/notification of the key/certificate expiration</w:t>
      </w:r>
    </w:p>
    <w:p w14:paraId="3AF5734F" w14:textId="687595A6" w:rsidR="726F1FD9" w:rsidRDefault="726F1FD9" w:rsidP="4D8E3A3C">
      <w:pPr>
        <w:spacing w:before="0" w:after="0"/>
        <w:ind w:left="0"/>
        <w:jc w:val="both"/>
        <w:rPr>
          <w:rFonts w:ascii="News Gothic GDB" w:eastAsia="News Gothic GDB" w:hAnsi="News Gothic GDB" w:cs="News Gothic GDB"/>
        </w:rPr>
      </w:pPr>
    </w:p>
    <w:p w14:paraId="3412FE70" w14:textId="43654C37" w:rsidR="726F1FD9" w:rsidRDefault="3DF9D2CD" w:rsidP="4D8E3A3C">
      <w:pPr>
        <w:spacing w:before="0" w:after="0"/>
        <w:ind w:left="0"/>
        <w:jc w:val="both"/>
        <w:rPr>
          <w:rFonts w:ascii="News Gothic GDB" w:eastAsia="News Gothic GDB" w:hAnsi="News Gothic GDB" w:cs="News Gothic GDB"/>
          <w:color w:val="000000" w:themeColor="text1"/>
        </w:rPr>
      </w:pPr>
      <w:r w:rsidRPr="4D8E3A3C">
        <w:rPr>
          <w:rFonts w:ascii="News Gothic GDB" w:eastAsia="News Gothic GDB" w:hAnsi="News Gothic GDB" w:cs="News Gothic GDB"/>
        </w:rPr>
        <w:t xml:space="preserve">However, </w:t>
      </w:r>
      <w:r w:rsidR="07A46502" w:rsidRPr="4D8E3A3C">
        <w:rPr>
          <w:rFonts w:ascii="News Gothic GDB" w:eastAsia="News Gothic GDB" w:hAnsi="News Gothic GDB" w:cs="News Gothic GDB"/>
        </w:rPr>
        <w:t>IA didn’t raise a finding due to</w:t>
      </w:r>
      <w:r w:rsidR="56EE10D2" w:rsidRPr="4D8E3A3C">
        <w:rPr>
          <w:rFonts w:ascii="News Gothic GDB" w:eastAsia="News Gothic GDB" w:hAnsi="News Gothic GDB" w:cs="News Gothic GDB"/>
        </w:rPr>
        <w:t>:</w:t>
      </w:r>
    </w:p>
    <w:p w14:paraId="5E02AB12" w14:textId="18368BEC" w:rsidR="726F1FD9" w:rsidRDefault="56EE10D2" w:rsidP="4D8E3A3C">
      <w:pPr>
        <w:pStyle w:val="ListParagraph"/>
        <w:numPr>
          <w:ilvl w:val="0"/>
          <w:numId w:val="8"/>
        </w:numPr>
        <w:spacing w:before="0" w:after="0" w:line="259" w:lineRule="auto"/>
        <w:jc w:val="both"/>
        <w:rPr>
          <w:rFonts w:ascii="News Gothic GDB" w:eastAsia="News Gothic GDB" w:hAnsi="News Gothic GDB" w:cs="News Gothic GDB"/>
        </w:rPr>
      </w:pPr>
      <w:r w:rsidRPr="4D8E3A3C">
        <w:rPr>
          <w:rFonts w:ascii="News Gothic GDB" w:eastAsia="News Gothic GDB" w:hAnsi="News Gothic GDB" w:cs="News Gothic GDB"/>
        </w:rPr>
        <w:t>The</w:t>
      </w:r>
      <w:r w:rsidRPr="66BBA356">
        <w:rPr>
          <w:rFonts w:ascii="News Gothic GDB" w:eastAsia="News Gothic GDB" w:hAnsi="News Gothic GDB" w:cs="News Gothic GDB"/>
        </w:rPr>
        <w:t xml:space="preserve"> </w:t>
      </w:r>
      <w:r w:rsidR="5956F75C" w:rsidRPr="66BBA356">
        <w:rPr>
          <w:rFonts w:ascii="News Gothic GDB" w:eastAsia="News Gothic GDB" w:hAnsi="News Gothic GDB" w:cs="News Gothic GDB"/>
        </w:rPr>
        <w:t>data</w:t>
      </w:r>
      <w:r w:rsidRPr="4D8E3A3C">
        <w:rPr>
          <w:rFonts w:ascii="News Gothic GDB" w:eastAsia="News Gothic GDB" w:hAnsi="News Gothic GDB" w:cs="News Gothic GDB"/>
        </w:rPr>
        <w:t xml:space="preserve"> security guideline published </w:t>
      </w:r>
      <w:r w:rsidR="01740588" w:rsidRPr="4D8E3A3C">
        <w:rPr>
          <w:rFonts w:ascii="News Gothic GDB" w:eastAsia="News Gothic GDB" w:hAnsi="News Gothic GDB" w:cs="News Gothic GDB"/>
        </w:rPr>
        <w:t xml:space="preserve">on the date 15/07/2024 </w:t>
      </w:r>
      <w:r w:rsidRPr="4D8E3A3C">
        <w:rPr>
          <w:rFonts w:ascii="News Gothic GDB" w:eastAsia="News Gothic GDB" w:hAnsi="News Gothic GDB" w:cs="News Gothic GDB"/>
        </w:rPr>
        <w:t>before the</w:t>
      </w:r>
      <w:r w:rsidR="07A46502" w:rsidRPr="4D8E3A3C">
        <w:rPr>
          <w:rFonts w:ascii="News Gothic GDB" w:eastAsia="News Gothic GDB" w:hAnsi="News Gothic GDB" w:cs="News Gothic GDB"/>
        </w:rPr>
        <w:t xml:space="preserve"> </w:t>
      </w:r>
      <w:r w:rsidR="01740588" w:rsidRPr="4D8E3A3C">
        <w:rPr>
          <w:rFonts w:ascii="News Gothic GDB" w:eastAsia="News Gothic GDB" w:hAnsi="News Gothic GDB" w:cs="News Gothic GDB"/>
        </w:rPr>
        <w:t>date DORA became applicable</w:t>
      </w:r>
    </w:p>
    <w:p w14:paraId="0B635F28" w14:textId="317F3585" w:rsidR="726F1FD9" w:rsidRDefault="56EE10D2" w:rsidP="4D8E3A3C">
      <w:pPr>
        <w:pStyle w:val="ListParagraph"/>
        <w:numPr>
          <w:ilvl w:val="0"/>
          <w:numId w:val="8"/>
        </w:numPr>
        <w:spacing w:before="0" w:after="0" w:line="259" w:lineRule="auto"/>
        <w:jc w:val="both"/>
        <w:rPr>
          <w:rFonts w:ascii="News Gothic GDB" w:eastAsia="News Gothic GDB" w:hAnsi="News Gothic GDB" w:cs="News Gothic GDB"/>
        </w:rPr>
      </w:pPr>
      <w:r w:rsidRPr="4D8E3A3C">
        <w:rPr>
          <w:rFonts w:ascii="News Gothic GDB" w:eastAsia="News Gothic GDB" w:hAnsi="News Gothic GDB" w:cs="News Gothic GDB"/>
        </w:rPr>
        <w:t>the</w:t>
      </w:r>
      <w:r w:rsidR="07A46502" w:rsidRPr="4D8E3A3C">
        <w:rPr>
          <w:rFonts w:ascii="News Gothic GDB" w:eastAsia="News Gothic GDB" w:hAnsi="News Gothic GDB" w:cs="News Gothic GDB"/>
        </w:rPr>
        <w:t xml:space="preserve"> open </w:t>
      </w:r>
      <w:r w:rsidR="7EE616CB" w:rsidRPr="4D8E3A3C">
        <w:rPr>
          <w:rFonts w:ascii="News Gothic GDB" w:eastAsia="News Gothic GDB" w:hAnsi="News Gothic GDB" w:cs="News Gothic GDB"/>
        </w:rPr>
        <w:t xml:space="preserve">S3 </w:t>
      </w:r>
      <w:r w:rsidR="0510A4AB" w:rsidRPr="4D8E3A3C">
        <w:rPr>
          <w:rFonts w:ascii="News Gothic GDB" w:eastAsia="News Gothic GDB" w:hAnsi="News Gothic GDB" w:cs="News Gothic GDB"/>
        </w:rPr>
        <w:t xml:space="preserve">finding </w:t>
      </w:r>
      <w:r w:rsidR="13F581AA" w:rsidRPr="4D8E3A3C">
        <w:rPr>
          <w:rFonts w:ascii="News Gothic GDB" w:eastAsia="News Gothic GDB" w:hAnsi="News Gothic GDB" w:cs="News Gothic GDB"/>
        </w:rPr>
        <w:t>under the 2024-063 Technology Governance audit</w:t>
      </w:r>
      <w:r w:rsidR="54E8CAAF" w:rsidRPr="4D8E3A3C">
        <w:rPr>
          <w:rFonts w:ascii="News Gothic GDB" w:eastAsia="News Gothic GDB" w:hAnsi="News Gothic GDB" w:cs="News Gothic GDB"/>
        </w:rPr>
        <w:t xml:space="preserve"> addressing procedures to be published by </w:t>
      </w:r>
      <w:r w:rsidR="19581BC2" w:rsidRPr="4D8E3A3C">
        <w:rPr>
          <w:rFonts w:ascii="News Gothic GDB" w:eastAsia="News Gothic GDB" w:hAnsi="News Gothic GDB" w:cs="News Gothic GDB"/>
        </w:rPr>
        <w:t>December</w:t>
      </w:r>
      <w:r w:rsidR="54E8CAAF" w:rsidRPr="4D8E3A3C">
        <w:rPr>
          <w:rFonts w:ascii="News Gothic GDB" w:eastAsia="News Gothic GDB" w:hAnsi="News Gothic GDB" w:cs="News Gothic GDB"/>
        </w:rPr>
        <w:t xml:space="preserve"> 2026</w:t>
      </w:r>
    </w:p>
    <w:p w14:paraId="70E994A7" w14:textId="28CD0755" w:rsidR="726F1FD9" w:rsidRDefault="726F1FD9" w:rsidP="4D8E3A3C">
      <w:pPr>
        <w:spacing w:before="0" w:after="0" w:line="259" w:lineRule="auto"/>
        <w:ind w:left="0"/>
        <w:jc w:val="both"/>
        <w:rPr>
          <w:rFonts w:ascii="News Gothic GDB" w:eastAsia="News Gothic GDB" w:hAnsi="News Gothic GDB" w:cs="News Gothic GDB"/>
        </w:rPr>
      </w:pPr>
    </w:p>
    <w:p w14:paraId="5851DE81" w14:textId="0DF40FF5" w:rsidR="726F1FD9" w:rsidRDefault="4DDCFBA5" w:rsidP="4D8E3A3C">
      <w:pPr>
        <w:spacing w:before="0" w:after="0" w:line="259" w:lineRule="auto"/>
        <w:ind w:left="0"/>
        <w:jc w:val="both"/>
        <w:rPr>
          <w:rFonts w:ascii="News Gothic GDB" w:eastAsia="News Gothic GDB" w:hAnsi="News Gothic GDB" w:cs="News Gothic GDB"/>
        </w:rPr>
      </w:pPr>
      <w:r w:rsidRPr="7A32E7E9">
        <w:rPr>
          <w:rFonts w:ascii="News Gothic GDB" w:eastAsia="News Gothic GDB" w:hAnsi="News Gothic GDB" w:cs="News Gothic GDB"/>
        </w:rPr>
        <w:t>Future Note:</w:t>
      </w:r>
      <w:r w:rsidR="75013A5B" w:rsidRPr="7A32E7E9">
        <w:rPr>
          <w:rFonts w:ascii="News Gothic GDB" w:eastAsia="News Gothic GDB" w:hAnsi="News Gothic GDB" w:cs="News Gothic GDB"/>
        </w:rPr>
        <w:t xml:space="preserve"> </w:t>
      </w:r>
      <w:r w:rsidR="565F796D" w:rsidRPr="7A32E7E9">
        <w:rPr>
          <w:rFonts w:ascii="News Gothic GDB" w:eastAsia="News Gothic GDB" w:hAnsi="News Gothic GDB" w:cs="News Gothic GDB"/>
        </w:rPr>
        <w:t xml:space="preserve">IA raised a future note (FuN number 250804132510) recommending that this area be revisited in the next audit cycle to evaluate whether the </w:t>
      </w:r>
      <w:r w:rsidR="776E4C22" w:rsidRPr="7A32E7E9">
        <w:rPr>
          <w:rFonts w:ascii="News Gothic GDB" w:eastAsia="News Gothic GDB" w:hAnsi="News Gothic GDB" w:cs="News Gothic GDB"/>
        </w:rPr>
        <w:t>first LoD</w:t>
      </w:r>
      <w:r w:rsidR="565F796D" w:rsidRPr="7A32E7E9">
        <w:rPr>
          <w:rFonts w:ascii="News Gothic GDB" w:eastAsia="News Gothic GDB" w:hAnsi="News Gothic GDB" w:cs="News Gothic GDB"/>
        </w:rPr>
        <w:t xml:space="preserve"> procedures are covering the DORA requirement pertaining to encryption </w:t>
      </w:r>
      <w:r w:rsidR="423ACFD4" w:rsidRPr="7A32E7E9">
        <w:rPr>
          <w:rFonts w:ascii="News Gothic GDB" w:eastAsia="News Gothic GDB" w:hAnsi="News Gothic GDB" w:cs="News Gothic GDB"/>
        </w:rPr>
        <w:t>for data in use</w:t>
      </w:r>
      <w:r w:rsidR="34961E05" w:rsidRPr="7A32E7E9">
        <w:rPr>
          <w:rFonts w:ascii="News Gothic GDB" w:eastAsia="News Gothic GDB" w:hAnsi="News Gothic GDB" w:cs="News Gothic GDB"/>
        </w:rPr>
        <w:t xml:space="preserve"> &amp; key/certificate monitoring.</w:t>
      </w:r>
    </w:p>
    <w:p w14:paraId="2AB80BB2" w14:textId="43E0A7B3" w:rsidR="7C1E9A1E" w:rsidRDefault="7C1E9A1E" w:rsidP="7C1E9A1E">
      <w:pPr>
        <w:spacing w:before="0" w:after="0" w:line="259" w:lineRule="auto"/>
        <w:ind w:left="0"/>
        <w:jc w:val="both"/>
        <w:rPr>
          <w:rFonts w:ascii="News Gothic GDB" w:eastAsia="News Gothic GDB" w:hAnsi="News Gothic GDB" w:cs="News Gothic GDB"/>
          <w:u w:val="single"/>
        </w:rPr>
      </w:pPr>
    </w:p>
    <w:p w14:paraId="66EB5E5B" w14:textId="22B6A019" w:rsidR="56E17FC5" w:rsidRDefault="56E17FC5" w:rsidP="7C1E9A1E">
      <w:pPr>
        <w:spacing w:before="0" w:after="0" w:line="259" w:lineRule="auto"/>
        <w:ind w:left="0"/>
        <w:jc w:val="both"/>
        <w:rPr>
          <w:rFonts w:ascii="News Gothic GDB" w:eastAsia="News Gothic GDB" w:hAnsi="News Gothic GDB" w:cs="News Gothic GDB"/>
          <w:highlight w:val="green"/>
          <w:u w:val="single"/>
        </w:rPr>
      </w:pPr>
      <w:r w:rsidRPr="7C1E9A1E">
        <w:rPr>
          <w:rFonts w:ascii="News Gothic GDB" w:eastAsia="News Gothic GDB" w:hAnsi="News Gothic GDB" w:cs="News Gothic GDB"/>
          <w:highlight w:val="green"/>
          <w:u w:val="single"/>
        </w:rPr>
        <w:t>Coverage result: OK</w:t>
      </w:r>
      <w:r w:rsidR="722F4FA5" w:rsidRPr="66BBA356">
        <w:rPr>
          <w:rFonts w:ascii="News Gothic GDB" w:eastAsia="News Gothic GDB" w:hAnsi="News Gothic GDB" w:cs="News Gothic GDB"/>
          <w:highlight w:val="green"/>
          <w:u w:val="single"/>
        </w:rPr>
        <w:t xml:space="preserve"> with Future Note</w:t>
      </w:r>
    </w:p>
    <w:tbl>
      <w:tblPr>
        <w:tblStyle w:val="TableGrid"/>
        <w:tblW w:w="11110" w:type="dxa"/>
        <w:tblLayout w:type="fixed"/>
        <w:tblLook w:val="04A0" w:firstRow="1" w:lastRow="0" w:firstColumn="1" w:lastColumn="0" w:noHBand="0" w:noVBand="1"/>
      </w:tblPr>
      <w:tblGrid>
        <w:gridCol w:w="540"/>
        <w:gridCol w:w="9808"/>
        <w:gridCol w:w="762"/>
      </w:tblGrid>
      <w:tr w:rsidR="002C24BB" w:rsidRPr="001D162F" w14:paraId="3A5D41A8" w14:textId="77777777" w:rsidTr="607DF81B">
        <w:trPr>
          <w:trHeight w:val="539"/>
        </w:trPr>
        <w:tc>
          <w:tcPr>
            <w:tcW w:w="540" w:type="dxa"/>
          </w:tcPr>
          <w:p w14:paraId="2FB1A3F2" w14:textId="77777777" w:rsidR="0031401F" w:rsidRPr="001D162F" w:rsidRDefault="0031401F">
            <w:pPr>
              <w:spacing w:before="0" w:after="0"/>
              <w:ind w:left="0"/>
              <w:jc w:val="both"/>
              <w:rPr>
                <w:rFonts w:ascii="News Gothic GDB" w:hAnsi="News Gothic GDB"/>
                <w:b/>
                <w:szCs w:val="22"/>
              </w:rPr>
            </w:pPr>
            <w:bookmarkStart w:id="1" w:name="_Hlk160028574"/>
            <w:r w:rsidRPr="001D162F">
              <w:rPr>
                <w:rFonts w:ascii="News Gothic GDB" w:hAnsi="News Gothic GDB"/>
                <w:b/>
                <w:szCs w:val="22"/>
              </w:rPr>
              <w:t>AP</w:t>
            </w:r>
          </w:p>
        </w:tc>
        <w:tc>
          <w:tcPr>
            <w:tcW w:w="9808" w:type="dxa"/>
          </w:tcPr>
          <w:p w14:paraId="4CEB4C5C" w14:textId="77777777" w:rsidR="0031401F" w:rsidRPr="001D162F" w:rsidRDefault="0031401F">
            <w:pPr>
              <w:spacing w:before="0" w:after="0"/>
              <w:ind w:left="0"/>
              <w:jc w:val="both"/>
              <w:rPr>
                <w:rFonts w:ascii="News Gothic GDB" w:hAnsi="News Gothic GDB"/>
                <w:b/>
                <w:bCs/>
              </w:rPr>
            </w:pPr>
            <w:r w:rsidRPr="001D162F">
              <w:rPr>
                <w:rFonts w:ascii="News Gothic GDB" w:hAnsi="News Gothic GDB"/>
                <w:b/>
                <w:bCs/>
              </w:rPr>
              <w:t>Work done</w:t>
            </w:r>
          </w:p>
        </w:tc>
        <w:tc>
          <w:tcPr>
            <w:tcW w:w="762" w:type="dxa"/>
          </w:tcPr>
          <w:p w14:paraId="79DD5044" w14:textId="77777777" w:rsidR="0031401F" w:rsidRPr="001D162F" w:rsidRDefault="0031401F">
            <w:pPr>
              <w:spacing w:before="0" w:after="0"/>
              <w:ind w:left="0"/>
              <w:jc w:val="both"/>
              <w:rPr>
                <w:rFonts w:ascii="News Gothic GDB" w:hAnsi="News Gothic GDB"/>
                <w:b/>
                <w:bCs/>
              </w:rPr>
            </w:pPr>
            <w:r w:rsidRPr="001D162F">
              <w:rPr>
                <w:rFonts w:ascii="News Gothic GDB" w:hAnsi="News Gothic GDB"/>
                <w:b/>
                <w:bCs/>
              </w:rPr>
              <w:t>Result</w:t>
            </w:r>
          </w:p>
        </w:tc>
      </w:tr>
      <w:tr w:rsidR="002C24BB" w:rsidRPr="001D162F" w14:paraId="62285DFF" w14:textId="77777777" w:rsidTr="607DF81B">
        <w:trPr>
          <w:trHeight w:val="539"/>
        </w:trPr>
        <w:tc>
          <w:tcPr>
            <w:tcW w:w="540" w:type="dxa"/>
          </w:tcPr>
          <w:p w14:paraId="26AC94BD" w14:textId="77777777" w:rsidR="0031401F" w:rsidRPr="001D162F" w:rsidRDefault="0031401F">
            <w:pPr>
              <w:spacing w:before="0" w:after="0"/>
              <w:ind w:left="0"/>
              <w:jc w:val="both"/>
              <w:rPr>
                <w:rFonts w:ascii="News Gothic GDB" w:hAnsi="News Gothic GDB"/>
                <w:b/>
                <w:szCs w:val="22"/>
              </w:rPr>
            </w:pPr>
            <w:r w:rsidRPr="001D162F">
              <w:rPr>
                <w:rFonts w:ascii="News Gothic GDB" w:hAnsi="News Gothic GDB"/>
                <w:b/>
                <w:szCs w:val="22"/>
              </w:rPr>
              <w:t>TP1</w:t>
            </w:r>
          </w:p>
        </w:tc>
        <w:tc>
          <w:tcPr>
            <w:tcW w:w="9808" w:type="dxa"/>
          </w:tcPr>
          <w:p w14:paraId="1BFBE50C" w14:textId="7E883E94" w:rsidR="00967EE4" w:rsidRPr="001D162F" w:rsidRDefault="00967EE4" w:rsidP="00967EE4">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IA to check SII 2024-040</w:t>
            </w:r>
            <w:r w:rsidR="00E31807" w:rsidRPr="001D162F">
              <w:rPr>
                <w:rFonts w:ascii="News Gothic GDB" w:hAnsi="News Gothic GDB"/>
                <w:bCs/>
                <w:szCs w:val="22"/>
              </w:rPr>
              <w:t xml:space="preserve"> </w:t>
            </w:r>
            <w:r w:rsidRPr="001D162F">
              <w:rPr>
                <w:rFonts w:ascii="News Gothic GDB" w:hAnsi="News Gothic GDB"/>
                <w:bCs/>
                <w:szCs w:val="22"/>
              </w:rPr>
              <w:t>F06 status: - Lack of timely update and review of Cryptography Guideline (SII from previous audit 2024-040 Cyber and IS audit, Cryptography guideline document in Q3 2024 was replaced by new Data Security Guideline).</w:t>
            </w:r>
          </w:p>
          <w:p w14:paraId="5F628957" w14:textId="77777777" w:rsidR="00967EE4" w:rsidRPr="001D162F" w:rsidRDefault="00967EE4" w:rsidP="00967EE4">
            <w:pPr>
              <w:autoSpaceDE w:val="0"/>
              <w:autoSpaceDN w:val="0"/>
              <w:adjustRightInd w:val="0"/>
              <w:spacing w:before="0" w:after="0"/>
              <w:ind w:left="0"/>
              <w:jc w:val="both"/>
              <w:rPr>
                <w:rFonts w:ascii="News Gothic GDB" w:hAnsi="News Gothic GDB"/>
                <w:bCs/>
                <w:szCs w:val="22"/>
              </w:rPr>
            </w:pPr>
          </w:p>
          <w:p w14:paraId="13883948" w14:textId="0E44F5C6" w:rsidR="00DD6A6D" w:rsidRPr="001D162F" w:rsidRDefault="00585F49" w:rsidP="00585F49">
            <w:pPr>
              <w:autoSpaceDE w:val="0"/>
              <w:autoSpaceDN w:val="0"/>
              <w:adjustRightInd w:val="0"/>
              <w:spacing w:before="0" w:after="0"/>
              <w:ind w:left="0"/>
              <w:jc w:val="both"/>
              <w:rPr>
                <w:rFonts w:ascii="News Gothic GDB" w:hAnsi="News Gothic GDB"/>
                <w:b/>
                <w:szCs w:val="22"/>
              </w:rPr>
            </w:pPr>
            <w:r w:rsidRPr="001D162F">
              <w:rPr>
                <w:rFonts w:ascii="News Gothic GDB" w:hAnsi="News Gothic GDB"/>
                <w:b/>
                <w:szCs w:val="22"/>
              </w:rPr>
              <w:t xml:space="preserve">1.1 </w:t>
            </w:r>
            <w:r w:rsidR="00967EE4" w:rsidRPr="001D162F">
              <w:rPr>
                <w:rFonts w:ascii="News Gothic GDB" w:hAnsi="News Gothic GDB"/>
                <w:b/>
                <w:szCs w:val="22"/>
              </w:rPr>
              <w:t>DE: Verify the performance of a timely update/review of the Cryptography Guideline/Data Security Guideline</w:t>
            </w:r>
          </w:p>
          <w:p w14:paraId="0B0CE301" w14:textId="7C92F1DF" w:rsidR="00DD6A6D" w:rsidRPr="001D162F" w:rsidRDefault="5E08317E" w:rsidP="4D8E3A3C">
            <w:pPr>
              <w:autoSpaceDE w:val="0"/>
              <w:autoSpaceDN w:val="0"/>
              <w:adjustRightInd w:val="0"/>
              <w:spacing w:before="0" w:after="0"/>
              <w:ind w:left="0"/>
              <w:jc w:val="both"/>
              <w:rPr>
                <w:rFonts w:ascii="News Gothic GDB" w:hAnsi="News Gothic GDB"/>
              </w:rPr>
            </w:pPr>
            <w:r w:rsidRPr="4D8E3A3C">
              <w:rPr>
                <w:rFonts w:ascii="News Gothic GDB" w:hAnsi="News Gothic GDB"/>
              </w:rPr>
              <w:t xml:space="preserve">Observation: </w:t>
            </w:r>
            <w:r w:rsidR="0880AAA0" w:rsidRPr="4D8E3A3C">
              <w:rPr>
                <w:rFonts w:ascii="News Gothic GDB" w:hAnsi="News Gothic GDB"/>
              </w:rPr>
              <w:t xml:space="preserve">The guideline was replaced with the ICT Guideline “Encryption and Key Management </w:t>
            </w:r>
            <w:r w:rsidR="24AD98CB" w:rsidRPr="4D8E3A3C">
              <w:rPr>
                <w:rFonts w:ascii="News Gothic GDB" w:hAnsi="News Gothic GDB"/>
              </w:rPr>
              <w:t xml:space="preserve">v1.0” from Jan 17, 2025. As </w:t>
            </w:r>
            <w:r w:rsidR="23047EE4" w:rsidRPr="4D8E3A3C">
              <w:rPr>
                <w:rFonts w:ascii="News Gothic GDB" w:hAnsi="News Gothic GDB"/>
              </w:rPr>
              <w:t>for</w:t>
            </w:r>
            <w:r w:rsidR="24AD98CB" w:rsidRPr="4D8E3A3C">
              <w:rPr>
                <w:rFonts w:ascii="News Gothic GDB" w:hAnsi="News Gothic GDB"/>
              </w:rPr>
              <w:t xml:space="preserve"> the audit, there is no need to perform a yearly review, nor are there indicators </w:t>
            </w:r>
            <w:r w:rsidR="561D7F57" w:rsidRPr="4D8E3A3C">
              <w:rPr>
                <w:rFonts w:ascii="News Gothic GDB" w:hAnsi="News Gothic GDB"/>
              </w:rPr>
              <w:t>that this document will not be reviewed in the next cycle.</w:t>
            </w:r>
          </w:p>
          <w:p w14:paraId="21468A77" w14:textId="77777777" w:rsidR="00223DFF" w:rsidRPr="001D162F" w:rsidRDefault="00223DFF" w:rsidP="00223DFF">
            <w:pPr>
              <w:autoSpaceDE w:val="0"/>
              <w:autoSpaceDN w:val="0"/>
              <w:adjustRightInd w:val="0"/>
              <w:spacing w:before="0" w:after="0"/>
              <w:ind w:left="0"/>
              <w:jc w:val="both"/>
              <w:rPr>
                <w:rFonts w:ascii="News Gothic GDB" w:hAnsi="News Gothic GDB"/>
                <w:b/>
                <w:bCs/>
              </w:rPr>
            </w:pPr>
          </w:p>
          <w:p w14:paraId="436D5DDC" w14:textId="63E138F9" w:rsidR="00223DFF" w:rsidRPr="001D162F" w:rsidRDefault="5E08317E" w:rsidP="00223DFF">
            <w:pPr>
              <w:autoSpaceDE w:val="0"/>
              <w:autoSpaceDN w:val="0"/>
              <w:adjustRightInd w:val="0"/>
              <w:spacing w:before="0" w:after="0"/>
              <w:ind w:left="0"/>
              <w:jc w:val="both"/>
              <w:rPr>
                <w:rFonts w:ascii="News Gothic GDB" w:hAnsi="News Gothic GDB"/>
                <w:b/>
                <w:bCs/>
              </w:rPr>
            </w:pPr>
            <w:r w:rsidRPr="4D8E3A3C">
              <w:rPr>
                <w:rFonts w:ascii="News Gothic GDB" w:hAnsi="News Gothic GDB"/>
                <w:b/>
                <w:bCs/>
              </w:rPr>
              <w:t xml:space="preserve">1.1 Conclusion: </w:t>
            </w:r>
            <w:r w:rsidRPr="4D8E3A3C">
              <w:rPr>
                <w:rFonts w:ascii="News Gothic GDB" w:hAnsi="News Gothic GDB"/>
                <w:b/>
                <w:bCs/>
                <w:highlight w:val="green"/>
              </w:rPr>
              <w:t>OK</w:t>
            </w:r>
          </w:p>
          <w:p w14:paraId="6E2FA49C" w14:textId="77777777" w:rsidR="00DD6A6D" w:rsidRPr="001D162F" w:rsidRDefault="00DD6A6D" w:rsidP="00585F49">
            <w:pPr>
              <w:autoSpaceDE w:val="0"/>
              <w:autoSpaceDN w:val="0"/>
              <w:adjustRightInd w:val="0"/>
              <w:spacing w:before="0" w:after="0"/>
              <w:ind w:left="0"/>
              <w:jc w:val="both"/>
              <w:rPr>
                <w:rFonts w:ascii="News Gothic GDB" w:hAnsi="News Gothic GDB"/>
                <w:bCs/>
                <w:szCs w:val="22"/>
              </w:rPr>
            </w:pPr>
          </w:p>
          <w:p w14:paraId="436ED7E1" w14:textId="77777777" w:rsidR="00DD6A6D" w:rsidRPr="001D162F" w:rsidRDefault="00585F49" w:rsidP="00585F49">
            <w:pPr>
              <w:autoSpaceDE w:val="0"/>
              <w:autoSpaceDN w:val="0"/>
              <w:adjustRightInd w:val="0"/>
              <w:spacing w:before="0" w:after="0"/>
              <w:ind w:left="0"/>
              <w:jc w:val="both"/>
              <w:rPr>
                <w:rFonts w:ascii="News Gothic GDB" w:hAnsi="News Gothic GDB"/>
                <w:b/>
                <w:szCs w:val="22"/>
              </w:rPr>
            </w:pPr>
            <w:r w:rsidRPr="001D162F">
              <w:rPr>
                <w:rFonts w:ascii="News Gothic GDB" w:hAnsi="News Gothic GDB"/>
                <w:b/>
                <w:szCs w:val="22"/>
              </w:rPr>
              <w:t xml:space="preserve">1.2 </w:t>
            </w:r>
            <w:r w:rsidR="00967EE4" w:rsidRPr="001D162F">
              <w:rPr>
                <w:rFonts w:ascii="News Gothic GDB" w:hAnsi="News Gothic GDB"/>
                <w:b/>
                <w:szCs w:val="22"/>
              </w:rPr>
              <w:t xml:space="preserve">DE: FuN 240708115004: Review the requirements provided in the new Data Security Guideline recently (that replaced Cryptography guideline document in Q3 2024). </w:t>
            </w:r>
          </w:p>
          <w:p w14:paraId="15FEE84D" w14:textId="09FCB571" w:rsidR="00585F49" w:rsidRPr="001D162F" w:rsidRDefault="00D56778"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Core function of the document is highlighted here – as derived from DORA:</w:t>
            </w:r>
          </w:p>
          <w:p w14:paraId="4EF4D40A" w14:textId="68B81B9C" w:rsidR="00D56778" w:rsidRPr="001D162F" w:rsidRDefault="00D56778"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noProof/>
                <w:szCs w:val="22"/>
              </w:rPr>
              <w:drawing>
                <wp:inline distT="0" distB="0" distL="0" distR="0" wp14:anchorId="7A08145F" wp14:editId="23028583">
                  <wp:extent cx="5577205" cy="5876290"/>
                  <wp:effectExtent l="0" t="0" r="4445" b="0"/>
                  <wp:docPr id="196385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59570" name=""/>
                          <pic:cNvPicPr/>
                        </pic:nvPicPr>
                        <pic:blipFill>
                          <a:blip r:embed="rId13"/>
                          <a:stretch>
                            <a:fillRect/>
                          </a:stretch>
                        </pic:blipFill>
                        <pic:spPr>
                          <a:xfrm>
                            <a:off x="0" y="0"/>
                            <a:ext cx="5577205" cy="5876290"/>
                          </a:xfrm>
                          <a:prstGeom prst="rect">
                            <a:avLst/>
                          </a:prstGeom>
                        </pic:spPr>
                      </pic:pic>
                    </a:graphicData>
                  </a:graphic>
                </wp:inline>
              </w:drawing>
            </w:r>
          </w:p>
          <w:p w14:paraId="58F9106E" w14:textId="67B96810" w:rsidR="00D56778" w:rsidRPr="001D162F" w:rsidRDefault="00D56778"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Summary of the guideline’s requirements:</w:t>
            </w:r>
          </w:p>
          <w:p w14:paraId="20A5FDD6" w14:textId="64803D8B" w:rsidR="00D56778" w:rsidRPr="001D162F" w:rsidRDefault="00B412DE" w:rsidP="00082651">
            <w:pPr>
              <w:pStyle w:val="ListParagraph"/>
              <w:numPr>
                <w:ilvl w:val="0"/>
                <w:numId w:val="20"/>
              </w:numPr>
              <w:autoSpaceDE w:val="0"/>
              <w:autoSpaceDN w:val="0"/>
              <w:adjustRightInd w:val="0"/>
              <w:spacing w:before="0" w:after="0"/>
              <w:jc w:val="both"/>
              <w:rPr>
                <w:rFonts w:ascii="News Gothic GDB" w:hAnsi="News Gothic GDB"/>
                <w:bCs/>
                <w:szCs w:val="22"/>
              </w:rPr>
            </w:pPr>
            <w:r w:rsidRPr="001D162F">
              <w:rPr>
                <w:rFonts w:ascii="News Gothic GDB" w:hAnsi="News Gothic GDB"/>
                <w:bCs/>
                <w:szCs w:val="22"/>
              </w:rPr>
              <w:t>Procedure, Development and Governance</w:t>
            </w:r>
          </w:p>
          <w:p w14:paraId="1207ABB5" w14:textId="4F8C93E9" w:rsidR="00B412DE" w:rsidRPr="001D162F" w:rsidRDefault="00B412DE" w:rsidP="00082651">
            <w:pPr>
              <w:pStyle w:val="ListParagraph"/>
              <w:numPr>
                <w:ilvl w:val="0"/>
                <w:numId w:val="20"/>
              </w:numPr>
              <w:autoSpaceDE w:val="0"/>
              <w:autoSpaceDN w:val="0"/>
              <w:adjustRightInd w:val="0"/>
              <w:spacing w:before="0" w:after="0"/>
              <w:jc w:val="both"/>
              <w:rPr>
                <w:rFonts w:ascii="News Gothic GDB" w:hAnsi="News Gothic GDB"/>
                <w:bCs/>
                <w:szCs w:val="22"/>
              </w:rPr>
            </w:pPr>
            <w:r w:rsidRPr="001D162F">
              <w:rPr>
                <w:rFonts w:ascii="News Gothic GDB" w:hAnsi="News Gothic GDB"/>
                <w:bCs/>
                <w:szCs w:val="22"/>
              </w:rPr>
              <w:t>Selection and Implementation of Cryptographic Measures</w:t>
            </w:r>
          </w:p>
          <w:p w14:paraId="7FC26B55" w14:textId="4FB9AFDF" w:rsidR="00B412DE" w:rsidRPr="001D162F" w:rsidRDefault="00B412DE" w:rsidP="00082651">
            <w:pPr>
              <w:pStyle w:val="ListParagraph"/>
              <w:numPr>
                <w:ilvl w:val="0"/>
                <w:numId w:val="20"/>
              </w:numPr>
              <w:autoSpaceDE w:val="0"/>
              <w:autoSpaceDN w:val="0"/>
              <w:adjustRightInd w:val="0"/>
              <w:spacing w:before="0" w:after="0"/>
              <w:jc w:val="both"/>
              <w:rPr>
                <w:rFonts w:ascii="News Gothic GDB" w:hAnsi="News Gothic GDB"/>
                <w:bCs/>
                <w:szCs w:val="22"/>
              </w:rPr>
            </w:pPr>
            <w:r w:rsidRPr="001D162F">
              <w:rPr>
                <w:rFonts w:ascii="News Gothic GDB" w:hAnsi="News Gothic GDB"/>
                <w:bCs/>
                <w:szCs w:val="22"/>
              </w:rPr>
              <w:t>Review, assessment and monitoring of cryptographic measures and products</w:t>
            </w:r>
          </w:p>
          <w:p w14:paraId="351AF064" w14:textId="164C982B" w:rsidR="00B412DE" w:rsidRPr="001D162F" w:rsidRDefault="00B412DE" w:rsidP="00082651">
            <w:pPr>
              <w:pStyle w:val="ListParagraph"/>
              <w:numPr>
                <w:ilvl w:val="0"/>
                <w:numId w:val="20"/>
              </w:numPr>
              <w:autoSpaceDE w:val="0"/>
              <w:autoSpaceDN w:val="0"/>
              <w:adjustRightInd w:val="0"/>
              <w:spacing w:before="0" w:after="0"/>
              <w:jc w:val="both"/>
              <w:rPr>
                <w:rFonts w:ascii="News Gothic GDB" w:hAnsi="News Gothic GDB"/>
                <w:bCs/>
                <w:szCs w:val="22"/>
              </w:rPr>
            </w:pPr>
            <w:r w:rsidRPr="001D162F">
              <w:rPr>
                <w:rFonts w:ascii="News Gothic GDB" w:hAnsi="News Gothic GDB"/>
                <w:bCs/>
                <w:szCs w:val="22"/>
              </w:rPr>
              <w:t>Documentation of key and crypto measures</w:t>
            </w:r>
          </w:p>
          <w:p w14:paraId="413CDE77" w14:textId="4584EA0A" w:rsidR="00B412DE" w:rsidRPr="001D162F" w:rsidRDefault="00B033C0" w:rsidP="00082651">
            <w:pPr>
              <w:pStyle w:val="ListParagraph"/>
              <w:numPr>
                <w:ilvl w:val="0"/>
                <w:numId w:val="20"/>
              </w:numPr>
              <w:autoSpaceDE w:val="0"/>
              <w:autoSpaceDN w:val="0"/>
              <w:adjustRightInd w:val="0"/>
              <w:spacing w:before="0" w:after="0"/>
              <w:jc w:val="both"/>
              <w:rPr>
                <w:rFonts w:ascii="News Gothic GDB" w:hAnsi="News Gothic GDB"/>
                <w:bCs/>
                <w:szCs w:val="22"/>
              </w:rPr>
            </w:pPr>
            <w:r w:rsidRPr="001D162F">
              <w:rPr>
                <w:rFonts w:ascii="News Gothic GDB" w:hAnsi="News Gothic GDB"/>
                <w:bCs/>
                <w:szCs w:val="22"/>
              </w:rPr>
              <w:t>Protection of Data in Transit</w:t>
            </w:r>
          </w:p>
          <w:p w14:paraId="5A2DBF35" w14:textId="1017516D" w:rsidR="00B033C0" w:rsidRPr="001D162F" w:rsidRDefault="00B033C0" w:rsidP="00082651">
            <w:pPr>
              <w:pStyle w:val="ListParagraph"/>
              <w:numPr>
                <w:ilvl w:val="0"/>
                <w:numId w:val="20"/>
              </w:numPr>
              <w:autoSpaceDE w:val="0"/>
              <w:autoSpaceDN w:val="0"/>
              <w:adjustRightInd w:val="0"/>
              <w:spacing w:before="0" w:after="0"/>
              <w:jc w:val="both"/>
              <w:rPr>
                <w:rFonts w:ascii="News Gothic GDB" w:hAnsi="News Gothic GDB"/>
                <w:bCs/>
                <w:szCs w:val="22"/>
              </w:rPr>
            </w:pPr>
            <w:r w:rsidRPr="001D162F">
              <w:rPr>
                <w:rFonts w:ascii="News Gothic GDB" w:hAnsi="News Gothic GDB"/>
                <w:bCs/>
                <w:szCs w:val="22"/>
              </w:rPr>
              <w:t>Protection of Data at Rest</w:t>
            </w:r>
          </w:p>
          <w:p w14:paraId="0B4FD11D" w14:textId="1D14376C" w:rsidR="00B033C0" w:rsidRPr="001D162F" w:rsidRDefault="00B033C0" w:rsidP="00082651">
            <w:pPr>
              <w:pStyle w:val="ListParagraph"/>
              <w:numPr>
                <w:ilvl w:val="0"/>
                <w:numId w:val="20"/>
              </w:numPr>
              <w:autoSpaceDE w:val="0"/>
              <w:autoSpaceDN w:val="0"/>
              <w:adjustRightInd w:val="0"/>
              <w:spacing w:before="0" w:after="0"/>
              <w:jc w:val="both"/>
              <w:rPr>
                <w:rFonts w:ascii="News Gothic GDB" w:hAnsi="News Gothic GDB"/>
                <w:bCs/>
                <w:szCs w:val="22"/>
              </w:rPr>
            </w:pPr>
            <w:r w:rsidRPr="001D162F">
              <w:rPr>
                <w:rFonts w:ascii="News Gothic GDB" w:hAnsi="News Gothic GDB"/>
                <w:bCs/>
                <w:szCs w:val="22"/>
              </w:rPr>
              <w:t>Protection of Data in Use</w:t>
            </w:r>
          </w:p>
          <w:p w14:paraId="0CFF0F01" w14:textId="67170FD1" w:rsidR="00B033C0" w:rsidRPr="001D162F" w:rsidRDefault="00B033C0" w:rsidP="00082651">
            <w:pPr>
              <w:pStyle w:val="ListParagraph"/>
              <w:numPr>
                <w:ilvl w:val="0"/>
                <w:numId w:val="20"/>
              </w:numPr>
              <w:autoSpaceDE w:val="0"/>
              <w:autoSpaceDN w:val="0"/>
              <w:adjustRightInd w:val="0"/>
              <w:spacing w:before="0" w:after="0"/>
              <w:jc w:val="both"/>
              <w:rPr>
                <w:rFonts w:ascii="News Gothic GDB" w:hAnsi="News Gothic GDB"/>
                <w:bCs/>
                <w:szCs w:val="22"/>
              </w:rPr>
            </w:pPr>
            <w:r w:rsidRPr="001D162F">
              <w:rPr>
                <w:rFonts w:ascii="News Gothic GDB" w:hAnsi="News Gothic GDB"/>
                <w:bCs/>
                <w:szCs w:val="22"/>
              </w:rPr>
              <w:t>Key Management and Governance</w:t>
            </w:r>
          </w:p>
          <w:p w14:paraId="3369187C" w14:textId="28192D2C" w:rsidR="00B033C0" w:rsidRPr="001D162F" w:rsidRDefault="00B033C0" w:rsidP="00082651">
            <w:pPr>
              <w:pStyle w:val="ListParagraph"/>
              <w:numPr>
                <w:ilvl w:val="0"/>
                <w:numId w:val="20"/>
              </w:numPr>
              <w:autoSpaceDE w:val="0"/>
              <w:autoSpaceDN w:val="0"/>
              <w:adjustRightInd w:val="0"/>
              <w:spacing w:before="0" w:after="0"/>
              <w:jc w:val="both"/>
              <w:rPr>
                <w:rFonts w:ascii="News Gothic GDB" w:hAnsi="News Gothic GDB"/>
                <w:bCs/>
                <w:szCs w:val="22"/>
              </w:rPr>
            </w:pPr>
            <w:r w:rsidRPr="001D162F">
              <w:rPr>
                <w:rFonts w:ascii="News Gothic GDB" w:hAnsi="News Gothic GDB"/>
                <w:bCs/>
                <w:szCs w:val="22"/>
              </w:rPr>
              <w:t>Key Generation</w:t>
            </w:r>
          </w:p>
          <w:p w14:paraId="78CEF485" w14:textId="49D6068D" w:rsidR="00B033C0" w:rsidRPr="001D162F" w:rsidRDefault="00B033C0" w:rsidP="00082651">
            <w:pPr>
              <w:pStyle w:val="ListParagraph"/>
              <w:numPr>
                <w:ilvl w:val="0"/>
                <w:numId w:val="20"/>
              </w:numPr>
              <w:autoSpaceDE w:val="0"/>
              <w:autoSpaceDN w:val="0"/>
              <w:adjustRightInd w:val="0"/>
              <w:spacing w:before="0" w:after="0"/>
              <w:jc w:val="both"/>
              <w:rPr>
                <w:rFonts w:ascii="News Gothic GDB" w:hAnsi="News Gothic GDB"/>
                <w:bCs/>
                <w:szCs w:val="22"/>
              </w:rPr>
            </w:pPr>
            <w:r w:rsidRPr="001D162F">
              <w:rPr>
                <w:rFonts w:ascii="News Gothic GDB" w:hAnsi="News Gothic GDB"/>
                <w:bCs/>
                <w:szCs w:val="22"/>
              </w:rPr>
              <w:t>Key Distribution</w:t>
            </w:r>
          </w:p>
          <w:p w14:paraId="74FFF50E" w14:textId="2122A171" w:rsidR="00B033C0" w:rsidRPr="001D162F" w:rsidRDefault="00B033C0" w:rsidP="00082651">
            <w:pPr>
              <w:pStyle w:val="ListParagraph"/>
              <w:numPr>
                <w:ilvl w:val="0"/>
                <w:numId w:val="20"/>
              </w:numPr>
              <w:autoSpaceDE w:val="0"/>
              <w:autoSpaceDN w:val="0"/>
              <w:adjustRightInd w:val="0"/>
              <w:spacing w:before="0" w:after="0"/>
              <w:jc w:val="both"/>
              <w:rPr>
                <w:rFonts w:ascii="News Gothic GDB" w:hAnsi="News Gothic GDB"/>
                <w:bCs/>
                <w:szCs w:val="22"/>
              </w:rPr>
            </w:pPr>
            <w:r w:rsidRPr="001D162F">
              <w:rPr>
                <w:rFonts w:ascii="News Gothic GDB" w:hAnsi="News Gothic GDB"/>
                <w:bCs/>
                <w:szCs w:val="22"/>
              </w:rPr>
              <w:t>Key Installation</w:t>
            </w:r>
          </w:p>
          <w:p w14:paraId="126DE825" w14:textId="22453D55" w:rsidR="00B033C0" w:rsidRPr="001D162F" w:rsidRDefault="00B033C0" w:rsidP="00082651">
            <w:pPr>
              <w:pStyle w:val="ListParagraph"/>
              <w:numPr>
                <w:ilvl w:val="0"/>
                <w:numId w:val="20"/>
              </w:numPr>
              <w:autoSpaceDE w:val="0"/>
              <w:autoSpaceDN w:val="0"/>
              <w:adjustRightInd w:val="0"/>
              <w:spacing w:before="0" w:after="0"/>
              <w:jc w:val="both"/>
              <w:rPr>
                <w:rFonts w:ascii="News Gothic GDB" w:hAnsi="News Gothic GDB"/>
                <w:bCs/>
                <w:szCs w:val="22"/>
              </w:rPr>
            </w:pPr>
            <w:r w:rsidRPr="001D162F">
              <w:rPr>
                <w:rFonts w:ascii="News Gothic GDB" w:hAnsi="News Gothic GDB"/>
                <w:bCs/>
                <w:szCs w:val="22"/>
              </w:rPr>
              <w:t>Key Storage</w:t>
            </w:r>
          </w:p>
          <w:p w14:paraId="45BCA572" w14:textId="416C8755" w:rsidR="00B033C0" w:rsidRPr="001D162F" w:rsidRDefault="00B033C0" w:rsidP="00082651">
            <w:pPr>
              <w:pStyle w:val="ListParagraph"/>
              <w:numPr>
                <w:ilvl w:val="0"/>
                <w:numId w:val="20"/>
              </w:numPr>
              <w:autoSpaceDE w:val="0"/>
              <w:autoSpaceDN w:val="0"/>
              <w:adjustRightInd w:val="0"/>
              <w:spacing w:before="0" w:after="0"/>
              <w:jc w:val="both"/>
              <w:rPr>
                <w:rFonts w:ascii="News Gothic GDB" w:hAnsi="News Gothic GDB"/>
                <w:bCs/>
                <w:szCs w:val="22"/>
              </w:rPr>
            </w:pPr>
            <w:r w:rsidRPr="001D162F">
              <w:rPr>
                <w:rFonts w:ascii="News Gothic GDB" w:hAnsi="News Gothic GDB"/>
                <w:bCs/>
                <w:szCs w:val="22"/>
              </w:rPr>
              <w:t>Key Renewal/Rotation</w:t>
            </w:r>
          </w:p>
          <w:p w14:paraId="7611C797" w14:textId="1CCAE70C" w:rsidR="00B033C0" w:rsidRPr="001D162F" w:rsidRDefault="00B033C0" w:rsidP="00082651">
            <w:pPr>
              <w:pStyle w:val="ListParagraph"/>
              <w:numPr>
                <w:ilvl w:val="0"/>
                <w:numId w:val="20"/>
              </w:numPr>
              <w:autoSpaceDE w:val="0"/>
              <w:autoSpaceDN w:val="0"/>
              <w:adjustRightInd w:val="0"/>
              <w:spacing w:before="0" w:after="0"/>
              <w:jc w:val="both"/>
              <w:rPr>
                <w:rFonts w:ascii="News Gothic GDB" w:hAnsi="News Gothic GDB"/>
                <w:bCs/>
                <w:szCs w:val="22"/>
              </w:rPr>
            </w:pPr>
            <w:r w:rsidRPr="001D162F">
              <w:rPr>
                <w:rFonts w:ascii="News Gothic GDB" w:hAnsi="News Gothic GDB"/>
                <w:bCs/>
                <w:szCs w:val="22"/>
              </w:rPr>
              <w:t>Key Backup and Archiving</w:t>
            </w:r>
          </w:p>
          <w:p w14:paraId="657C653E" w14:textId="457177E1" w:rsidR="00B033C0" w:rsidRPr="001D162F" w:rsidRDefault="00B033C0" w:rsidP="00082651">
            <w:pPr>
              <w:pStyle w:val="ListParagraph"/>
              <w:numPr>
                <w:ilvl w:val="0"/>
                <w:numId w:val="20"/>
              </w:numPr>
              <w:autoSpaceDE w:val="0"/>
              <w:autoSpaceDN w:val="0"/>
              <w:adjustRightInd w:val="0"/>
              <w:spacing w:before="0" w:after="0"/>
              <w:jc w:val="both"/>
              <w:rPr>
                <w:rFonts w:ascii="News Gothic GDB" w:hAnsi="News Gothic GDB"/>
                <w:bCs/>
                <w:szCs w:val="22"/>
              </w:rPr>
            </w:pPr>
            <w:r w:rsidRPr="001D162F">
              <w:rPr>
                <w:rFonts w:ascii="News Gothic GDB" w:hAnsi="News Gothic GDB"/>
                <w:bCs/>
                <w:szCs w:val="22"/>
              </w:rPr>
              <w:t>ICT-related incidents involving cryptographic keys</w:t>
            </w:r>
          </w:p>
          <w:p w14:paraId="6535ED72" w14:textId="4F2F1109" w:rsidR="00E90220" w:rsidRPr="001D162F" w:rsidRDefault="00E90220" w:rsidP="00082651">
            <w:pPr>
              <w:pStyle w:val="ListParagraph"/>
              <w:numPr>
                <w:ilvl w:val="0"/>
                <w:numId w:val="20"/>
              </w:numPr>
              <w:autoSpaceDE w:val="0"/>
              <w:autoSpaceDN w:val="0"/>
              <w:adjustRightInd w:val="0"/>
              <w:spacing w:before="0" w:after="0"/>
              <w:jc w:val="both"/>
              <w:rPr>
                <w:rFonts w:ascii="News Gothic GDB" w:hAnsi="News Gothic GDB"/>
                <w:bCs/>
                <w:szCs w:val="22"/>
              </w:rPr>
            </w:pPr>
            <w:r w:rsidRPr="001D162F">
              <w:rPr>
                <w:rFonts w:ascii="News Gothic GDB" w:hAnsi="News Gothic GDB"/>
                <w:bCs/>
                <w:szCs w:val="22"/>
              </w:rPr>
              <w:t>Key deletion</w:t>
            </w:r>
          </w:p>
          <w:p w14:paraId="285500ED" w14:textId="5781399D" w:rsidR="00E90220" w:rsidRPr="001D162F" w:rsidRDefault="00E90220" w:rsidP="00082651">
            <w:pPr>
              <w:pStyle w:val="ListParagraph"/>
              <w:numPr>
                <w:ilvl w:val="0"/>
                <w:numId w:val="20"/>
              </w:numPr>
              <w:autoSpaceDE w:val="0"/>
              <w:autoSpaceDN w:val="0"/>
              <w:adjustRightInd w:val="0"/>
              <w:spacing w:before="0" w:after="0"/>
              <w:jc w:val="both"/>
              <w:rPr>
                <w:rFonts w:ascii="News Gothic GDB" w:hAnsi="News Gothic GDB"/>
                <w:bCs/>
                <w:szCs w:val="22"/>
              </w:rPr>
            </w:pPr>
            <w:r w:rsidRPr="001D162F">
              <w:rPr>
                <w:rFonts w:ascii="News Gothic GDB" w:hAnsi="News Gothic GDB"/>
                <w:bCs/>
                <w:szCs w:val="22"/>
              </w:rPr>
              <w:t>Cloud-specific encryption requirements</w:t>
            </w:r>
          </w:p>
          <w:p w14:paraId="008EDFC9" w14:textId="3E43B976" w:rsidR="00E90220" w:rsidRPr="001D162F" w:rsidRDefault="00E90220" w:rsidP="00082651">
            <w:pPr>
              <w:pStyle w:val="ListParagraph"/>
              <w:numPr>
                <w:ilvl w:val="0"/>
                <w:numId w:val="20"/>
              </w:numPr>
              <w:autoSpaceDE w:val="0"/>
              <w:autoSpaceDN w:val="0"/>
              <w:adjustRightInd w:val="0"/>
              <w:spacing w:before="0" w:after="0"/>
              <w:jc w:val="both"/>
              <w:rPr>
                <w:rFonts w:ascii="News Gothic GDB" w:hAnsi="News Gothic GDB"/>
                <w:bCs/>
                <w:szCs w:val="22"/>
              </w:rPr>
            </w:pPr>
            <w:r w:rsidRPr="001D162F">
              <w:rPr>
                <w:rFonts w:ascii="News Gothic GDB" w:hAnsi="News Gothic GDB"/>
                <w:bCs/>
                <w:szCs w:val="22"/>
              </w:rPr>
              <w:t>Certificate validation requirements</w:t>
            </w:r>
          </w:p>
          <w:p w14:paraId="688F4AA5" w14:textId="4F0DDCB8" w:rsidR="00E90220" w:rsidRPr="001D162F" w:rsidRDefault="00E90220" w:rsidP="00082651">
            <w:pPr>
              <w:pStyle w:val="ListParagraph"/>
              <w:numPr>
                <w:ilvl w:val="0"/>
                <w:numId w:val="20"/>
              </w:numPr>
              <w:autoSpaceDE w:val="0"/>
              <w:autoSpaceDN w:val="0"/>
              <w:adjustRightInd w:val="0"/>
              <w:spacing w:before="0" w:after="0"/>
              <w:jc w:val="both"/>
              <w:rPr>
                <w:rFonts w:ascii="News Gothic GDB" w:hAnsi="News Gothic GDB"/>
                <w:bCs/>
                <w:szCs w:val="22"/>
              </w:rPr>
            </w:pPr>
            <w:r w:rsidRPr="001D162F">
              <w:rPr>
                <w:rFonts w:ascii="News Gothic GDB" w:hAnsi="News Gothic GDB"/>
                <w:bCs/>
                <w:szCs w:val="22"/>
              </w:rPr>
              <w:t>Electronic Messaging Controls</w:t>
            </w:r>
          </w:p>
          <w:p w14:paraId="40EFE994" w14:textId="292E176B" w:rsidR="00800A82" w:rsidRPr="001D162F" w:rsidRDefault="00800A82" w:rsidP="00800A8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Sample of guideline’s requirements</w:t>
            </w:r>
            <w:r w:rsidR="003E7576" w:rsidRPr="001D162F">
              <w:rPr>
                <w:rFonts w:ascii="News Gothic GDB" w:hAnsi="News Gothic GDB"/>
                <w:bCs/>
                <w:szCs w:val="22"/>
              </w:rPr>
              <w:t xml:space="preserve"> showing DORA relevance, covered InfoSec protection goals and further details on</w:t>
            </w:r>
            <w:r w:rsidRPr="001D162F">
              <w:rPr>
                <w:rFonts w:ascii="News Gothic GDB" w:hAnsi="News Gothic GDB"/>
                <w:bCs/>
                <w:szCs w:val="22"/>
              </w:rPr>
              <w:t xml:space="preserve"> specific PKI and CERT </w:t>
            </w:r>
            <w:r w:rsidR="003E7576" w:rsidRPr="001D162F">
              <w:rPr>
                <w:rFonts w:ascii="News Gothic GDB" w:hAnsi="News Gothic GDB"/>
                <w:bCs/>
                <w:szCs w:val="22"/>
              </w:rPr>
              <w:t>requirements:</w:t>
            </w:r>
          </w:p>
          <w:p w14:paraId="5288443A" w14:textId="608F474E" w:rsidR="003E7576" w:rsidRPr="001D162F" w:rsidRDefault="003E7576" w:rsidP="00800A82">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noProof/>
                <w:szCs w:val="22"/>
              </w:rPr>
              <w:drawing>
                <wp:inline distT="0" distB="0" distL="0" distR="0" wp14:anchorId="73AF746B" wp14:editId="2D121B18">
                  <wp:extent cx="5577205" cy="4672965"/>
                  <wp:effectExtent l="0" t="0" r="4445" b="0"/>
                  <wp:docPr id="162791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18949" name=""/>
                          <pic:cNvPicPr/>
                        </pic:nvPicPr>
                        <pic:blipFill>
                          <a:blip r:embed="rId14"/>
                          <a:stretch>
                            <a:fillRect/>
                          </a:stretch>
                        </pic:blipFill>
                        <pic:spPr>
                          <a:xfrm>
                            <a:off x="0" y="0"/>
                            <a:ext cx="5577205" cy="4672965"/>
                          </a:xfrm>
                          <a:prstGeom prst="rect">
                            <a:avLst/>
                          </a:prstGeom>
                        </pic:spPr>
                      </pic:pic>
                    </a:graphicData>
                  </a:graphic>
                </wp:inline>
              </w:drawing>
            </w:r>
          </w:p>
          <w:p w14:paraId="39ABEEB3" w14:textId="2CF1DC76" w:rsidR="00223DFF" w:rsidRPr="001D162F" w:rsidRDefault="5E08317E" w:rsidP="00223DFF">
            <w:pPr>
              <w:autoSpaceDE w:val="0"/>
              <w:autoSpaceDN w:val="0"/>
              <w:adjustRightInd w:val="0"/>
              <w:spacing w:before="0" w:after="0"/>
              <w:ind w:left="0"/>
              <w:jc w:val="both"/>
              <w:rPr>
                <w:rFonts w:ascii="News Gothic GDB" w:hAnsi="News Gothic GDB"/>
              </w:rPr>
            </w:pPr>
            <w:r w:rsidRPr="4D8E3A3C">
              <w:rPr>
                <w:rFonts w:ascii="News Gothic GDB" w:hAnsi="News Gothic GDB"/>
              </w:rPr>
              <w:t xml:space="preserve">Observation: The guideline contains references to DORA via the ICT Risk Mgt Framework, as well as ISO27002 as the basis for the requirements. Additionally, the requirements are mapped to 1 or more of the 4 InfoSec protection goals. Specific rules are defined for PKIs and CAs in use, with specific encryption standards to be met. No indicators </w:t>
            </w:r>
            <w:r w:rsidR="537B1455" w:rsidRPr="4D8E3A3C">
              <w:rPr>
                <w:rFonts w:ascii="News Gothic GDB" w:hAnsi="News Gothic GDB"/>
              </w:rPr>
              <w:t>of</w:t>
            </w:r>
            <w:r w:rsidRPr="4D8E3A3C">
              <w:rPr>
                <w:rFonts w:ascii="News Gothic GDB" w:hAnsi="News Gothic GDB"/>
              </w:rPr>
              <w:t xml:space="preserve"> material deviations were observed.</w:t>
            </w:r>
          </w:p>
          <w:p w14:paraId="26F87006" w14:textId="77777777" w:rsidR="00223DFF" w:rsidRPr="001D162F" w:rsidRDefault="00223DFF" w:rsidP="00800A82">
            <w:pPr>
              <w:autoSpaceDE w:val="0"/>
              <w:autoSpaceDN w:val="0"/>
              <w:adjustRightInd w:val="0"/>
              <w:spacing w:before="0" w:after="0"/>
              <w:ind w:left="0"/>
              <w:jc w:val="both"/>
              <w:rPr>
                <w:rFonts w:ascii="News Gothic GDB" w:hAnsi="News Gothic GDB"/>
                <w:bCs/>
                <w:szCs w:val="22"/>
              </w:rPr>
            </w:pPr>
          </w:p>
          <w:p w14:paraId="33601F03" w14:textId="31270849" w:rsidR="00362C2F" w:rsidRPr="001D162F" w:rsidRDefault="5E08317E" w:rsidP="4D8E3A3C">
            <w:pPr>
              <w:autoSpaceDE w:val="0"/>
              <w:autoSpaceDN w:val="0"/>
              <w:adjustRightInd w:val="0"/>
              <w:spacing w:before="0" w:after="0"/>
              <w:ind w:left="0"/>
              <w:jc w:val="both"/>
              <w:rPr>
                <w:rFonts w:ascii="News Gothic GDB" w:hAnsi="News Gothic GDB"/>
                <w:b/>
                <w:bCs/>
                <w:u w:val="single"/>
              </w:rPr>
            </w:pPr>
            <w:r w:rsidRPr="4D8E3A3C">
              <w:rPr>
                <w:rFonts w:ascii="News Gothic GDB" w:hAnsi="News Gothic GDB"/>
                <w:b/>
                <w:bCs/>
                <w:u w:val="single"/>
              </w:rPr>
              <w:t xml:space="preserve">1.2 </w:t>
            </w:r>
            <w:r w:rsidR="6B72D334" w:rsidRPr="4D8E3A3C">
              <w:rPr>
                <w:rFonts w:ascii="News Gothic GDB" w:hAnsi="News Gothic GDB"/>
                <w:b/>
                <w:bCs/>
                <w:u w:val="single"/>
              </w:rPr>
              <w:t>Conclusion:</w:t>
            </w:r>
            <w:r w:rsidRPr="4D8E3A3C">
              <w:rPr>
                <w:rFonts w:ascii="News Gothic GDB" w:hAnsi="News Gothic GDB"/>
                <w:b/>
                <w:bCs/>
                <w:u w:val="single"/>
              </w:rPr>
              <w:t xml:space="preserve"> </w:t>
            </w:r>
            <w:r w:rsidRPr="4D8E3A3C">
              <w:rPr>
                <w:rFonts w:ascii="News Gothic GDB" w:hAnsi="News Gothic GDB"/>
                <w:b/>
                <w:bCs/>
                <w:highlight w:val="green"/>
                <w:u w:val="single"/>
              </w:rPr>
              <w:t>OK</w:t>
            </w:r>
          </w:p>
          <w:p w14:paraId="5EC53559" w14:textId="41B43A87" w:rsidR="54F09E0D" w:rsidRPr="001D162F" w:rsidRDefault="54F09E0D" w:rsidP="54F09E0D">
            <w:pPr>
              <w:spacing w:before="0" w:after="0"/>
              <w:ind w:left="0"/>
              <w:jc w:val="both"/>
              <w:rPr>
                <w:rFonts w:ascii="News Gothic GDB" w:hAnsi="News Gothic GDB"/>
              </w:rPr>
            </w:pPr>
          </w:p>
          <w:p w14:paraId="45D2CDCF" w14:textId="33885BC6" w:rsidR="003427AD" w:rsidRPr="001D162F" w:rsidRDefault="0F7E1CC2" w:rsidP="00223DFF">
            <w:pPr>
              <w:spacing w:before="0" w:after="0"/>
              <w:ind w:left="0"/>
              <w:jc w:val="both"/>
              <w:rPr>
                <w:rFonts w:ascii="News Gothic GDB" w:hAnsi="News Gothic GDB"/>
              </w:rPr>
            </w:pPr>
            <w:r w:rsidRPr="001D162F">
              <w:rPr>
                <w:rFonts w:ascii="News Gothic GDB" w:hAnsi="News Gothic GDB"/>
              </w:rPr>
              <w:t>Further examination of the guideline contents done in TP2.</w:t>
            </w:r>
          </w:p>
        </w:tc>
        <w:tc>
          <w:tcPr>
            <w:tcW w:w="762" w:type="dxa"/>
          </w:tcPr>
          <w:p w14:paraId="432E4C0D" w14:textId="233FABF1" w:rsidR="0031401F" w:rsidRPr="001D162F" w:rsidRDefault="00604CF5">
            <w:pPr>
              <w:spacing w:before="0" w:after="0"/>
              <w:ind w:left="0"/>
              <w:jc w:val="both"/>
              <w:rPr>
                <w:rFonts w:ascii="News Gothic GDB" w:hAnsi="News Gothic GDB"/>
                <w:b/>
                <w:bCs/>
              </w:rPr>
            </w:pPr>
            <w:r w:rsidRPr="001D162F">
              <w:rPr>
                <w:rFonts w:ascii="News Gothic GDB" w:hAnsi="News Gothic GDB"/>
                <w:b/>
                <w:bCs/>
              </w:rPr>
              <w:t>OK</w:t>
            </w:r>
          </w:p>
        </w:tc>
      </w:tr>
      <w:tr w:rsidR="002C24BB" w:rsidRPr="001D162F" w14:paraId="38CCFD3C" w14:textId="77777777" w:rsidTr="607DF81B">
        <w:trPr>
          <w:trHeight w:val="539"/>
        </w:trPr>
        <w:tc>
          <w:tcPr>
            <w:tcW w:w="540" w:type="dxa"/>
          </w:tcPr>
          <w:p w14:paraId="41AAE038" w14:textId="77777777" w:rsidR="0031401F" w:rsidRPr="001D162F" w:rsidRDefault="0031401F">
            <w:pPr>
              <w:spacing w:before="0" w:after="0"/>
              <w:ind w:left="0"/>
              <w:jc w:val="both"/>
              <w:rPr>
                <w:rFonts w:ascii="News Gothic GDB" w:hAnsi="News Gothic GDB"/>
                <w:b/>
                <w:szCs w:val="22"/>
              </w:rPr>
            </w:pPr>
            <w:r w:rsidRPr="001D162F">
              <w:rPr>
                <w:rFonts w:ascii="News Gothic GDB" w:hAnsi="News Gothic GDB"/>
                <w:b/>
                <w:szCs w:val="22"/>
              </w:rPr>
              <w:t>TP2</w:t>
            </w:r>
          </w:p>
        </w:tc>
        <w:tc>
          <w:tcPr>
            <w:tcW w:w="9808" w:type="dxa"/>
          </w:tcPr>
          <w:p w14:paraId="487D5D4F" w14:textId="4E161FDC" w:rsidR="00585F49" w:rsidRPr="001D162F" w:rsidRDefault="00585F49"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Obtain understanding if a policy has been established for the use of cryptographic controls. The policy should outline key requirements and appropriate controls e.g., for:</w:t>
            </w:r>
          </w:p>
          <w:p w14:paraId="3E862698" w14:textId="42F01C3B" w:rsidR="003E48D1" w:rsidRPr="001D162F" w:rsidRDefault="003E48D1" w:rsidP="003E48D1">
            <w:pPr>
              <w:autoSpaceDE w:val="0"/>
              <w:autoSpaceDN w:val="0"/>
              <w:adjustRightInd w:val="0"/>
              <w:spacing w:before="0" w:after="0"/>
              <w:ind w:left="0"/>
              <w:jc w:val="both"/>
              <w:rPr>
                <w:rFonts w:ascii="News Gothic GDB" w:hAnsi="News Gothic GDB"/>
                <w:bCs/>
                <w:i/>
                <w:iCs/>
                <w:szCs w:val="22"/>
              </w:rPr>
            </w:pPr>
            <w:r w:rsidRPr="001D162F">
              <w:rPr>
                <w:rFonts w:ascii="News Gothic GDB" w:hAnsi="News Gothic GDB"/>
                <w:bCs/>
                <w:i/>
                <w:iCs/>
                <w:szCs w:val="22"/>
              </w:rPr>
              <w:t>REQ: Encryption &amp; Key Mgt. Guideline v1.0 – ID1</w:t>
            </w:r>
            <w:r w:rsidR="000336D6" w:rsidRPr="001D162F">
              <w:rPr>
                <w:rFonts w:ascii="News Gothic GDB" w:hAnsi="News Gothic GDB"/>
                <w:bCs/>
                <w:i/>
                <w:iCs/>
                <w:szCs w:val="22"/>
              </w:rPr>
              <w:t>,2,3,4</w:t>
            </w:r>
            <w:r w:rsidR="00980C32" w:rsidRPr="001D162F">
              <w:rPr>
                <w:rFonts w:ascii="News Gothic GDB" w:hAnsi="News Gothic GDB"/>
                <w:bCs/>
                <w:i/>
                <w:iCs/>
                <w:szCs w:val="22"/>
              </w:rPr>
              <w:t>,8</w:t>
            </w:r>
          </w:p>
          <w:p w14:paraId="39EFC5DB" w14:textId="77777777" w:rsidR="003E48D1" w:rsidRPr="001D162F" w:rsidRDefault="003E48D1" w:rsidP="00585F49">
            <w:pPr>
              <w:autoSpaceDE w:val="0"/>
              <w:autoSpaceDN w:val="0"/>
              <w:adjustRightInd w:val="0"/>
              <w:spacing w:before="0" w:after="0"/>
              <w:ind w:left="0"/>
              <w:jc w:val="both"/>
              <w:rPr>
                <w:rFonts w:ascii="News Gothic GDB" w:hAnsi="News Gothic GDB"/>
                <w:bCs/>
                <w:szCs w:val="22"/>
              </w:rPr>
            </w:pPr>
          </w:p>
          <w:p w14:paraId="18737E66" w14:textId="68899E75" w:rsidR="00635938" w:rsidRPr="001D162F" w:rsidRDefault="00914ABB"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Scope of services:</w:t>
            </w:r>
            <w:hyperlink r:id="rId15" w:history="1">
              <w:r w:rsidRPr="001D162F">
                <w:rPr>
                  <w:rStyle w:val="Hyperlink"/>
                  <w:rFonts w:ascii="News Gothic GDB" w:hAnsi="News Gothic GDB"/>
                  <w:bCs/>
                  <w:szCs w:val="22"/>
                </w:rPr>
                <w:t>https://businessjira.deutsche-boerse.com/servicedesk/customer/portal/16</w:t>
              </w:r>
            </w:hyperlink>
            <w:r w:rsidRPr="001D162F">
              <w:rPr>
                <w:rFonts w:ascii="News Gothic GDB" w:hAnsi="News Gothic GDB"/>
                <w:bCs/>
                <w:szCs w:val="22"/>
              </w:rPr>
              <w:t xml:space="preserve"> </w:t>
            </w:r>
          </w:p>
          <w:p w14:paraId="7D150332" w14:textId="72192094" w:rsidR="006C7FC2" w:rsidRPr="001D162F" w:rsidRDefault="00327B20" w:rsidP="54F09E0D">
            <w:pPr>
              <w:autoSpaceDE w:val="0"/>
              <w:autoSpaceDN w:val="0"/>
              <w:adjustRightInd w:val="0"/>
              <w:spacing w:before="0" w:after="0"/>
              <w:ind w:left="0"/>
              <w:jc w:val="both"/>
              <w:rPr>
                <w:rFonts w:ascii="News Gothic GDB" w:hAnsi="News Gothic GDB"/>
              </w:rPr>
            </w:pPr>
            <w:hyperlink r:id="rId16">
              <w:r w:rsidRPr="001D162F">
                <w:rPr>
                  <w:rStyle w:val="Hyperlink"/>
                  <w:rFonts w:ascii="News Gothic GDB" w:hAnsi="News Gothic GDB"/>
                </w:rPr>
                <w:t xml:space="preserve">Link to </w:t>
              </w:r>
              <w:r w:rsidR="00B664FC" w:rsidRPr="001D162F">
                <w:rPr>
                  <w:rStyle w:val="Hyperlink"/>
                  <w:rFonts w:ascii="News Gothic GDB" w:hAnsi="News Gothic GDB"/>
                </w:rPr>
                <w:t xml:space="preserve">workflow </w:t>
              </w:r>
              <w:r w:rsidR="00524D81" w:rsidRPr="001D162F">
                <w:rPr>
                  <w:rStyle w:val="Hyperlink"/>
                  <w:rFonts w:ascii="News Gothic GDB" w:hAnsi="News Gothic GDB"/>
                </w:rPr>
                <w:t>instructions</w:t>
              </w:r>
            </w:hyperlink>
            <w:r w:rsidR="00B664FC" w:rsidRPr="001D162F">
              <w:rPr>
                <w:rFonts w:ascii="News Gothic GDB" w:hAnsi="News Gothic GDB"/>
              </w:rPr>
              <w:t xml:space="preserve"> for end users</w:t>
            </w:r>
            <w:r w:rsidRPr="001D162F">
              <w:rPr>
                <w:rFonts w:ascii="News Gothic GDB" w:hAnsi="News Gothic GDB"/>
              </w:rPr>
              <w:t xml:space="preserve"> (last updated 2021</w:t>
            </w:r>
            <w:r w:rsidR="7D5A604B" w:rsidRPr="001D162F">
              <w:rPr>
                <w:rFonts w:ascii="News Gothic GDB" w:hAnsi="News Gothic GDB"/>
              </w:rPr>
              <w:t>)</w:t>
            </w:r>
          </w:p>
          <w:p w14:paraId="6AE32D6E" w14:textId="3C0C65C3" w:rsidR="54F09E0D" w:rsidRPr="001D162F" w:rsidRDefault="54F09E0D" w:rsidP="54F09E0D">
            <w:pPr>
              <w:spacing w:before="0" w:after="0"/>
              <w:ind w:left="0"/>
              <w:jc w:val="both"/>
              <w:rPr>
                <w:rFonts w:ascii="News Gothic GDB" w:hAnsi="News Gothic GDB"/>
              </w:rPr>
            </w:pPr>
          </w:p>
          <w:p w14:paraId="611D8871" w14:textId="2F6CB542" w:rsidR="7D5A604B" w:rsidRDefault="7D5A604B" w:rsidP="54F09E0D">
            <w:pPr>
              <w:spacing w:before="0" w:after="0"/>
              <w:ind w:left="0"/>
              <w:jc w:val="both"/>
              <w:rPr>
                <w:rFonts w:ascii="News Gothic GDB" w:eastAsia="News Gothic GDB" w:hAnsi="News Gothic GDB" w:cs="News Gothic GDB"/>
                <w:color w:val="000000" w:themeColor="text1"/>
                <w:szCs w:val="22"/>
              </w:rPr>
            </w:pPr>
            <w:r w:rsidRPr="001D162F">
              <w:rPr>
                <w:rFonts w:ascii="News Gothic GDB" w:eastAsia="News Gothic GDB" w:hAnsi="News Gothic GDB" w:cs="News Gothic GDB"/>
                <w:color w:val="000000" w:themeColor="text1"/>
                <w:szCs w:val="22"/>
              </w:rPr>
              <w:t>IA conducted walkthrough meetings on 22</w:t>
            </w:r>
            <w:r w:rsidR="00932D11">
              <w:rPr>
                <w:rFonts w:ascii="News Gothic GDB" w:eastAsia="News Gothic GDB" w:hAnsi="News Gothic GDB" w:cs="News Gothic GDB"/>
                <w:color w:val="000000" w:themeColor="text1"/>
                <w:szCs w:val="22"/>
              </w:rPr>
              <w:t xml:space="preserve"> </w:t>
            </w:r>
            <w:r w:rsidRPr="001D162F">
              <w:rPr>
                <w:rFonts w:ascii="News Gothic GDB" w:eastAsia="News Gothic GDB" w:hAnsi="News Gothic GDB" w:cs="News Gothic GDB"/>
                <w:color w:val="000000" w:themeColor="text1"/>
                <w:szCs w:val="22"/>
              </w:rPr>
              <w:t>May and 28</w:t>
            </w:r>
            <w:r w:rsidR="00932D11">
              <w:rPr>
                <w:rFonts w:ascii="News Gothic GDB" w:eastAsia="News Gothic GDB" w:hAnsi="News Gothic GDB" w:cs="News Gothic GDB"/>
                <w:color w:val="000000" w:themeColor="text1"/>
                <w:szCs w:val="22"/>
              </w:rPr>
              <w:t xml:space="preserve"> </w:t>
            </w:r>
            <w:r w:rsidRPr="001D162F">
              <w:rPr>
                <w:rFonts w:ascii="News Gothic GDB" w:eastAsia="News Gothic GDB" w:hAnsi="News Gothic GDB" w:cs="News Gothic GDB"/>
                <w:color w:val="000000" w:themeColor="text1"/>
                <w:szCs w:val="22"/>
              </w:rPr>
              <w:t>May with Cl</w:t>
            </w:r>
            <w:r w:rsidR="519E405D" w:rsidRPr="001D162F">
              <w:rPr>
                <w:rFonts w:ascii="News Gothic GDB" w:eastAsia="News Gothic GDB" w:hAnsi="News Gothic GDB" w:cs="News Gothic GDB"/>
                <w:color w:val="000000" w:themeColor="text1"/>
                <w:szCs w:val="22"/>
              </w:rPr>
              <w:t>audio Di Nardo</w:t>
            </w:r>
            <w:r w:rsidR="1F24EE2D" w:rsidRPr="001D162F">
              <w:rPr>
                <w:rFonts w:ascii="News Gothic GDB" w:eastAsia="News Gothic GDB" w:hAnsi="News Gothic GDB" w:cs="News Gothic GDB"/>
                <w:color w:val="000000" w:themeColor="text1"/>
                <w:szCs w:val="22"/>
              </w:rPr>
              <w:t>, Information Security Engineer/ IT Security</w:t>
            </w:r>
            <w:r w:rsidRPr="001D162F">
              <w:rPr>
                <w:rFonts w:ascii="News Gothic GDB" w:eastAsia="News Gothic GDB" w:hAnsi="News Gothic GDB" w:cs="News Gothic GDB"/>
                <w:color w:val="000000" w:themeColor="text1"/>
                <w:szCs w:val="22"/>
              </w:rPr>
              <w:t xml:space="preserve">. </w:t>
            </w:r>
          </w:p>
          <w:p w14:paraId="0809B6A3" w14:textId="77777777" w:rsidR="00F129D6" w:rsidRDefault="00F129D6" w:rsidP="54F09E0D">
            <w:pPr>
              <w:spacing w:before="0" w:after="0"/>
              <w:ind w:left="0"/>
              <w:jc w:val="both"/>
              <w:rPr>
                <w:rFonts w:ascii="News Gothic GDB" w:eastAsia="News Gothic GDB" w:hAnsi="News Gothic GDB" w:cs="News Gothic GDB"/>
                <w:color w:val="000000" w:themeColor="text1"/>
                <w:szCs w:val="22"/>
              </w:rPr>
            </w:pPr>
          </w:p>
          <w:p w14:paraId="40397446" w14:textId="54DCB677" w:rsidR="00F129D6" w:rsidRDefault="00F129D6" w:rsidP="54F09E0D">
            <w:pPr>
              <w:spacing w:before="0" w:after="0"/>
              <w:ind w:left="0"/>
              <w:jc w:val="both"/>
              <w:rPr>
                <w:rFonts w:ascii="News Gothic GDB" w:eastAsia="News Gothic GDB" w:hAnsi="News Gothic GDB" w:cs="News Gothic GDB"/>
                <w:color w:val="000000" w:themeColor="text1"/>
                <w:szCs w:val="22"/>
              </w:rPr>
            </w:pPr>
            <w:r>
              <w:rPr>
                <w:rFonts w:ascii="News Gothic GDB" w:eastAsia="News Gothic GDB" w:hAnsi="News Gothic GDB" w:cs="News Gothic GDB"/>
                <w:color w:val="000000" w:themeColor="text1"/>
                <w:szCs w:val="22"/>
              </w:rPr>
              <w:t>Samples of working instructions and “audit documents” examined:</w:t>
            </w:r>
          </w:p>
          <w:p w14:paraId="58CEA83F" w14:textId="77777777" w:rsidR="00D23BF9" w:rsidRDefault="00D23BF9" w:rsidP="54F09E0D">
            <w:pPr>
              <w:spacing w:before="0" w:after="0"/>
              <w:ind w:left="0"/>
              <w:jc w:val="both"/>
              <w:rPr>
                <w:rFonts w:ascii="News Gothic GDB" w:eastAsia="News Gothic GDB" w:hAnsi="News Gothic GDB" w:cs="News Gothic GDB"/>
                <w:color w:val="000000" w:themeColor="text1"/>
                <w:szCs w:val="22"/>
              </w:rPr>
            </w:pPr>
          </w:p>
          <w:p w14:paraId="59DF146E" w14:textId="6008F8E2" w:rsidR="007E78CE" w:rsidRDefault="007E78CE" w:rsidP="54F09E0D">
            <w:pPr>
              <w:spacing w:before="0" w:after="0"/>
              <w:ind w:left="0"/>
              <w:jc w:val="both"/>
              <w:rPr>
                <w:rFonts w:ascii="News Gothic GDB" w:eastAsia="News Gothic GDB" w:hAnsi="News Gothic GDB" w:cs="News Gothic GDB"/>
                <w:color w:val="FF0000"/>
                <w:szCs w:val="22"/>
              </w:rPr>
            </w:pPr>
            <w:r w:rsidRPr="007E78CE">
              <w:rPr>
                <w:rFonts w:ascii="News Gothic GDB" w:eastAsia="News Gothic GDB" w:hAnsi="News Gothic GDB" w:cs="News Gothic GDB"/>
                <w:noProof/>
                <w:color w:val="FF0000"/>
                <w:szCs w:val="22"/>
              </w:rPr>
              <w:drawing>
                <wp:inline distT="0" distB="0" distL="0" distR="0" wp14:anchorId="5340E8D1" wp14:editId="1C44857B">
                  <wp:extent cx="5543550" cy="3191232"/>
                  <wp:effectExtent l="0" t="0" r="0" b="9525"/>
                  <wp:docPr id="171740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07129" name=""/>
                          <pic:cNvPicPr/>
                        </pic:nvPicPr>
                        <pic:blipFill>
                          <a:blip r:embed="rId17"/>
                          <a:stretch>
                            <a:fillRect/>
                          </a:stretch>
                        </pic:blipFill>
                        <pic:spPr>
                          <a:xfrm>
                            <a:off x="0" y="0"/>
                            <a:ext cx="5554634" cy="3197613"/>
                          </a:xfrm>
                          <a:prstGeom prst="rect">
                            <a:avLst/>
                          </a:prstGeom>
                        </pic:spPr>
                      </pic:pic>
                    </a:graphicData>
                  </a:graphic>
                </wp:inline>
              </w:drawing>
            </w:r>
          </w:p>
          <w:p w14:paraId="000E5D6B" w14:textId="4DD5DD10" w:rsidR="00BD4EA4" w:rsidRDefault="00BD4EA4" w:rsidP="54F09E0D">
            <w:pPr>
              <w:spacing w:before="0" w:after="0"/>
              <w:ind w:left="0"/>
              <w:jc w:val="both"/>
              <w:rPr>
                <w:rFonts w:ascii="News Gothic GDB" w:eastAsia="News Gothic GDB" w:hAnsi="News Gothic GDB" w:cs="News Gothic GDB"/>
                <w:color w:val="FF0000"/>
                <w:szCs w:val="22"/>
              </w:rPr>
            </w:pPr>
            <w:r w:rsidRPr="00BD4EA4">
              <w:rPr>
                <w:rFonts w:ascii="News Gothic GDB" w:eastAsia="News Gothic GDB" w:hAnsi="News Gothic GDB" w:cs="News Gothic GDB"/>
                <w:noProof/>
                <w:color w:val="FF0000"/>
                <w:szCs w:val="22"/>
              </w:rPr>
              <w:drawing>
                <wp:inline distT="0" distB="0" distL="0" distR="0" wp14:anchorId="208E7FAA" wp14:editId="2AD69DC5">
                  <wp:extent cx="5438775" cy="1694560"/>
                  <wp:effectExtent l="0" t="0" r="0" b="1270"/>
                  <wp:docPr id="97099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4875" name=""/>
                          <pic:cNvPicPr/>
                        </pic:nvPicPr>
                        <pic:blipFill>
                          <a:blip r:embed="rId18"/>
                          <a:stretch>
                            <a:fillRect/>
                          </a:stretch>
                        </pic:blipFill>
                        <pic:spPr>
                          <a:xfrm>
                            <a:off x="0" y="0"/>
                            <a:ext cx="5467401" cy="1703479"/>
                          </a:xfrm>
                          <a:prstGeom prst="rect">
                            <a:avLst/>
                          </a:prstGeom>
                        </pic:spPr>
                      </pic:pic>
                    </a:graphicData>
                  </a:graphic>
                </wp:inline>
              </w:drawing>
            </w:r>
          </w:p>
          <w:p w14:paraId="663F14E0" w14:textId="01D9A935" w:rsidR="00F129D6" w:rsidRDefault="00F129D6" w:rsidP="54F09E0D">
            <w:pPr>
              <w:spacing w:before="0" w:after="0"/>
              <w:ind w:left="0"/>
              <w:jc w:val="both"/>
              <w:rPr>
                <w:rFonts w:ascii="News Gothic GDB" w:eastAsia="News Gothic GDB" w:hAnsi="News Gothic GDB" w:cs="News Gothic GDB"/>
                <w:color w:val="FF0000"/>
                <w:szCs w:val="22"/>
              </w:rPr>
            </w:pPr>
            <w:r w:rsidRPr="00F129D6">
              <w:rPr>
                <w:rFonts w:ascii="News Gothic GDB" w:eastAsia="News Gothic GDB" w:hAnsi="News Gothic GDB" w:cs="News Gothic GDB"/>
                <w:noProof/>
                <w:color w:val="FF0000"/>
                <w:szCs w:val="22"/>
              </w:rPr>
              <w:drawing>
                <wp:inline distT="0" distB="0" distL="0" distR="0" wp14:anchorId="163D0589" wp14:editId="53F89CED">
                  <wp:extent cx="3470417" cy="1771650"/>
                  <wp:effectExtent l="0" t="0" r="0" b="0"/>
                  <wp:docPr id="15422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7088" name=""/>
                          <pic:cNvPicPr/>
                        </pic:nvPicPr>
                        <pic:blipFill rotWithShape="1">
                          <a:blip r:embed="rId19"/>
                          <a:srcRect t="24776" b="19018"/>
                          <a:stretch/>
                        </pic:blipFill>
                        <pic:spPr bwMode="auto">
                          <a:xfrm>
                            <a:off x="0" y="0"/>
                            <a:ext cx="3475329" cy="1774158"/>
                          </a:xfrm>
                          <a:prstGeom prst="rect">
                            <a:avLst/>
                          </a:prstGeom>
                          <a:ln>
                            <a:noFill/>
                          </a:ln>
                          <a:extLst>
                            <a:ext uri="{53640926-AAD7-44D8-BBD7-CCE9431645EC}">
                              <a14:shadowObscured xmlns:a14="http://schemas.microsoft.com/office/drawing/2010/main"/>
                            </a:ext>
                          </a:extLst>
                        </pic:spPr>
                      </pic:pic>
                    </a:graphicData>
                  </a:graphic>
                </wp:inline>
              </w:drawing>
            </w:r>
          </w:p>
          <w:p w14:paraId="61E3512F" w14:textId="77777777" w:rsidR="00F129D6" w:rsidRDefault="00F129D6" w:rsidP="54F09E0D">
            <w:pPr>
              <w:spacing w:before="0" w:after="0"/>
              <w:ind w:left="0"/>
              <w:jc w:val="both"/>
              <w:rPr>
                <w:rFonts w:ascii="News Gothic GDB" w:eastAsia="News Gothic GDB" w:hAnsi="News Gothic GDB" w:cs="News Gothic GDB"/>
                <w:color w:val="FF0000"/>
                <w:szCs w:val="22"/>
              </w:rPr>
            </w:pPr>
          </w:p>
          <w:p w14:paraId="02866FD0" w14:textId="77777777" w:rsidR="00F129D6" w:rsidRPr="00082BAE" w:rsidRDefault="00F129D6" w:rsidP="54F09E0D">
            <w:pPr>
              <w:spacing w:before="0" w:after="0"/>
              <w:ind w:left="0"/>
              <w:jc w:val="both"/>
              <w:rPr>
                <w:rFonts w:ascii="News Gothic GDB" w:eastAsia="News Gothic GDB" w:hAnsi="News Gothic GDB" w:cs="News Gothic GDB"/>
                <w:szCs w:val="22"/>
              </w:rPr>
            </w:pPr>
          </w:p>
          <w:p w14:paraId="43C96702" w14:textId="211513D7" w:rsidR="00F129D6" w:rsidRDefault="094D663D" w:rsidP="77B283F3">
            <w:pPr>
              <w:spacing w:before="0" w:after="0" w:line="259" w:lineRule="auto"/>
              <w:ind w:left="0"/>
              <w:jc w:val="both"/>
              <w:rPr>
                <w:rFonts w:ascii="News Gothic GDB" w:eastAsia="News Gothic GDB" w:hAnsi="News Gothic GDB" w:cs="News Gothic GDB"/>
              </w:rPr>
            </w:pPr>
            <w:r w:rsidRPr="4D8E3A3C">
              <w:rPr>
                <w:rFonts w:ascii="News Gothic GDB" w:eastAsia="News Gothic GDB" w:hAnsi="News Gothic GDB" w:cs="News Gothic GDB"/>
              </w:rPr>
              <w:t xml:space="preserve">IA requested </w:t>
            </w:r>
            <w:r w:rsidR="6697DA43" w:rsidRPr="4D8E3A3C">
              <w:rPr>
                <w:rFonts w:ascii="News Gothic GDB" w:eastAsia="News Gothic GDB" w:hAnsi="News Gothic GDB" w:cs="News Gothic GDB"/>
              </w:rPr>
              <w:t>evidence</w:t>
            </w:r>
            <w:r w:rsidR="0217B5C4" w:rsidRPr="4D8E3A3C">
              <w:rPr>
                <w:rFonts w:ascii="News Gothic GDB" w:eastAsia="News Gothic GDB" w:hAnsi="News Gothic GDB" w:cs="News Gothic GDB"/>
              </w:rPr>
              <w:t xml:space="preserve"> demonstrat</w:t>
            </w:r>
            <w:r w:rsidR="4D5F25DD" w:rsidRPr="4D8E3A3C">
              <w:rPr>
                <w:rFonts w:ascii="News Gothic GDB" w:eastAsia="News Gothic GDB" w:hAnsi="News Gothic GDB" w:cs="News Gothic GDB"/>
              </w:rPr>
              <w:t>ing</w:t>
            </w:r>
            <w:r w:rsidR="0217B5C4" w:rsidRPr="4D8E3A3C">
              <w:rPr>
                <w:rFonts w:ascii="News Gothic GDB" w:eastAsia="News Gothic GDB" w:hAnsi="News Gothic GDB" w:cs="News Gothic GDB"/>
              </w:rPr>
              <w:t xml:space="preserve"> how yearly review process was carried at the end of </w:t>
            </w:r>
            <w:r w:rsidR="52E21A58" w:rsidRPr="4D8E3A3C">
              <w:rPr>
                <w:rFonts w:ascii="News Gothic GDB" w:eastAsia="News Gothic GDB" w:hAnsi="News Gothic GDB" w:cs="News Gothic GDB"/>
              </w:rPr>
              <w:t xml:space="preserve">the year </w:t>
            </w:r>
            <w:r w:rsidR="0217B5C4" w:rsidRPr="4D8E3A3C">
              <w:rPr>
                <w:rFonts w:ascii="News Gothic GDB" w:eastAsia="News Gothic GDB" w:hAnsi="News Gothic GDB" w:cs="News Gothic GDB"/>
              </w:rPr>
              <w:t xml:space="preserve">2024 for core </w:t>
            </w:r>
            <w:r w:rsidR="5B5A5DA4" w:rsidRPr="4D8E3A3C">
              <w:rPr>
                <w:rFonts w:ascii="News Gothic GDB" w:eastAsia="News Gothic GDB" w:hAnsi="News Gothic GDB" w:cs="News Gothic GDB"/>
              </w:rPr>
              <w:t>manual</w:t>
            </w:r>
            <w:r w:rsidR="426560A5" w:rsidRPr="4D8E3A3C">
              <w:rPr>
                <w:rFonts w:ascii="News Gothic GDB" w:eastAsia="News Gothic GDB" w:hAnsi="News Gothic GDB" w:cs="News Gothic GDB"/>
              </w:rPr>
              <w:t xml:space="preserve"> instructions</w:t>
            </w:r>
            <w:r w:rsidR="00530B42" w:rsidRPr="4D8E3A3C">
              <w:rPr>
                <w:rFonts w:ascii="News Gothic GDB" w:eastAsia="News Gothic GDB" w:hAnsi="News Gothic GDB" w:cs="News Gothic GDB"/>
              </w:rPr>
              <w:t>/audit documents/procedures</w:t>
            </w:r>
            <w:r w:rsidR="0217B5C4" w:rsidRPr="4D8E3A3C">
              <w:rPr>
                <w:rFonts w:ascii="News Gothic GDB" w:eastAsia="News Gothic GDB" w:hAnsi="News Gothic GDB" w:cs="News Gothic GDB"/>
              </w:rPr>
              <w:t xml:space="preserve"> </w:t>
            </w:r>
            <w:r w:rsidR="70404CF5" w:rsidRPr="4D8E3A3C">
              <w:rPr>
                <w:rFonts w:ascii="News Gothic GDB" w:eastAsia="News Gothic GDB" w:hAnsi="News Gothic GDB" w:cs="News Gothic GDB"/>
              </w:rPr>
              <w:t xml:space="preserve">pertaining the </w:t>
            </w:r>
            <w:r w:rsidR="0217B5C4" w:rsidRPr="4D8E3A3C">
              <w:rPr>
                <w:rFonts w:ascii="News Gothic GDB" w:eastAsia="News Gothic GDB" w:hAnsi="News Gothic GDB" w:cs="News Gothic GDB"/>
              </w:rPr>
              <w:t>cryptographic measure</w:t>
            </w:r>
            <w:r w:rsidR="58D3F2C6" w:rsidRPr="4D8E3A3C">
              <w:rPr>
                <w:rFonts w:ascii="News Gothic GDB" w:eastAsia="News Gothic GDB" w:hAnsi="News Gothic GDB" w:cs="News Gothic GDB"/>
              </w:rPr>
              <w:t>s</w:t>
            </w:r>
            <w:r w:rsidR="66726C44" w:rsidRPr="4D8E3A3C">
              <w:rPr>
                <w:rFonts w:ascii="News Gothic GDB" w:eastAsia="News Gothic GDB" w:hAnsi="News Gothic GDB" w:cs="News Gothic GDB"/>
              </w:rPr>
              <w:t>:</w:t>
            </w:r>
          </w:p>
          <w:p w14:paraId="15EDDB91" w14:textId="47549978" w:rsidR="00082BAE" w:rsidRDefault="00114988" w:rsidP="54F09E0D">
            <w:pPr>
              <w:spacing w:before="0" w:after="0"/>
              <w:ind w:left="0"/>
              <w:jc w:val="both"/>
              <w:rPr>
                <w:rFonts w:ascii="News Gothic GDB" w:eastAsia="News Gothic GDB" w:hAnsi="News Gothic GDB" w:cs="News Gothic GDB"/>
                <w:szCs w:val="22"/>
              </w:rPr>
            </w:pPr>
            <w:r w:rsidRPr="00114988">
              <w:rPr>
                <w:rFonts w:ascii="News Gothic GDB" w:eastAsia="News Gothic GDB" w:hAnsi="News Gothic GDB" w:cs="News Gothic GDB"/>
                <w:noProof/>
                <w:szCs w:val="22"/>
              </w:rPr>
              <w:drawing>
                <wp:inline distT="0" distB="0" distL="0" distR="0" wp14:anchorId="139060FF" wp14:editId="24C22CD0">
                  <wp:extent cx="5915025" cy="1009193"/>
                  <wp:effectExtent l="0" t="0" r="0" b="635"/>
                  <wp:docPr id="99361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19567" name=""/>
                          <pic:cNvPicPr/>
                        </pic:nvPicPr>
                        <pic:blipFill>
                          <a:blip r:embed="rId20"/>
                          <a:stretch>
                            <a:fillRect/>
                          </a:stretch>
                        </pic:blipFill>
                        <pic:spPr>
                          <a:xfrm>
                            <a:off x="0" y="0"/>
                            <a:ext cx="5957303" cy="1016406"/>
                          </a:xfrm>
                          <a:prstGeom prst="rect">
                            <a:avLst/>
                          </a:prstGeom>
                        </pic:spPr>
                      </pic:pic>
                    </a:graphicData>
                  </a:graphic>
                </wp:inline>
              </w:drawing>
            </w:r>
          </w:p>
          <w:p w14:paraId="4A2D74C8" w14:textId="08833910" w:rsidR="00082BAE" w:rsidRDefault="00114988" w:rsidP="54F09E0D">
            <w:pPr>
              <w:spacing w:before="0" w:after="0"/>
              <w:ind w:left="0"/>
              <w:jc w:val="both"/>
              <w:rPr>
                <w:rFonts w:ascii="News Gothic GDB" w:eastAsia="News Gothic GDB" w:hAnsi="News Gothic GDB" w:cs="News Gothic GDB"/>
                <w:szCs w:val="22"/>
              </w:rPr>
            </w:pPr>
            <w:r>
              <w:rPr>
                <w:rFonts w:ascii="News Gothic GDB" w:eastAsia="News Gothic GDB" w:hAnsi="News Gothic GDB" w:cs="News Gothic GDB"/>
                <w:szCs w:val="22"/>
              </w:rPr>
              <w:t>Sample of the reviews performed:</w:t>
            </w:r>
          </w:p>
          <w:p w14:paraId="4646C8F5" w14:textId="406DF070" w:rsidR="00114988" w:rsidRPr="00082BAE" w:rsidRDefault="00114988" w:rsidP="54F09E0D">
            <w:pPr>
              <w:spacing w:before="0" w:after="0"/>
              <w:ind w:left="0"/>
              <w:jc w:val="both"/>
              <w:rPr>
                <w:rFonts w:ascii="News Gothic GDB" w:eastAsia="News Gothic GDB" w:hAnsi="News Gothic GDB" w:cs="News Gothic GDB"/>
                <w:szCs w:val="22"/>
              </w:rPr>
            </w:pPr>
            <w:r>
              <w:rPr>
                <w:i/>
                <w:iCs/>
                <w:noProof/>
                <w:szCs w:val="22"/>
              </w:rPr>
              <w:drawing>
                <wp:inline distT="0" distB="0" distL="0" distR="0" wp14:anchorId="3E3D516B" wp14:editId="6695CB96">
                  <wp:extent cx="6010275" cy="3365500"/>
                  <wp:effectExtent l="0" t="0" r="9525" b="6350"/>
                  <wp:docPr id="49860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r:link="rId22" cstate="print">
                            <a:extLst>
                              <a:ext uri="{28A0092B-C50C-407E-A947-70E740481C1C}">
                                <a14:useLocalDpi xmlns:a14="http://schemas.microsoft.com/office/drawing/2010/main" val="0"/>
                              </a:ext>
                            </a:extLst>
                          </a:blip>
                          <a:srcRect r="1853" b="19718"/>
                          <a:stretch/>
                        </pic:blipFill>
                        <pic:spPr bwMode="auto">
                          <a:xfrm>
                            <a:off x="0" y="0"/>
                            <a:ext cx="6023635" cy="3372981"/>
                          </a:xfrm>
                          <a:prstGeom prst="rect">
                            <a:avLst/>
                          </a:prstGeom>
                          <a:noFill/>
                          <a:ln>
                            <a:noFill/>
                          </a:ln>
                          <a:extLst>
                            <a:ext uri="{53640926-AAD7-44D8-BBD7-CCE9431645EC}">
                              <a14:shadowObscured xmlns:a14="http://schemas.microsoft.com/office/drawing/2010/main"/>
                            </a:ext>
                          </a:extLst>
                        </pic:spPr>
                      </pic:pic>
                    </a:graphicData>
                  </a:graphic>
                </wp:inline>
              </w:drawing>
            </w:r>
          </w:p>
          <w:p w14:paraId="706DA138" w14:textId="5C4AF97A" w:rsidR="00114988" w:rsidRDefault="0072B9AA" w:rsidP="3F33BCAC">
            <w:pPr>
              <w:spacing w:before="0" w:after="0"/>
              <w:ind w:left="0"/>
              <w:jc w:val="both"/>
              <w:rPr>
                <w:rFonts w:ascii="News Gothic GDB" w:eastAsia="News Gothic GDB" w:hAnsi="News Gothic GDB" w:cs="News Gothic GDB"/>
                <w:color w:val="FF0000"/>
              </w:rPr>
            </w:pPr>
            <w:r w:rsidRPr="7A32E7E9">
              <w:rPr>
                <w:rFonts w:ascii="News Gothic GDB" w:eastAsia="News Gothic GDB" w:hAnsi="News Gothic GDB" w:cs="News Gothic GDB"/>
                <w:color w:val="FF0000"/>
              </w:rPr>
              <w:t xml:space="preserve">Observation: During walkthroughs IA noticed that several audit </w:t>
            </w:r>
            <w:r w:rsidR="10B0E9A8" w:rsidRPr="7A32E7E9">
              <w:rPr>
                <w:rFonts w:ascii="News Gothic GDB" w:eastAsia="News Gothic GDB" w:hAnsi="News Gothic GDB" w:cs="News Gothic GDB"/>
                <w:color w:val="FF0000"/>
              </w:rPr>
              <w:t>documents and</w:t>
            </w:r>
            <w:r w:rsidRPr="7A32E7E9">
              <w:rPr>
                <w:rFonts w:ascii="News Gothic GDB" w:eastAsia="News Gothic GDB" w:hAnsi="News Gothic GDB" w:cs="News Gothic GDB"/>
                <w:color w:val="FF0000"/>
              </w:rPr>
              <w:t xml:space="preserve"> work instructions were outdated. Changes and reviews were not tracked in the document change history. Approvals were similarly absent. The existing control does not adequately operationalize the review process</w:t>
            </w:r>
            <w:r w:rsidR="3BDA15F5" w:rsidRPr="7A32E7E9">
              <w:rPr>
                <w:rFonts w:ascii="News Gothic GDB" w:eastAsia="News Gothic GDB" w:hAnsi="News Gothic GDB" w:cs="News Gothic GDB"/>
                <w:color w:val="FF0000"/>
              </w:rPr>
              <w:t xml:space="preserve"> (missing 5W1H, no deadlines</w:t>
            </w:r>
            <w:r w:rsidR="3C955B78" w:rsidRPr="7A32E7E9">
              <w:rPr>
                <w:rFonts w:ascii="News Gothic GDB" w:eastAsia="News Gothic GDB" w:hAnsi="News Gothic GDB" w:cs="News Gothic GDB"/>
                <w:color w:val="FF0000"/>
              </w:rPr>
              <w:t>)</w:t>
            </w:r>
            <w:r w:rsidRPr="7A32E7E9">
              <w:rPr>
                <w:rFonts w:ascii="News Gothic GDB" w:eastAsia="News Gothic GDB" w:hAnsi="News Gothic GDB" w:cs="News Gothic GDB"/>
                <w:color w:val="FF0000"/>
              </w:rPr>
              <w:t>.</w:t>
            </w:r>
            <w:r w:rsidR="6736B441" w:rsidRPr="7A32E7E9">
              <w:rPr>
                <w:rFonts w:ascii="News Gothic GDB" w:eastAsia="News Gothic GDB" w:hAnsi="News Gothic GDB" w:cs="News Gothic GDB"/>
                <w:color w:val="FF0000"/>
              </w:rPr>
              <w:t xml:space="preserve"> Finding raised. Refer to Finding 6</w:t>
            </w:r>
            <w:r w:rsidR="7AC29366" w:rsidRPr="7A32E7E9">
              <w:rPr>
                <w:rFonts w:ascii="News Gothic GDB" w:eastAsia="News Gothic GDB" w:hAnsi="News Gothic GDB" w:cs="News Gothic GDB"/>
                <w:color w:val="FF0000"/>
              </w:rPr>
              <w:t>:</w:t>
            </w:r>
          </w:p>
          <w:p w14:paraId="75BF0198" w14:textId="3BEBE5E8" w:rsidR="4D8E3A3C" w:rsidRDefault="4D8E3A3C" w:rsidP="4D8E3A3C">
            <w:pPr>
              <w:spacing w:before="0" w:after="0"/>
              <w:ind w:left="0"/>
              <w:jc w:val="both"/>
              <w:rPr>
                <w:rFonts w:ascii="News Gothic GDB" w:eastAsia="News Gothic GDB" w:hAnsi="News Gothic GDB" w:cs="News Gothic GDB"/>
                <w:color w:val="FF0000"/>
              </w:rPr>
            </w:pPr>
          </w:p>
          <w:p w14:paraId="57F002E7" w14:textId="678BB0B2" w:rsidR="225606D7" w:rsidRDefault="225606D7" w:rsidP="4D8E3A3C">
            <w:pPr>
              <w:pStyle w:val="Subtitle"/>
              <w:spacing w:after="0"/>
              <w:jc w:val="both"/>
              <w:rPr>
                <w:rFonts w:ascii="News Gothic GDB" w:eastAsia="News Gothic GDB" w:hAnsi="News Gothic GDB" w:cs="News Gothic GDB"/>
                <w:bCs/>
                <w:color w:val="FF0000"/>
                <w:sz w:val="22"/>
                <w:szCs w:val="22"/>
              </w:rPr>
            </w:pPr>
            <w:r w:rsidRPr="4D8E3A3C">
              <w:rPr>
                <w:rFonts w:ascii="News Gothic GDB" w:eastAsia="News Gothic GDB" w:hAnsi="News Gothic GDB" w:cs="News Gothic GDB"/>
                <w:b w:val="0"/>
                <w:color w:val="FF0000"/>
                <w:sz w:val="22"/>
                <w:szCs w:val="22"/>
              </w:rPr>
              <w:t>Finding 6: During an inspection of the cryptographic key management processes of the PKI applications (PKI DBAG (AID1064), PKI MSCA (AID1065) and PKI CLS (AID1066)), Internal Audit observed that a majority of the processes were performed by the Security IT - Digitise, Evolve &amp; Innovate team (SAO). Upon requesting the corresponding procedures/work instructions, IA noted the following:</w:t>
            </w:r>
          </w:p>
          <w:p w14:paraId="4368F6FB" w14:textId="5BFE9188" w:rsidR="225606D7" w:rsidRDefault="225606D7" w:rsidP="4D8E3A3C">
            <w:pPr>
              <w:pStyle w:val="Subtitle"/>
              <w:numPr>
                <w:ilvl w:val="0"/>
                <w:numId w:val="7"/>
              </w:numPr>
              <w:spacing w:after="0"/>
              <w:ind w:left="360"/>
              <w:jc w:val="both"/>
              <w:rPr>
                <w:rFonts w:ascii="News Gothic GDB" w:eastAsia="News Gothic GDB" w:hAnsi="News Gothic GDB" w:cs="News Gothic GDB"/>
                <w:bCs/>
                <w:color w:val="FF0000"/>
                <w:sz w:val="22"/>
                <w:szCs w:val="22"/>
              </w:rPr>
            </w:pPr>
            <w:r w:rsidRPr="4D8E3A3C">
              <w:rPr>
                <w:rFonts w:ascii="News Gothic GDB" w:eastAsia="News Gothic GDB" w:hAnsi="News Gothic GDB" w:cs="News Gothic GDB"/>
                <w:b w:val="0"/>
                <w:color w:val="FF0000"/>
                <w:sz w:val="22"/>
                <w:szCs w:val="22"/>
              </w:rPr>
              <w:t>Upon request for a dedicated procedure or work instruction for Key Management, SAO referenced an “Audit Document”. This document did not correspond to a “written rule” (i.e., policy/guideline/procedure) as defined by the overarching Written Rules Framework Guideline.</w:t>
            </w:r>
          </w:p>
          <w:p w14:paraId="18DBF815" w14:textId="3DC0102E" w:rsidR="225606D7" w:rsidRDefault="225606D7" w:rsidP="4D8E3A3C">
            <w:pPr>
              <w:pStyle w:val="Subtitle"/>
              <w:numPr>
                <w:ilvl w:val="0"/>
                <w:numId w:val="7"/>
              </w:numPr>
              <w:spacing w:after="0"/>
              <w:ind w:left="360"/>
              <w:jc w:val="both"/>
              <w:rPr>
                <w:rFonts w:ascii="News Gothic GDB" w:eastAsia="News Gothic GDB" w:hAnsi="News Gothic GDB" w:cs="News Gothic GDB"/>
                <w:bCs/>
                <w:color w:val="FF0000"/>
                <w:sz w:val="22"/>
                <w:szCs w:val="22"/>
              </w:rPr>
            </w:pPr>
            <w:r w:rsidRPr="4D8E3A3C">
              <w:rPr>
                <w:rFonts w:ascii="News Gothic GDB" w:eastAsia="News Gothic GDB" w:hAnsi="News Gothic GDB" w:cs="News Gothic GDB"/>
                <w:b w:val="0"/>
                <w:color w:val="FF0000"/>
                <w:sz w:val="22"/>
                <w:szCs w:val="22"/>
              </w:rPr>
              <w:t>The ‘Audit Document’ for Key Management lacked content requirements, e.g., Purpose, Objective and Basis of the document, Scope and Target Groups, Updated Review/Approval records (incl. Head of Section Approval), and publication in central DBG storage.</w:t>
            </w:r>
          </w:p>
          <w:p w14:paraId="66C0378C" w14:textId="5C143250" w:rsidR="225606D7" w:rsidRDefault="225606D7" w:rsidP="4D8E3A3C">
            <w:pPr>
              <w:pStyle w:val="Subtitle"/>
              <w:numPr>
                <w:ilvl w:val="0"/>
                <w:numId w:val="7"/>
              </w:numPr>
              <w:spacing w:after="0"/>
              <w:ind w:left="360"/>
              <w:jc w:val="both"/>
              <w:rPr>
                <w:rFonts w:ascii="News Gothic GDB" w:eastAsia="News Gothic GDB" w:hAnsi="News Gothic GDB" w:cs="News Gothic GDB"/>
                <w:bCs/>
                <w:color w:val="FF0000"/>
                <w:sz w:val="22"/>
                <w:szCs w:val="22"/>
              </w:rPr>
            </w:pPr>
            <w:r w:rsidRPr="4D8E3A3C">
              <w:rPr>
                <w:rFonts w:ascii="News Gothic GDB" w:eastAsia="News Gothic GDB" w:hAnsi="News Gothic GDB" w:cs="News Gothic GDB"/>
                <w:b w:val="0"/>
                <w:color w:val="FF0000"/>
                <w:sz w:val="22"/>
                <w:szCs w:val="22"/>
              </w:rPr>
              <w:t>IA was informed that the ‘Audit Document’ was not only used by SAO but also by multiple IT Operations/Production Support teams as a key reference for the structure of their own key management procedures done in conjunction with the corresponding PKI asset.</w:t>
            </w:r>
          </w:p>
          <w:p w14:paraId="74F2A1B7" w14:textId="55653686" w:rsidR="4D8E3A3C" w:rsidRDefault="4D8E3A3C" w:rsidP="4D8E3A3C">
            <w:pPr>
              <w:spacing w:before="0" w:after="0"/>
              <w:ind w:left="0"/>
              <w:jc w:val="both"/>
              <w:rPr>
                <w:rFonts w:ascii="News Gothic GDB" w:eastAsia="News Gothic GDB" w:hAnsi="News Gothic GDB" w:cs="News Gothic GDB"/>
                <w:b/>
                <w:bCs/>
                <w:color w:val="000000" w:themeColor="text1"/>
                <w:szCs w:val="22"/>
              </w:rPr>
            </w:pPr>
          </w:p>
          <w:p w14:paraId="60051B0F" w14:textId="2F1B1F8C" w:rsidR="225606D7" w:rsidRDefault="225606D7" w:rsidP="4D8E3A3C">
            <w:pPr>
              <w:pStyle w:val="Subtitle"/>
              <w:spacing w:after="0"/>
              <w:jc w:val="both"/>
              <w:rPr>
                <w:rFonts w:ascii="News Gothic GDB" w:eastAsia="News Gothic GDB" w:hAnsi="News Gothic GDB" w:cs="News Gothic GDB"/>
                <w:bCs/>
                <w:color w:val="FF0000"/>
                <w:sz w:val="22"/>
                <w:szCs w:val="22"/>
              </w:rPr>
            </w:pPr>
            <w:r w:rsidRPr="4D8E3A3C">
              <w:rPr>
                <w:rFonts w:ascii="News Gothic GDB" w:eastAsia="News Gothic GDB" w:hAnsi="News Gothic GDB" w:cs="News Gothic GDB"/>
                <w:b w:val="0"/>
                <w:color w:val="FF0000"/>
                <w:sz w:val="22"/>
                <w:szCs w:val="22"/>
              </w:rPr>
              <w:t xml:space="preserve">Further inspection of the SharePoint site containing the written-rules framework used by SAO revealed that 19/37 cryptography-related procedure documents had not been visibly reviewed and approved in several years (between 2020-2023). There was no indicator if procedures found in SharePoint were still active or decommissioned. </w:t>
            </w:r>
          </w:p>
          <w:p w14:paraId="5A1883F5" w14:textId="336A2383" w:rsidR="4D8E3A3C" w:rsidRDefault="4D8E3A3C" w:rsidP="4D8E3A3C">
            <w:pPr>
              <w:spacing w:before="0" w:after="0"/>
              <w:ind w:left="0"/>
              <w:jc w:val="both"/>
              <w:rPr>
                <w:rFonts w:ascii="News Gothic GDB" w:eastAsia="News Gothic GDB" w:hAnsi="News Gothic GDB" w:cs="News Gothic GDB"/>
                <w:b/>
                <w:bCs/>
                <w:color w:val="FF0000"/>
                <w:szCs w:val="22"/>
              </w:rPr>
            </w:pPr>
          </w:p>
          <w:p w14:paraId="5FD3F409" w14:textId="49125B7A" w:rsidR="225606D7" w:rsidRDefault="225606D7" w:rsidP="4D8E3A3C">
            <w:pPr>
              <w:pStyle w:val="Subtitle"/>
              <w:spacing w:after="0"/>
              <w:jc w:val="both"/>
              <w:rPr>
                <w:rFonts w:ascii="News Gothic GDB" w:eastAsia="News Gothic GDB" w:hAnsi="News Gothic GDB" w:cs="News Gothic GDB"/>
                <w:bCs/>
                <w:color w:val="FF0000"/>
                <w:sz w:val="22"/>
                <w:szCs w:val="22"/>
              </w:rPr>
            </w:pPr>
            <w:r w:rsidRPr="4D8E3A3C">
              <w:rPr>
                <w:rFonts w:ascii="News Gothic GDB" w:eastAsia="News Gothic GDB" w:hAnsi="News Gothic GDB" w:cs="News Gothic GDB"/>
                <w:b w:val="0"/>
                <w:color w:val="FF0000"/>
                <w:sz w:val="22"/>
                <w:szCs w:val="22"/>
              </w:rPr>
              <w:t>While a yearly control to review documents was defined via a JIRA task (SECPKII-1063), the control did not adequately define a detailed control procedure (i.e., description of tasks alongside the ‘who, what, how, where, when, why’ framework of the ICS guideline) nor did it provide adequate evidence of its performance in the ticket. Similarly, adequate evidence of the control performance was not evident in the individual documents, with the last recorded modification more than a year ago.</w:t>
            </w:r>
          </w:p>
          <w:p w14:paraId="5400F3AF" w14:textId="5DD8BF4B" w:rsidR="4D8E3A3C" w:rsidRDefault="4D8E3A3C" w:rsidP="4D8E3A3C">
            <w:pPr>
              <w:spacing w:before="0" w:after="0"/>
              <w:ind w:left="0"/>
              <w:jc w:val="both"/>
              <w:rPr>
                <w:rFonts w:ascii="News Gothic GDB" w:eastAsia="News Gothic GDB" w:hAnsi="News Gothic GDB" w:cs="News Gothic GDB"/>
                <w:color w:val="FF0000"/>
              </w:rPr>
            </w:pPr>
          </w:p>
          <w:p w14:paraId="2D77BF70" w14:textId="77777777" w:rsidR="00114988" w:rsidRPr="001D162F" w:rsidRDefault="00114988" w:rsidP="00585F49">
            <w:pPr>
              <w:autoSpaceDE w:val="0"/>
              <w:autoSpaceDN w:val="0"/>
              <w:adjustRightInd w:val="0"/>
              <w:spacing w:before="0" w:after="0"/>
              <w:ind w:left="0"/>
              <w:jc w:val="both"/>
              <w:rPr>
                <w:rFonts w:ascii="News Gothic GDB" w:hAnsi="News Gothic GDB"/>
                <w:bCs/>
                <w:szCs w:val="22"/>
              </w:rPr>
            </w:pPr>
          </w:p>
          <w:p w14:paraId="49B8211D" w14:textId="725C0B6D" w:rsidR="00F90EA0" w:rsidRPr="001D162F" w:rsidRDefault="00B23E89" w:rsidP="00585F49">
            <w:pPr>
              <w:autoSpaceDE w:val="0"/>
              <w:autoSpaceDN w:val="0"/>
              <w:adjustRightInd w:val="0"/>
              <w:spacing w:before="0" w:after="0"/>
              <w:ind w:left="0"/>
              <w:jc w:val="both"/>
              <w:rPr>
                <w:rFonts w:ascii="News Gothic GDB" w:hAnsi="News Gothic GDB"/>
                <w:b/>
                <w:szCs w:val="22"/>
              </w:rPr>
            </w:pPr>
            <w:r w:rsidRPr="001D162F">
              <w:rPr>
                <w:rFonts w:ascii="News Gothic GDB" w:hAnsi="News Gothic GDB"/>
                <w:b/>
                <w:szCs w:val="22"/>
              </w:rPr>
              <w:t>2</w:t>
            </w:r>
            <w:r w:rsidR="00585F49" w:rsidRPr="001D162F">
              <w:rPr>
                <w:rFonts w:ascii="News Gothic GDB" w:hAnsi="News Gothic GDB"/>
                <w:b/>
                <w:szCs w:val="22"/>
              </w:rPr>
              <w:t xml:space="preserve">.1 DE: Key Management and Certificate Management </w:t>
            </w:r>
          </w:p>
          <w:p w14:paraId="182897AC" w14:textId="77777777" w:rsidR="00585F49" w:rsidRPr="001D162F" w:rsidRDefault="00585F49"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Inspect the process for using Google-managed keys for cloud-based applications and evaluate if the risks are properly managed (i.e. is management accepting the risk of critical data not being protected by own keys?)</w:t>
            </w:r>
          </w:p>
          <w:p w14:paraId="5A9BEB64" w14:textId="77777777" w:rsidR="002A3918" w:rsidRPr="001D162F" w:rsidRDefault="00DC3806" w:rsidP="002A3918">
            <w:pPr>
              <w:autoSpaceDE w:val="0"/>
              <w:autoSpaceDN w:val="0"/>
              <w:adjustRightInd w:val="0"/>
              <w:spacing w:before="0" w:after="0"/>
              <w:ind w:left="0"/>
              <w:jc w:val="both"/>
              <w:rPr>
                <w:rFonts w:ascii="News Gothic GDB" w:hAnsi="News Gothic GDB"/>
                <w:bCs/>
                <w:i/>
                <w:iCs/>
                <w:szCs w:val="22"/>
              </w:rPr>
            </w:pPr>
            <w:r w:rsidRPr="001D162F">
              <w:rPr>
                <w:rFonts w:ascii="News Gothic GDB" w:hAnsi="News Gothic GDB"/>
                <w:bCs/>
                <w:i/>
                <w:iCs/>
                <w:szCs w:val="22"/>
              </w:rPr>
              <w:t>REQ: Encryption &amp; Key Mgt. Guideline v1.0 – ID1,2,3,4,8</w:t>
            </w:r>
            <w:r w:rsidR="00CE4DCA" w:rsidRPr="001D162F">
              <w:rPr>
                <w:rFonts w:ascii="News Gothic GDB" w:hAnsi="News Gothic GDB"/>
                <w:bCs/>
                <w:i/>
                <w:iCs/>
                <w:szCs w:val="22"/>
              </w:rPr>
              <w:t xml:space="preserve"> ID15</w:t>
            </w:r>
            <w:r w:rsidR="002A3918" w:rsidRPr="001D162F">
              <w:rPr>
                <w:rFonts w:ascii="News Gothic GDB" w:hAnsi="News Gothic GDB"/>
                <w:bCs/>
                <w:i/>
                <w:iCs/>
                <w:szCs w:val="22"/>
              </w:rPr>
              <w:t>, ID17</w:t>
            </w:r>
          </w:p>
          <w:p w14:paraId="2AED0F28" w14:textId="77777777" w:rsidR="002A3918" w:rsidRPr="001D162F" w:rsidRDefault="002A3918" w:rsidP="002A3918">
            <w:pPr>
              <w:autoSpaceDE w:val="0"/>
              <w:autoSpaceDN w:val="0"/>
              <w:adjustRightInd w:val="0"/>
              <w:spacing w:before="0" w:after="0"/>
              <w:ind w:left="0"/>
              <w:jc w:val="both"/>
              <w:rPr>
                <w:rFonts w:ascii="News Gothic GDB" w:hAnsi="News Gothic GDB"/>
                <w:bCs/>
                <w:i/>
                <w:iCs/>
                <w:szCs w:val="22"/>
              </w:rPr>
            </w:pPr>
          </w:p>
          <w:p w14:paraId="464BDDFD" w14:textId="77777777" w:rsidR="00F210B9" w:rsidRDefault="00A14526" w:rsidP="00082651">
            <w:pPr>
              <w:numPr>
                <w:ilvl w:val="0"/>
                <w:numId w:val="21"/>
              </w:numPr>
              <w:autoSpaceDE w:val="0"/>
              <w:autoSpaceDN w:val="0"/>
              <w:adjustRightInd w:val="0"/>
              <w:spacing w:before="0" w:after="0"/>
              <w:rPr>
                <w:rFonts w:ascii="News Gothic GDB" w:hAnsi="News Gothic GDB"/>
                <w:bCs/>
                <w:szCs w:val="22"/>
              </w:rPr>
            </w:pPr>
            <w:r w:rsidRPr="001D162F">
              <w:rPr>
                <w:rFonts w:ascii="News Gothic GDB" w:hAnsi="News Gothic GDB"/>
                <w:b/>
                <w:szCs w:val="22"/>
              </w:rPr>
              <w:t>Delineation of Responsibility:</w:t>
            </w:r>
            <w:r w:rsidRPr="001D162F">
              <w:rPr>
                <w:rFonts w:ascii="News Gothic GDB" w:hAnsi="News Gothic GDB"/>
                <w:bCs/>
                <w:szCs w:val="22"/>
              </w:rPr>
              <w:t xml:space="preserve"> </w:t>
            </w:r>
            <w:r w:rsidR="007149B4">
              <w:rPr>
                <w:rFonts w:ascii="News Gothic GDB" w:hAnsi="News Gothic GDB"/>
                <w:bCs/>
                <w:szCs w:val="22"/>
              </w:rPr>
              <w:br/>
              <w:t xml:space="preserve">A distinction between </w:t>
            </w:r>
            <w:r w:rsidR="007A513E">
              <w:rPr>
                <w:rFonts w:ascii="News Gothic GDB" w:hAnsi="News Gothic GDB"/>
                <w:bCs/>
                <w:szCs w:val="22"/>
              </w:rPr>
              <w:t>PKI Entities Keys and End Entities private keys is made</w:t>
            </w:r>
            <w:r w:rsidR="002C632E">
              <w:rPr>
                <w:rFonts w:ascii="News Gothic GDB" w:hAnsi="News Gothic GDB"/>
                <w:bCs/>
                <w:szCs w:val="22"/>
              </w:rPr>
              <w:t>. All guidance pertaining to key management etc. is only valid for PKI entities and keys managed centrally. As stated, S</w:t>
            </w:r>
            <w:r w:rsidR="005D46C3" w:rsidRPr="001D162F">
              <w:rPr>
                <w:rFonts w:ascii="News Gothic GDB" w:hAnsi="News Gothic GDB"/>
                <w:bCs/>
                <w:szCs w:val="22"/>
              </w:rPr>
              <w:t xml:space="preserve">ecurity IT </w:t>
            </w:r>
            <w:r w:rsidR="001D5B8F" w:rsidRPr="001D5B8F">
              <w:rPr>
                <w:rFonts w:ascii="News Gothic GDB" w:hAnsi="News Gothic GDB"/>
                <w:bCs/>
                <w:szCs w:val="22"/>
              </w:rPr>
              <w:t xml:space="preserve">is responsible for managing and distributing public keys only. </w:t>
            </w:r>
          </w:p>
          <w:p w14:paraId="2E7448AA" w14:textId="26560372" w:rsidR="001D5B8F" w:rsidRDefault="00017E4B" w:rsidP="3F33BCAC">
            <w:pPr>
              <w:numPr>
                <w:ilvl w:val="0"/>
                <w:numId w:val="21"/>
              </w:numPr>
              <w:autoSpaceDE w:val="0"/>
              <w:autoSpaceDN w:val="0"/>
              <w:adjustRightInd w:val="0"/>
              <w:spacing w:before="0" w:after="0"/>
              <w:rPr>
                <w:rFonts w:ascii="News Gothic GDB" w:hAnsi="News Gothic GDB"/>
              </w:rPr>
            </w:pPr>
            <w:r w:rsidRPr="3F33BCAC">
              <w:rPr>
                <w:rFonts w:ascii="News Gothic GDB" w:hAnsi="News Gothic GDB"/>
              </w:rPr>
              <w:t>“</w:t>
            </w:r>
            <w:r w:rsidR="001D5B8F" w:rsidRPr="3F33BCAC">
              <w:rPr>
                <w:rFonts w:ascii="News Gothic GDB" w:hAnsi="News Gothic GDB"/>
              </w:rPr>
              <w:t xml:space="preserve">We force everyone to generate private keys on their own side, for reduced </w:t>
            </w:r>
            <w:r w:rsidRPr="3F33BCAC">
              <w:rPr>
                <w:rFonts w:ascii="News Gothic GDB" w:hAnsi="News Gothic GDB"/>
              </w:rPr>
              <w:t>e</w:t>
            </w:r>
            <w:r w:rsidR="001D5B8F" w:rsidRPr="3F33BCAC">
              <w:rPr>
                <w:rFonts w:ascii="News Gothic GDB" w:hAnsi="News Gothic GDB"/>
              </w:rPr>
              <w:t xml:space="preserve">xposure to </w:t>
            </w:r>
            <w:r w:rsidRPr="3F33BCAC">
              <w:rPr>
                <w:rFonts w:ascii="News Gothic GDB" w:hAnsi="News Gothic GDB"/>
              </w:rPr>
              <w:t>transmission</w:t>
            </w:r>
            <w:r w:rsidR="005D46C3" w:rsidRPr="3F33BCAC">
              <w:rPr>
                <w:rFonts w:ascii="News Gothic GDB" w:hAnsi="News Gothic GDB"/>
              </w:rPr>
              <w:t xml:space="preserve"> risks via </w:t>
            </w:r>
            <w:r w:rsidR="001D5B8F" w:rsidRPr="3F33BCAC">
              <w:rPr>
                <w:rFonts w:ascii="News Gothic GDB" w:hAnsi="News Gothic GDB"/>
              </w:rPr>
              <w:t xml:space="preserve">communication </w:t>
            </w:r>
            <w:r w:rsidR="751CFE93" w:rsidRPr="3F33BCAC">
              <w:rPr>
                <w:rFonts w:ascii="News Gothic GDB" w:hAnsi="News Gothic GDB"/>
              </w:rPr>
              <w:t>channels. “</w:t>
            </w:r>
          </w:p>
          <w:p w14:paraId="03CB780B" w14:textId="74E29870" w:rsidR="005D46C3" w:rsidRPr="001D162F" w:rsidRDefault="00096C6C" w:rsidP="3F33BCAC">
            <w:pPr>
              <w:numPr>
                <w:ilvl w:val="0"/>
                <w:numId w:val="21"/>
              </w:numPr>
              <w:autoSpaceDE w:val="0"/>
              <w:autoSpaceDN w:val="0"/>
              <w:adjustRightInd w:val="0"/>
              <w:spacing w:before="0" w:after="0"/>
              <w:jc w:val="both"/>
              <w:rPr>
                <w:rFonts w:ascii="News Gothic GDB" w:hAnsi="News Gothic GDB"/>
              </w:rPr>
            </w:pPr>
            <w:r w:rsidRPr="3F33BCAC">
              <w:rPr>
                <w:rFonts w:ascii="News Gothic GDB" w:hAnsi="News Gothic GDB"/>
              </w:rPr>
              <w:t>This is g</w:t>
            </w:r>
            <w:r w:rsidR="005D46C3" w:rsidRPr="3F33BCAC">
              <w:rPr>
                <w:rFonts w:ascii="News Gothic GDB" w:hAnsi="News Gothic GDB"/>
              </w:rPr>
              <w:t xml:space="preserve">enerally due to the Bring-Your-Own-Key (BYOK) structure. However, exemption cases for clients who cannot generate </w:t>
            </w:r>
            <w:r w:rsidR="3E8C8D64" w:rsidRPr="3F33BCAC">
              <w:rPr>
                <w:rFonts w:ascii="News Gothic GDB" w:hAnsi="News Gothic GDB"/>
              </w:rPr>
              <w:t>their own</w:t>
            </w:r>
            <w:r w:rsidR="005D46C3" w:rsidRPr="3F33BCAC">
              <w:rPr>
                <w:rFonts w:ascii="News Gothic GDB" w:hAnsi="News Gothic GDB"/>
              </w:rPr>
              <w:t xml:space="preserve"> keys – these are co-managed and</w:t>
            </w:r>
            <w:r w:rsidR="00373334" w:rsidRPr="3F33BCAC">
              <w:rPr>
                <w:rFonts w:ascii="News Gothic GDB" w:hAnsi="News Gothic GDB"/>
              </w:rPr>
              <w:t xml:space="preserve"> are tracked.</w:t>
            </w:r>
          </w:p>
          <w:p w14:paraId="19F3B289" w14:textId="73818AD3" w:rsidR="00E72CC1" w:rsidRDefault="00E72CC1" w:rsidP="00082651">
            <w:pPr>
              <w:numPr>
                <w:ilvl w:val="0"/>
                <w:numId w:val="21"/>
              </w:numPr>
              <w:autoSpaceDE w:val="0"/>
              <w:autoSpaceDN w:val="0"/>
              <w:adjustRightInd w:val="0"/>
              <w:spacing w:before="0" w:after="0"/>
              <w:jc w:val="both"/>
              <w:rPr>
                <w:rFonts w:ascii="News Gothic GDB" w:hAnsi="News Gothic GDB"/>
                <w:bCs/>
                <w:szCs w:val="22"/>
              </w:rPr>
            </w:pPr>
            <w:r w:rsidRPr="001D162F">
              <w:rPr>
                <w:rFonts w:ascii="News Gothic GDB" w:hAnsi="News Gothic GDB"/>
                <w:bCs/>
                <w:szCs w:val="22"/>
              </w:rPr>
              <w:t>Regarding key/cert management: ultimate responsibility (for the compliance with the guideline) supposedly lies with the Application/Key/Cert owners. The Security IT Team (Security IT - Digitise, Evolve &amp; Innovate (U)) only coordinates the tasks with supporting platforms.</w:t>
            </w:r>
          </w:p>
          <w:p w14:paraId="78ABEB09" w14:textId="77777777" w:rsidR="00E72CC1" w:rsidRPr="001D5B8F" w:rsidRDefault="00E72CC1" w:rsidP="00E72CC1">
            <w:pPr>
              <w:autoSpaceDE w:val="0"/>
              <w:autoSpaceDN w:val="0"/>
              <w:adjustRightInd w:val="0"/>
              <w:spacing w:before="0" w:after="0"/>
              <w:jc w:val="both"/>
              <w:rPr>
                <w:rFonts w:ascii="News Gothic GDB" w:hAnsi="News Gothic GDB"/>
                <w:bCs/>
                <w:szCs w:val="22"/>
              </w:rPr>
            </w:pPr>
          </w:p>
          <w:p w14:paraId="586187BF" w14:textId="1AC020E8" w:rsidR="00E72CC1" w:rsidRPr="0046566B" w:rsidRDefault="00A14526" w:rsidP="00082651">
            <w:pPr>
              <w:numPr>
                <w:ilvl w:val="0"/>
                <w:numId w:val="21"/>
              </w:numPr>
              <w:autoSpaceDE w:val="0"/>
              <w:autoSpaceDN w:val="0"/>
              <w:adjustRightInd w:val="0"/>
              <w:spacing w:before="0" w:after="0"/>
              <w:rPr>
                <w:rFonts w:ascii="News Gothic GDB" w:hAnsi="News Gothic GDB"/>
                <w:bCs/>
                <w:szCs w:val="22"/>
              </w:rPr>
            </w:pPr>
            <w:r w:rsidRPr="0046566B">
              <w:rPr>
                <w:rFonts w:ascii="News Gothic GDB" w:hAnsi="News Gothic GDB"/>
                <w:b/>
                <w:bCs/>
                <w:szCs w:val="22"/>
              </w:rPr>
              <w:t>Staffing &amp; Continuity:</w:t>
            </w:r>
            <w:r w:rsidRPr="0046566B">
              <w:rPr>
                <w:rFonts w:ascii="News Gothic GDB" w:hAnsi="News Gothic GDB"/>
                <w:bCs/>
                <w:szCs w:val="22"/>
              </w:rPr>
              <w:br/>
              <w:t>T</w:t>
            </w:r>
            <w:r w:rsidR="001D5B8F" w:rsidRPr="0046566B">
              <w:rPr>
                <w:rFonts w:ascii="News Gothic GDB" w:hAnsi="News Gothic GDB"/>
                <w:bCs/>
                <w:szCs w:val="22"/>
              </w:rPr>
              <w:t xml:space="preserve">he area is mission critical, </w:t>
            </w:r>
            <w:r w:rsidR="009A0916" w:rsidRPr="0046566B">
              <w:rPr>
                <w:rFonts w:ascii="News Gothic GDB" w:hAnsi="News Gothic GDB"/>
                <w:bCs/>
                <w:szCs w:val="22"/>
              </w:rPr>
              <w:t xml:space="preserve">with dependencies </w:t>
            </w:r>
            <w:r w:rsidR="001D5B8F" w:rsidRPr="0046566B">
              <w:rPr>
                <w:rFonts w:ascii="News Gothic GDB" w:hAnsi="News Gothic GDB"/>
                <w:bCs/>
                <w:szCs w:val="22"/>
              </w:rPr>
              <w:t>particularly requiring quick reaction times for CERT incidents. Availability of tools and persons must be guaranteed via BCPs and DRPs.</w:t>
            </w:r>
          </w:p>
          <w:p w14:paraId="204BE2C9" w14:textId="77777777" w:rsidR="001A7789" w:rsidRPr="001D162F" w:rsidRDefault="001A7789" w:rsidP="001A7789">
            <w:pPr>
              <w:autoSpaceDE w:val="0"/>
              <w:autoSpaceDN w:val="0"/>
              <w:adjustRightInd w:val="0"/>
              <w:spacing w:before="0" w:after="0"/>
              <w:jc w:val="both"/>
              <w:rPr>
                <w:rFonts w:ascii="News Gothic GDB" w:hAnsi="News Gothic GDB"/>
                <w:bCs/>
                <w:szCs w:val="22"/>
              </w:rPr>
            </w:pPr>
          </w:p>
          <w:p w14:paraId="64DDB7A6" w14:textId="77777777" w:rsidR="00563FA1" w:rsidRPr="001D162F" w:rsidRDefault="00563FA1" w:rsidP="00082651">
            <w:pPr>
              <w:pStyle w:val="ListParagraph"/>
              <w:numPr>
                <w:ilvl w:val="0"/>
                <w:numId w:val="21"/>
              </w:numPr>
              <w:autoSpaceDE w:val="0"/>
              <w:autoSpaceDN w:val="0"/>
              <w:adjustRightInd w:val="0"/>
              <w:spacing w:before="0" w:after="0"/>
              <w:jc w:val="both"/>
              <w:rPr>
                <w:rFonts w:ascii="News Gothic GDB" w:hAnsi="News Gothic GDB"/>
                <w:bCs/>
                <w:szCs w:val="22"/>
              </w:rPr>
            </w:pPr>
            <w:r w:rsidRPr="001D162F">
              <w:rPr>
                <w:rFonts w:ascii="News Gothic GDB" w:hAnsi="News Gothic GDB"/>
                <w:b/>
                <w:szCs w:val="22"/>
              </w:rPr>
              <w:t>Procedures and Key Management:</w:t>
            </w:r>
          </w:p>
          <w:p w14:paraId="0B3C8AF8" w14:textId="4A53281B" w:rsidR="00563FA1" w:rsidRPr="003551C7" w:rsidRDefault="00F04A38" w:rsidP="00B715D2">
            <w:pPr>
              <w:pStyle w:val="ListParagraph"/>
              <w:autoSpaceDE w:val="0"/>
              <w:autoSpaceDN w:val="0"/>
              <w:adjustRightInd w:val="0"/>
              <w:spacing w:before="0" w:after="0"/>
              <w:rPr>
                <w:rFonts w:ascii="News Gothic GDB" w:hAnsi="News Gothic GDB"/>
                <w:bCs/>
                <w:szCs w:val="22"/>
              </w:rPr>
            </w:pPr>
            <w:r w:rsidRPr="001D162F">
              <w:rPr>
                <w:rFonts w:ascii="News Gothic GDB" w:hAnsi="News Gothic GDB"/>
                <w:bCs/>
                <w:szCs w:val="22"/>
              </w:rPr>
              <w:t xml:space="preserve">Most administrative </w:t>
            </w:r>
            <w:r w:rsidR="00563FA1" w:rsidRPr="003551C7">
              <w:rPr>
                <w:rFonts w:ascii="News Gothic GDB" w:hAnsi="News Gothic GDB"/>
                <w:bCs/>
                <w:szCs w:val="22"/>
              </w:rPr>
              <w:t xml:space="preserve">tasks are automated via scripts run from a Bastion Host with technical users. Some PAM is required for </w:t>
            </w:r>
            <w:r w:rsidRPr="001D162F">
              <w:rPr>
                <w:rFonts w:ascii="News Gothic GDB" w:hAnsi="News Gothic GDB"/>
                <w:bCs/>
                <w:szCs w:val="22"/>
              </w:rPr>
              <w:t xml:space="preserve">elevated </w:t>
            </w:r>
            <w:r w:rsidR="00563FA1" w:rsidRPr="003551C7">
              <w:rPr>
                <w:rFonts w:ascii="News Gothic GDB" w:hAnsi="News Gothic GDB"/>
                <w:bCs/>
                <w:szCs w:val="22"/>
              </w:rPr>
              <w:t xml:space="preserve">permissions to run </w:t>
            </w:r>
            <w:r w:rsidRPr="001D162F">
              <w:rPr>
                <w:rFonts w:ascii="News Gothic GDB" w:hAnsi="News Gothic GDB"/>
                <w:bCs/>
                <w:szCs w:val="22"/>
              </w:rPr>
              <w:t xml:space="preserve">specific </w:t>
            </w:r>
            <w:r w:rsidR="00563FA1" w:rsidRPr="003551C7">
              <w:rPr>
                <w:rFonts w:ascii="News Gothic GDB" w:hAnsi="News Gothic GDB"/>
                <w:bCs/>
                <w:szCs w:val="22"/>
              </w:rPr>
              <w:t xml:space="preserve">jobs. </w:t>
            </w:r>
            <w:r w:rsidRPr="001D162F">
              <w:rPr>
                <w:rFonts w:ascii="News Gothic GDB" w:hAnsi="News Gothic GDB"/>
                <w:bCs/>
                <w:szCs w:val="22"/>
              </w:rPr>
              <w:t xml:space="preserve">Other </w:t>
            </w:r>
            <w:r w:rsidR="00563FA1" w:rsidRPr="003551C7">
              <w:rPr>
                <w:rFonts w:ascii="News Gothic GDB" w:hAnsi="News Gothic GDB"/>
                <w:bCs/>
                <w:szCs w:val="22"/>
              </w:rPr>
              <w:t>jobs are automated and run on schedules</w:t>
            </w:r>
            <w:r w:rsidR="00C33BF0" w:rsidRPr="001D162F">
              <w:rPr>
                <w:rFonts w:ascii="News Gothic GDB" w:hAnsi="News Gothic GDB"/>
                <w:bCs/>
                <w:szCs w:val="22"/>
              </w:rPr>
              <w:t xml:space="preserve"> (cron)</w:t>
            </w:r>
            <w:r w:rsidR="00563FA1" w:rsidRPr="003551C7">
              <w:rPr>
                <w:rFonts w:ascii="News Gothic GDB" w:hAnsi="News Gothic GDB"/>
                <w:bCs/>
                <w:szCs w:val="22"/>
              </w:rPr>
              <w:t>.</w:t>
            </w:r>
          </w:p>
          <w:p w14:paraId="7A7A10D6" w14:textId="52B79FA5" w:rsidR="00563FA1" w:rsidRPr="00975B3F" w:rsidRDefault="00563FA1" w:rsidP="00082651">
            <w:pPr>
              <w:pStyle w:val="ListParagraph"/>
              <w:numPr>
                <w:ilvl w:val="0"/>
                <w:numId w:val="21"/>
              </w:numPr>
              <w:autoSpaceDE w:val="0"/>
              <w:autoSpaceDN w:val="0"/>
              <w:adjustRightInd w:val="0"/>
              <w:spacing w:before="0" w:after="0"/>
              <w:rPr>
                <w:rFonts w:ascii="News Gothic GDB" w:hAnsi="News Gothic GDB"/>
              </w:rPr>
            </w:pPr>
            <w:r w:rsidRPr="63F548B4">
              <w:rPr>
                <w:rFonts w:ascii="News Gothic GDB" w:hAnsi="News Gothic GDB"/>
              </w:rPr>
              <w:t>Monitoring of automated job success / failure with notification &amp; escalation procedures</w:t>
            </w:r>
          </w:p>
          <w:p w14:paraId="762C9568" w14:textId="048E560D" w:rsidR="79709485" w:rsidRDefault="79709485" w:rsidP="79709485">
            <w:pPr>
              <w:spacing w:before="0" w:after="0"/>
              <w:rPr>
                <w:rFonts w:ascii="News Gothic GDB" w:hAnsi="News Gothic GDB"/>
                <w:szCs w:val="22"/>
              </w:rPr>
            </w:pPr>
          </w:p>
          <w:p w14:paraId="04812309" w14:textId="021F317C" w:rsidR="5CF8DBEB" w:rsidRDefault="54B48F8B" w:rsidP="4D8E3A3C">
            <w:pPr>
              <w:spacing w:before="0" w:after="0"/>
              <w:ind w:left="0"/>
              <w:rPr>
                <w:rFonts w:ascii="News Gothic GDB" w:hAnsi="News Gothic GDB"/>
              </w:rPr>
            </w:pPr>
            <w:r w:rsidRPr="4D8E3A3C">
              <w:rPr>
                <w:rFonts w:ascii="News Gothic GDB" w:hAnsi="News Gothic GDB"/>
              </w:rPr>
              <w:t xml:space="preserve">IA obtained </w:t>
            </w:r>
            <w:r w:rsidR="7BC436D8" w:rsidRPr="4D8E3A3C">
              <w:rPr>
                <w:rFonts w:ascii="News Gothic GDB" w:hAnsi="News Gothic GDB"/>
              </w:rPr>
              <w:t xml:space="preserve">the following </w:t>
            </w:r>
            <w:r w:rsidRPr="4D8E3A3C">
              <w:rPr>
                <w:rFonts w:ascii="News Gothic GDB" w:hAnsi="News Gothic GDB"/>
              </w:rPr>
              <w:t xml:space="preserve">evidence in the walkthrough with the </w:t>
            </w:r>
            <w:r w:rsidR="7D617222" w:rsidRPr="4D8E3A3C">
              <w:rPr>
                <w:rFonts w:ascii="News Gothic GDB" w:hAnsi="News Gothic GDB"/>
              </w:rPr>
              <w:t>Security IT - Digitise, Evolve &amp; Innovate (U) team</w:t>
            </w:r>
            <w:r w:rsidR="4893F4EE" w:rsidRPr="4D8E3A3C">
              <w:rPr>
                <w:rFonts w:ascii="News Gothic GDB" w:hAnsi="News Gothic GDB"/>
              </w:rPr>
              <w:t xml:space="preserve">, showing the </w:t>
            </w:r>
            <w:r w:rsidR="18350A34" w:rsidRPr="4D8E3A3C">
              <w:rPr>
                <w:rFonts w:ascii="News Gothic GDB" w:hAnsi="News Gothic GDB"/>
              </w:rPr>
              <w:t>automated job that</w:t>
            </w:r>
            <w:r w:rsidR="4893F4EE" w:rsidRPr="4D8E3A3C">
              <w:rPr>
                <w:rFonts w:ascii="News Gothic GDB" w:hAnsi="News Gothic GDB"/>
              </w:rPr>
              <w:t xml:space="preserve"> </w:t>
            </w:r>
            <w:r w:rsidR="1540B15A" w:rsidRPr="4D8E3A3C">
              <w:rPr>
                <w:rFonts w:ascii="News Gothic GDB" w:hAnsi="News Gothic GDB"/>
              </w:rPr>
              <w:t>verifies</w:t>
            </w:r>
            <w:r w:rsidR="4893F4EE" w:rsidRPr="4D8E3A3C">
              <w:rPr>
                <w:rFonts w:ascii="News Gothic GDB" w:hAnsi="News Gothic GDB"/>
              </w:rPr>
              <w:t xml:space="preserve"> whether a key or certificate has been revoked</w:t>
            </w:r>
            <w:r w:rsidR="2AC893FD" w:rsidRPr="4D8E3A3C">
              <w:rPr>
                <w:rFonts w:ascii="News Gothic GDB" w:hAnsi="News Gothic GDB"/>
              </w:rPr>
              <w:t xml:space="preserve"> </w:t>
            </w:r>
            <w:r w:rsidR="2946FAC8" w:rsidRPr="4D8E3A3C">
              <w:rPr>
                <w:rFonts w:ascii="News Gothic GDB" w:hAnsi="News Gothic GDB"/>
              </w:rPr>
              <w:t>through</w:t>
            </w:r>
            <w:r w:rsidR="2AC893FD" w:rsidRPr="4D8E3A3C">
              <w:rPr>
                <w:rFonts w:ascii="News Gothic GDB" w:hAnsi="News Gothic GDB"/>
              </w:rPr>
              <w:t xml:space="preserve"> OCSP</w:t>
            </w:r>
            <w:r w:rsidR="3EBCB981" w:rsidRPr="4D8E3A3C">
              <w:rPr>
                <w:rFonts w:ascii="News Gothic GDB" w:hAnsi="News Gothic GDB"/>
              </w:rPr>
              <w:t>.</w:t>
            </w:r>
            <w:r w:rsidR="2AC893FD" w:rsidRPr="4D8E3A3C">
              <w:rPr>
                <w:rFonts w:ascii="News Gothic GDB" w:hAnsi="News Gothic GDB"/>
              </w:rPr>
              <w:t xml:space="preserve"> (Online Certificate Status Protocol</w:t>
            </w:r>
            <w:r w:rsidR="776F55FB" w:rsidRPr="4D8E3A3C">
              <w:rPr>
                <w:rFonts w:ascii="News Gothic GDB" w:hAnsi="News Gothic GDB"/>
              </w:rPr>
              <w:t xml:space="preserve"> which</w:t>
            </w:r>
            <w:r w:rsidR="2AC893FD" w:rsidRPr="4D8E3A3C">
              <w:rPr>
                <w:rFonts w:ascii="News Gothic GDB" w:hAnsi="News Gothic GDB"/>
              </w:rPr>
              <w:t xml:space="preserve"> is a method for verifying if a certificate has been revoked by querying a Certificate Authority (CA)</w:t>
            </w:r>
            <w:r w:rsidR="77F5B9DD" w:rsidRPr="4D8E3A3C">
              <w:rPr>
                <w:rFonts w:ascii="News Gothic GDB" w:hAnsi="News Gothic GDB"/>
              </w:rPr>
              <w:t>)</w:t>
            </w:r>
          </w:p>
          <w:p w14:paraId="5C04367A" w14:textId="292BF94E" w:rsidR="1FCEFCBC" w:rsidRDefault="1FCEFCBC" w:rsidP="1FCEFCBC">
            <w:pPr>
              <w:spacing w:before="0" w:after="0"/>
              <w:rPr>
                <w:rFonts w:ascii="News Gothic GDB" w:hAnsi="News Gothic GDB"/>
                <w:szCs w:val="22"/>
              </w:rPr>
            </w:pPr>
          </w:p>
          <w:p w14:paraId="2B97ECB0" w14:textId="6A8AC53F" w:rsidR="697DF947" w:rsidRDefault="3EE8AC3C" w:rsidP="4D8E3A3C">
            <w:pPr>
              <w:spacing w:before="0" w:after="0"/>
              <w:ind w:left="0"/>
              <w:rPr>
                <w:rFonts w:ascii="News Gothic GDB" w:hAnsi="News Gothic GDB"/>
              </w:rPr>
            </w:pPr>
            <w:r w:rsidRPr="4D8E3A3C">
              <w:rPr>
                <w:rFonts w:ascii="News Gothic GDB" w:hAnsi="News Gothic GDB"/>
              </w:rPr>
              <w:t xml:space="preserve">Here a cron job is visible that is set up to schedule a task to query the Certificate Authority's OCSP responder. </w:t>
            </w:r>
            <w:r w:rsidR="59D98A05" w:rsidRPr="4D8E3A3C">
              <w:rPr>
                <w:rFonts w:ascii="News Gothic GDB" w:hAnsi="News Gothic GDB"/>
                <w:b/>
                <w:bCs/>
              </w:rPr>
              <w:t>The revocation status of keys or certificates is verified using scheduled cron jobs that query OCSP responders and download CRLs. The server initiates the requests, and the responses are validated to ensure they are correct and up to date.</w:t>
            </w:r>
          </w:p>
          <w:p w14:paraId="6EBE9295" w14:textId="4DB7AC5D" w:rsidR="63F548B4" w:rsidRDefault="63F548B4" w:rsidP="63F548B4">
            <w:pPr>
              <w:pStyle w:val="ListParagraph"/>
              <w:spacing w:before="0" w:after="0"/>
              <w:rPr>
                <w:rFonts w:ascii="News Gothic GDB" w:hAnsi="News Gothic GDB"/>
              </w:rPr>
            </w:pPr>
          </w:p>
          <w:p w14:paraId="007DE6B4" w14:textId="2D9922B4" w:rsidR="5CF8DBEB" w:rsidRDefault="5CF8DBEB" w:rsidP="63F548B4">
            <w:pPr>
              <w:spacing w:before="0" w:after="0"/>
              <w:ind w:left="720"/>
            </w:pPr>
            <w:r>
              <w:rPr>
                <w:noProof/>
              </w:rPr>
              <w:drawing>
                <wp:inline distT="0" distB="0" distL="0" distR="0" wp14:anchorId="349C919F" wp14:editId="116477BA">
                  <wp:extent cx="5316918" cy="3555519"/>
                  <wp:effectExtent l="0" t="0" r="0" b="0"/>
                  <wp:docPr id="4657431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43174" name=""/>
                          <pic:cNvPicPr/>
                        </pic:nvPicPr>
                        <pic:blipFill>
                          <a:blip r:embed="rId23">
                            <a:extLst>
                              <a:ext uri="{28A0092B-C50C-407E-A947-70E740481C1C}">
                                <a14:useLocalDpi xmlns:a14="http://schemas.microsoft.com/office/drawing/2010/main"/>
                              </a:ext>
                            </a:extLst>
                          </a:blip>
                          <a:stretch>
                            <a:fillRect/>
                          </a:stretch>
                        </pic:blipFill>
                        <pic:spPr>
                          <a:xfrm>
                            <a:off x="0" y="0"/>
                            <a:ext cx="5316918" cy="3555519"/>
                          </a:xfrm>
                          <a:prstGeom prst="rect">
                            <a:avLst/>
                          </a:prstGeom>
                        </pic:spPr>
                      </pic:pic>
                    </a:graphicData>
                  </a:graphic>
                </wp:inline>
              </w:drawing>
            </w:r>
          </w:p>
          <w:p w14:paraId="6CF24BEE" w14:textId="2CFEDBE3" w:rsidR="5CF8DBEB" w:rsidRDefault="5CF8DBEB" w:rsidP="1964985D">
            <w:pPr>
              <w:spacing w:before="0" w:after="0"/>
              <w:ind w:left="720"/>
            </w:pPr>
            <w:r>
              <w:rPr>
                <w:noProof/>
              </w:rPr>
              <w:drawing>
                <wp:inline distT="0" distB="0" distL="0" distR="0" wp14:anchorId="2786ADB3" wp14:editId="764680E8">
                  <wp:extent cx="5296973" cy="2107924"/>
                  <wp:effectExtent l="0" t="0" r="0" b="0"/>
                  <wp:docPr id="20582764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76448" name=""/>
                          <pic:cNvPicPr/>
                        </pic:nvPicPr>
                        <pic:blipFill>
                          <a:blip r:embed="rId24">
                            <a:extLst>
                              <a:ext uri="{28A0092B-C50C-407E-A947-70E740481C1C}">
                                <a14:useLocalDpi xmlns:a14="http://schemas.microsoft.com/office/drawing/2010/main"/>
                              </a:ext>
                            </a:extLst>
                          </a:blip>
                          <a:stretch>
                            <a:fillRect/>
                          </a:stretch>
                        </pic:blipFill>
                        <pic:spPr>
                          <a:xfrm>
                            <a:off x="0" y="0"/>
                            <a:ext cx="5296973" cy="2107924"/>
                          </a:xfrm>
                          <a:prstGeom prst="rect">
                            <a:avLst/>
                          </a:prstGeom>
                        </pic:spPr>
                      </pic:pic>
                    </a:graphicData>
                  </a:graphic>
                </wp:inline>
              </w:drawing>
            </w:r>
          </w:p>
          <w:p w14:paraId="652C7573" w14:textId="49E7EC41" w:rsidR="63ABA6B5" w:rsidRDefault="63ABA6B5" w:rsidP="63ABA6B5">
            <w:pPr>
              <w:spacing w:before="0" w:after="0"/>
              <w:ind w:left="720"/>
            </w:pPr>
          </w:p>
          <w:p w14:paraId="006E2759" w14:textId="45E84001" w:rsidR="1B92433F" w:rsidRDefault="10247650" w:rsidP="4D8E3A3C">
            <w:pPr>
              <w:spacing w:before="0" w:after="0"/>
              <w:ind w:left="0"/>
              <w:rPr>
                <w:rFonts w:ascii="News Gothic GDB" w:hAnsi="News Gothic GDB"/>
                <w:b/>
                <w:bCs/>
              </w:rPr>
            </w:pPr>
            <w:r w:rsidRPr="4D8E3A3C">
              <w:rPr>
                <w:rFonts w:ascii="News Gothic GDB" w:hAnsi="News Gothic GDB"/>
                <w:b/>
                <w:bCs/>
              </w:rPr>
              <w:t>The screenshot below displays a test environment focusing on certificate revocation. It includes a section listing Certification Authorities (CAs) with details such as their names, validity periods, and links to their OCSP responders and CA certificates. In the pop-up window titled, metadata is seen from a CRL (Certificate Revocation List), including the issuer, update timestamps, signature algorithm, CRL number, and cryptographic identifiers. This setup supports automated revocation checks via cron jobs, where the system periodically queries OCSP responders or downloads CRLs to ensure that certificates have not been revoked and that the revocation data is current and valid.</w:t>
            </w:r>
            <w:r w:rsidR="0FCA7AF4" w:rsidRPr="4D8E3A3C">
              <w:rPr>
                <w:rFonts w:ascii="News Gothic GDB" w:hAnsi="News Gothic GDB"/>
                <w:b/>
                <w:bCs/>
              </w:rPr>
              <w:t xml:space="preserve"> </w:t>
            </w:r>
          </w:p>
          <w:p w14:paraId="10059E95" w14:textId="438FD0A5" w:rsidR="3F17A832" w:rsidRDefault="1B92433F" w:rsidP="1D140485">
            <w:pPr>
              <w:spacing w:before="0" w:after="0"/>
              <w:ind w:left="720"/>
            </w:pPr>
            <w:r>
              <w:rPr>
                <w:noProof/>
              </w:rPr>
              <w:drawing>
                <wp:inline distT="0" distB="0" distL="0" distR="0" wp14:anchorId="59DAEECB" wp14:editId="30465A4C">
                  <wp:extent cx="5477300" cy="3359411"/>
                  <wp:effectExtent l="0" t="0" r="0" b="0"/>
                  <wp:docPr id="2809718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71877" name=""/>
                          <pic:cNvPicPr/>
                        </pic:nvPicPr>
                        <pic:blipFill>
                          <a:blip r:embed="rId25">
                            <a:extLst>
                              <a:ext uri="{28A0092B-C50C-407E-A947-70E740481C1C}">
                                <a14:useLocalDpi xmlns:a14="http://schemas.microsoft.com/office/drawing/2010/main"/>
                              </a:ext>
                            </a:extLst>
                          </a:blip>
                          <a:stretch>
                            <a:fillRect/>
                          </a:stretch>
                        </pic:blipFill>
                        <pic:spPr>
                          <a:xfrm>
                            <a:off x="0" y="0"/>
                            <a:ext cx="5477300" cy="3359411"/>
                          </a:xfrm>
                          <a:prstGeom prst="rect">
                            <a:avLst/>
                          </a:prstGeom>
                        </pic:spPr>
                      </pic:pic>
                    </a:graphicData>
                  </a:graphic>
                </wp:inline>
              </w:drawing>
            </w:r>
          </w:p>
          <w:p w14:paraId="0FEBC9AF" w14:textId="752A1B0C" w:rsidR="3F17A832" w:rsidRDefault="3F17A832" w:rsidP="3F17A832">
            <w:pPr>
              <w:spacing w:before="0" w:after="0"/>
              <w:rPr>
                <w:rFonts w:ascii="News Gothic GDB" w:hAnsi="News Gothic GDB"/>
                <w:szCs w:val="22"/>
              </w:rPr>
            </w:pPr>
          </w:p>
          <w:p w14:paraId="38FFD5AA" w14:textId="07D86FA0" w:rsidR="16938262" w:rsidRDefault="2335641F" w:rsidP="4D8E3A3C">
            <w:pPr>
              <w:spacing w:before="0" w:after="0"/>
              <w:ind w:left="0"/>
              <w:rPr>
                <w:rFonts w:ascii="News Gothic GDB" w:hAnsi="News Gothic GDB"/>
              </w:rPr>
            </w:pPr>
            <w:r w:rsidRPr="4D8E3A3C">
              <w:rPr>
                <w:rFonts w:ascii="News Gothic GDB" w:hAnsi="News Gothic GDB"/>
              </w:rPr>
              <w:t xml:space="preserve">The terminal screenshot displays a list of </w:t>
            </w:r>
            <w:r w:rsidRPr="4D8E3A3C">
              <w:rPr>
                <w:rFonts w:ascii="News Gothic GDB" w:hAnsi="News Gothic GDB"/>
                <w:b/>
                <w:bCs/>
              </w:rPr>
              <w:t>active cron jobs</w:t>
            </w:r>
            <w:r w:rsidRPr="4D8E3A3C">
              <w:rPr>
                <w:rFonts w:ascii="News Gothic GDB" w:hAnsi="News Gothic GDB"/>
              </w:rPr>
              <w:t xml:space="preserve"> used to automate various PKI-related monitoring tasks. These include:</w:t>
            </w:r>
          </w:p>
          <w:p w14:paraId="40EC9674" w14:textId="72E57DC3" w:rsidR="16938262" w:rsidRDefault="16938262" w:rsidP="3F17A832">
            <w:pPr>
              <w:numPr>
                <w:ilvl w:val="0"/>
                <w:numId w:val="23"/>
              </w:numPr>
              <w:spacing w:before="0" w:after="0"/>
              <w:rPr>
                <w:rFonts w:ascii="News Gothic GDB" w:hAnsi="News Gothic GDB"/>
                <w:szCs w:val="22"/>
              </w:rPr>
            </w:pPr>
            <w:r w:rsidRPr="3F17A832">
              <w:rPr>
                <w:rFonts w:ascii="News Gothic GDB" w:hAnsi="News Gothic GDB"/>
                <w:b/>
                <w:bCs/>
                <w:szCs w:val="22"/>
              </w:rPr>
              <w:t>Every 5 Minutes</w:t>
            </w:r>
            <w:r w:rsidRPr="3F17A832">
              <w:rPr>
                <w:rFonts w:ascii="News Gothic GDB" w:hAnsi="News Gothic GDB"/>
                <w:szCs w:val="22"/>
              </w:rPr>
              <w:t>:</w:t>
            </w:r>
          </w:p>
          <w:p w14:paraId="2638BCBA" w14:textId="3BE5D17D" w:rsidR="16938262" w:rsidRDefault="16938262" w:rsidP="3F17A832">
            <w:pPr>
              <w:numPr>
                <w:ilvl w:val="1"/>
                <w:numId w:val="23"/>
              </w:numPr>
              <w:spacing w:before="0" w:after="0"/>
              <w:rPr>
                <w:rFonts w:ascii="News Gothic GDB" w:hAnsi="News Gothic GDB"/>
                <w:szCs w:val="22"/>
              </w:rPr>
            </w:pPr>
            <w:r w:rsidRPr="3F17A832">
              <w:rPr>
                <w:rFonts w:ascii="News Gothic GDB" w:hAnsi="News Gothic GDB"/>
                <w:szCs w:val="22"/>
              </w:rPr>
              <w:t>checkCDP_TEST.sh and checkOCSP.sh: Scripts that likely check the availability and freshness of CRLs (CDP) and OCSP responses.</w:t>
            </w:r>
          </w:p>
          <w:p w14:paraId="1A60B358" w14:textId="776E8510" w:rsidR="16938262" w:rsidRDefault="16938262" w:rsidP="3F17A832">
            <w:pPr>
              <w:numPr>
                <w:ilvl w:val="1"/>
                <w:numId w:val="23"/>
              </w:numPr>
              <w:spacing w:before="0" w:after="0"/>
              <w:rPr>
                <w:rFonts w:ascii="News Gothic GDB" w:hAnsi="News Gothic GDB"/>
                <w:szCs w:val="22"/>
              </w:rPr>
            </w:pPr>
            <w:r w:rsidRPr="3F17A832">
              <w:rPr>
                <w:rFonts w:ascii="News Gothic GDB" w:hAnsi="News Gothic GDB"/>
                <w:szCs w:val="22"/>
              </w:rPr>
              <w:t>A Python script (bau_process.py) for PKI automation in the dev environment.</w:t>
            </w:r>
          </w:p>
          <w:p w14:paraId="574F3375" w14:textId="5CA18DE3" w:rsidR="16938262" w:rsidRDefault="16938262" w:rsidP="3F17A832">
            <w:pPr>
              <w:numPr>
                <w:ilvl w:val="0"/>
                <w:numId w:val="23"/>
              </w:numPr>
              <w:spacing w:before="0" w:after="0"/>
              <w:rPr>
                <w:rFonts w:ascii="News Gothic GDB" w:hAnsi="News Gothic GDB"/>
                <w:szCs w:val="22"/>
              </w:rPr>
            </w:pPr>
            <w:r w:rsidRPr="3F17A832">
              <w:rPr>
                <w:rFonts w:ascii="News Gothic GDB" w:hAnsi="News Gothic GDB"/>
                <w:b/>
                <w:bCs/>
                <w:szCs w:val="22"/>
              </w:rPr>
              <w:t>Hourly (at minute 0)</w:t>
            </w:r>
            <w:r w:rsidRPr="3F17A832">
              <w:rPr>
                <w:rFonts w:ascii="News Gothic GDB" w:hAnsi="News Gothic GDB"/>
                <w:szCs w:val="22"/>
              </w:rPr>
              <w:t>:</w:t>
            </w:r>
          </w:p>
          <w:p w14:paraId="134BC106" w14:textId="68DA66A1" w:rsidR="16938262" w:rsidRDefault="16938262" w:rsidP="3F17A832">
            <w:pPr>
              <w:numPr>
                <w:ilvl w:val="1"/>
                <w:numId w:val="23"/>
              </w:numPr>
              <w:spacing w:before="0" w:after="0"/>
              <w:rPr>
                <w:rFonts w:ascii="News Gothic GDB" w:hAnsi="News Gothic GDB"/>
                <w:szCs w:val="22"/>
              </w:rPr>
            </w:pPr>
            <w:r w:rsidRPr="3F17A832">
              <w:rPr>
                <w:rFonts w:ascii="News Gothic GDB" w:hAnsi="News Gothic GDB"/>
                <w:szCs w:val="22"/>
              </w:rPr>
              <w:t xml:space="preserve">Monitoring the </w:t>
            </w:r>
            <w:r w:rsidRPr="3F17A832">
              <w:rPr>
                <w:rFonts w:ascii="News Gothic GDB" w:hAnsi="News Gothic GDB"/>
                <w:b/>
                <w:bCs/>
                <w:szCs w:val="22"/>
              </w:rPr>
              <w:t>age of CDP and OCSP responses</w:t>
            </w:r>
            <w:r w:rsidRPr="3F17A832">
              <w:rPr>
                <w:rFonts w:ascii="News Gothic GDB" w:hAnsi="News Gothic GDB"/>
                <w:szCs w:val="22"/>
              </w:rPr>
              <w:t xml:space="preserve"> during specific hours (0–6 and 18–23) on the 7th of April.</w:t>
            </w:r>
          </w:p>
          <w:p w14:paraId="0E31409C" w14:textId="56B0BCAB" w:rsidR="16938262" w:rsidRDefault="16938262" w:rsidP="3F17A832">
            <w:pPr>
              <w:numPr>
                <w:ilvl w:val="0"/>
                <w:numId w:val="23"/>
              </w:numPr>
              <w:spacing w:before="0" w:after="0"/>
              <w:rPr>
                <w:rFonts w:ascii="News Gothic GDB" w:hAnsi="News Gothic GDB"/>
                <w:szCs w:val="22"/>
              </w:rPr>
            </w:pPr>
            <w:r w:rsidRPr="3F17A832">
              <w:rPr>
                <w:rFonts w:ascii="News Gothic GDB" w:hAnsi="News Gothic GDB"/>
                <w:b/>
                <w:bCs/>
                <w:szCs w:val="22"/>
              </w:rPr>
              <w:t>Every 3 Hours</w:t>
            </w:r>
            <w:r w:rsidRPr="3F17A832">
              <w:rPr>
                <w:rFonts w:ascii="News Gothic GDB" w:hAnsi="News Gothic GDB"/>
                <w:szCs w:val="22"/>
              </w:rPr>
              <w:t>:</w:t>
            </w:r>
          </w:p>
          <w:p w14:paraId="54A8E797" w14:textId="2443460F" w:rsidR="16938262" w:rsidRDefault="16938262" w:rsidP="3F17A832">
            <w:pPr>
              <w:numPr>
                <w:ilvl w:val="1"/>
                <w:numId w:val="23"/>
              </w:numPr>
              <w:spacing w:before="0" w:after="0"/>
              <w:rPr>
                <w:rFonts w:ascii="News Gothic GDB" w:hAnsi="News Gothic GDB"/>
                <w:szCs w:val="22"/>
              </w:rPr>
            </w:pPr>
            <w:r w:rsidRPr="3F17A832">
              <w:rPr>
                <w:rFonts w:ascii="News Gothic GDB" w:hAnsi="News Gothic GDB"/>
                <w:szCs w:val="22"/>
              </w:rPr>
              <w:t>checkLDAP_TEST.sh: Checks LDAP replication and CHL (Change Log) data.</w:t>
            </w:r>
          </w:p>
          <w:p w14:paraId="7AD29549" w14:textId="4790368A" w:rsidR="16938262" w:rsidRDefault="16938262" w:rsidP="3F17A832">
            <w:pPr>
              <w:numPr>
                <w:ilvl w:val="1"/>
                <w:numId w:val="23"/>
              </w:numPr>
              <w:spacing w:before="0" w:after="0"/>
              <w:rPr>
                <w:rFonts w:ascii="News Gothic GDB" w:hAnsi="News Gothic GDB"/>
                <w:szCs w:val="22"/>
              </w:rPr>
            </w:pPr>
            <w:r w:rsidRPr="3F17A832">
              <w:rPr>
                <w:rFonts w:ascii="News Gothic GDB" w:hAnsi="News Gothic GDB"/>
                <w:szCs w:val="22"/>
              </w:rPr>
              <w:t>hsmchk.sh: Monitors the health of the Hardware Security Module (HSM).</w:t>
            </w:r>
          </w:p>
          <w:p w14:paraId="3F646261" w14:textId="49384192" w:rsidR="16938262" w:rsidRDefault="16938262" w:rsidP="3F17A832">
            <w:pPr>
              <w:numPr>
                <w:ilvl w:val="1"/>
                <w:numId w:val="23"/>
              </w:numPr>
              <w:spacing w:before="0" w:after="0"/>
              <w:rPr>
                <w:rFonts w:ascii="News Gothic GDB" w:hAnsi="News Gothic GDB"/>
                <w:szCs w:val="22"/>
              </w:rPr>
            </w:pPr>
            <w:r w:rsidRPr="3F17A832">
              <w:rPr>
                <w:rFonts w:ascii="News Gothic GDB" w:hAnsi="News Gothic GDB"/>
                <w:szCs w:val="22"/>
              </w:rPr>
              <w:t>chkcrlexpiry.sh: Verifies the expiration status of CRLs.</w:t>
            </w:r>
          </w:p>
          <w:p w14:paraId="67583BC7" w14:textId="19F80E5D" w:rsidR="16938262" w:rsidRDefault="16938262" w:rsidP="3F17A832">
            <w:pPr>
              <w:numPr>
                <w:ilvl w:val="0"/>
                <w:numId w:val="23"/>
              </w:numPr>
              <w:spacing w:before="0" w:after="0"/>
              <w:rPr>
                <w:rFonts w:ascii="News Gothic GDB" w:hAnsi="News Gothic GDB"/>
                <w:szCs w:val="22"/>
              </w:rPr>
            </w:pPr>
            <w:r w:rsidRPr="3F17A832">
              <w:rPr>
                <w:rFonts w:ascii="News Gothic GDB" w:hAnsi="News Gothic GDB"/>
                <w:b/>
                <w:bCs/>
                <w:szCs w:val="22"/>
              </w:rPr>
              <w:t>Additional 5-Minute Checks</w:t>
            </w:r>
            <w:r w:rsidRPr="3F17A832">
              <w:rPr>
                <w:rFonts w:ascii="News Gothic GDB" w:hAnsi="News Gothic GDB"/>
                <w:szCs w:val="22"/>
              </w:rPr>
              <w:t>:</w:t>
            </w:r>
          </w:p>
          <w:p w14:paraId="58C53C7B" w14:textId="01FF29C0" w:rsidR="16938262" w:rsidRDefault="16938262" w:rsidP="3F17A832">
            <w:pPr>
              <w:numPr>
                <w:ilvl w:val="1"/>
                <w:numId w:val="23"/>
              </w:numPr>
              <w:spacing w:before="0" w:after="0"/>
              <w:rPr>
                <w:rFonts w:ascii="News Gothic GDB" w:hAnsi="News Gothic GDB"/>
                <w:szCs w:val="22"/>
              </w:rPr>
            </w:pPr>
            <w:r w:rsidRPr="3F17A832">
              <w:rPr>
                <w:rFonts w:ascii="News Gothic GDB" w:hAnsi="News Gothic GDB"/>
                <w:szCs w:val="22"/>
              </w:rPr>
              <w:t>Multiple invocations of checkCDP_TEST.sh with different parameters (-c cdpum, -c tdap, etc.), likely targeting different CDP endpoints.</w:t>
            </w:r>
          </w:p>
          <w:p w14:paraId="38F4CC35" w14:textId="797C0213" w:rsidR="2F7E731F" w:rsidRDefault="16938262" w:rsidP="2F7E731F">
            <w:pPr>
              <w:spacing w:before="0" w:after="0"/>
              <w:rPr>
                <w:rFonts w:ascii="News Gothic GDB" w:hAnsi="News Gothic GDB"/>
                <w:szCs w:val="22"/>
              </w:rPr>
            </w:pPr>
            <w:r w:rsidRPr="3F17A832">
              <w:rPr>
                <w:rFonts w:ascii="News Gothic GDB" w:hAnsi="News Gothic GDB"/>
                <w:szCs w:val="22"/>
              </w:rPr>
              <w:t xml:space="preserve">All outputs are redirected to /dev/null, meaning logs are suppressed unless handled elsewhere. This setup ensures </w:t>
            </w:r>
            <w:r w:rsidRPr="3F17A832">
              <w:rPr>
                <w:rFonts w:ascii="News Gothic GDB" w:hAnsi="News Gothic GDB"/>
                <w:b/>
                <w:bCs/>
                <w:szCs w:val="22"/>
              </w:rPr>
              <w:t>continuous, automated validation</w:t>
            </w:r>
            <w:r w:rsidRPr="3F17A832">
              <w:rPr>
                <w:rFonts w:ascii="News Gothic GDB" w:hAnsi="News Gothic GDB"/>
                <w:szCs w:val="22"/>
              </w:rPr>
              <w:t xml:space="preserve"> of certificate revocation mechanisms </w:t>
            </w:r>
          </w:p>
          <w:p w14:paraId="5B394495" w14:textId="75D26D4E" w:rsidR="2F7E731F" w:rsidRDefault="2F7E731F" w:rsidP="2F7E731F">
            <w:pPr>
              <w:spacing w:before="0" w:after="0"/>
              <w:rPr>
                <w:rFonts w:ascii="News Gothic GDB" w:hAnsi="News Gothic GDB"/>
                <w:szCs w:val="22"/>
              </w:rPr>
            </w:pPr>
          </w:p>
          <w:p w14:paraId="1BFB218B" w14:textId="5255C83A" w:rsidR="7884D866" w:rsidRDefault="7884D866" w:rsidP="2F7E731F">
            <w:pPr>
              <w:spacing w:before="0" w:after="0"/>
            </w:pPr>
            <w:r>
              <w:rPr>
                <w:noProof/>
              </w:rPr>
              <w:drawing>
                <wp:inline distT="0" distB="0" distL="0" distR="0" wp14:anchorId="42CB5320" wp14:editId="59900688">
                  <wp:extent cx="5944115" cy="4962574"/>
                  <wp:effectExtent l="0" t="0" r="0" b="0"/>
                  <wp:docPr id="17802526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52666" name=""/>
                          <pic:cNvPicPr/>
                        </pic:nvPicPr>
                        <pic:blipFill>
                          <a:blip r:embed="rId26">
                            <a:extLst>
                              <a:ext uri="{28A0092B-C50C-407E-A947-70E740481C1C}">
                                <a14:useLocalDpi xmlns:a14="http://schemas.microsoft.com/office/drawing/2010/main" val="0"/>
                              </a:ext>
                            </a:extLst>
                          </a:blip>
                          <a:stretch>
                            <a:fillRect/>
                          </a:stretch>
                        </pic:blipFill>
                        <pic:spPr>
                          <a:xfrm>
                            <a:off x="0" y="0"/>
                            <a:ext cx="5944115" cy="4962574"/>
                          </a:xfrm>
                          <a:prstGeom prst="rect">
                            <a:avLst/>
                          </a:prstGeom>
                        </pic:spPr>
                      </pic:pic>
                    </a:graphicData>
                  </a:graphic>
                </wp:inline>
              </w:drawing>
            </w:r>
          </w:p>
          <w:p w14:paraId="7EBA20BA" w14:textId="6344F9AF" w:rsidR="2F7E731F" w:rsidRDefault="36D3E48A" w:rsidP="4D8E3A3C">
            <w:pPr>
              <w:spacing w:before="0" w:after="0"/>
              <w:ind w:left="0"/>
              <w:rPr>
                <w:rFonts w:ascii="News Gothic GDB" w:hAnsi="News Gothic GDB"/>
              </w:rPr>
            </w:pPr>
            <w:r w:rsidRPr="4D8E3A3C">
              <w:rPr>
                <w:rFonts w:ascii="News Gothic GDB" w:hAnsi="News Gothic GDB"/>
              </w:rPr>
              <w:t>The script below, checks whether the OCSP response from the server is valid and logs the result to ensure that certificates are not revoked and that OCSP responders are functioning correctly:</w:t>
            </w:r>
          </w:p>
          <w:p w14:paraId="3995E603" w14:textId="53263106" w:rsidR="5C9A906E" w:rsidRDefault="5C9A906E" w:rsidP="67C78D01">
            <w:pPr>
              <w:spacing w:before="0" w:after="0"/>
            </w:pPr>
            <w:r>
              <w:rPr>
                <w:noProof/>
              </w:rPr>
              <w:drawing>
                <wp:inline distT="0" distB="0" distL="0" distR="0" wp14:anchorId="6D554B7D" wp14:editId="480532D3">
                  <wp:extent cx="5944115" cy="4523624"/>
                  <wp:effectExtent l="0" t="0" r="0" b="0"/>
                  <wp:docPr id="9983292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29207" name=""/>
                          <pic:cNvPicPr/>
                        </pic:nvPicPr>
                        <pic:blipFill>
                          <a:blip r:embed="rId27">
                            <a:extLst>
                              <a:ext uri="{28A0092B-C50C-407E-A947-70E740481C1C}">
                                <a14:useLocalDpi xmlns:a14="http://schemas.microsoft.com/office/drawing/2010/main" val="0"/>
                              </a:ext>
                            </a:extLst>
                          </a:blip>
                          <a:stretch>
                            <a:fillRect/>
                          </a:stretch>
                        </pic:blipFill>
                        <pic:spPr>
                          <a:xfrm>
                            <a:off x="0" y="0"/>
                            <a:ext cx="5944115" cy="4523624"/>
                          </a:xfrm>
                          <a:prstGeom prst="rect">
                            <a:avLst/>
                          </a:prstGeom>
                        </pic:spPr>
                      </pic:pic>
                    </a:graphicData>
                  </a:graphic>
                </wp:inline>
              </w:drawing>
            </w:r>
          </w:p>
          <w:p w14:paraId="5E32A7FB" w14:textId="5E121150" w:rsidR="2F7E731F" w:rsidRDefault="6447B15B" w:rsidP="4D8E3A3C">
            <w:pPr>
              <w:spacing w:before="0" w:after="0"/>
              <w:ind w:left="0"/>
              <w:rPr>
                <w:rFonts w:ascii="News Gothic GDB" w:hAnsi="News Gothic GDB"/>
              </w:rPr>
            </w:pPr>
            <w:r w:rsidRPr="4D8E3A3C">
              <w:rPr>
                <w:rFonts w:ascii="News Gothic GDB" w:hAnsi="News Gothic GDB"/>
              </w:rPr>
              <w:t xml:space="preserve">The screenshot below, shows </w:t>
            </w:r>
            <w:r w:rsidR="411E8D77" w:rsidRPr="4D8E3A3C">
              <w:rPr>
                <w:rFonts w:ascii="News Gothic GDB" w:hAnsi="News Gothic GDB"/>
              </w:rPr>
              <w:t>the</w:t>
            </w:r>
            <w:r w:rsidRPr="4D8E3A3C">
              <w:rPr>
                <w:rFonts w:ascii="News Gothic GDB" w:hAnsi="News Gothic GDB"/>
              </w:rPr>
              <w:t xml:space="preserve"> </w:t>
            </w:r>
            <w:r w:rsidRPr="4D8E3A3C">
              <w:rPr>
                <w:rFonts w:ascii="News Gothic GDB" w:hAnsi="News Gothic GDB"/>
                <w:b/>
                <w:bCs/>
              </w:rPr>
              <w:t>monitoring dashboard</w:t>
            </w:r>
            <w:r w:rsidRPr="4D8E3A3C">
              <w:rPr>
                <w:rFonts w:ascii="News Gothic GDB" w:hAnsi="News Gothic GDB"/>
              </w:rPr>
              <w:t xml:space="preserve"> from the </w:t>
            </w:r>
            <w:r w:rsidRPr="4D8E3A3C">
              <w:rPr>
                <w:rFonts w:ascii="News Gothic GDB" w:hAnsi="News Gothic GDB"/>
                <w:b/>
                <w:bCs/>
              </w:rPr>
              <w:t>"Service search App SG - PKI"</w:t>
            </w:r>
            <w:r w:rsidRPr="4D8E3A3C">
              <w:rPr>
                <w:rFonts w:ascii="News Gothic GDB" w:hAnsi="News Gothic GDB"/>
              </w:rPr>
              <w:t>, which is used to track the health and performance of various PKI-related services and infrastructure components</w:t>
            </w:r>
            <w:r w:rsidR="6ECF5384" w:rsidRPr="4D8E3A3C">
              <w:rPr>
                <w:rFonts w:ascii="News Gothic GDB" w:hAnsi="News Gothic GDB"/>
              </w:rPr>
              <w:t>:</w:t>
            </w:r>
          </w:p>
          <w:p w14:paraId="50E26146" w14:textId="1F6AF375" w:rsidR="0062620E" w:rsidRDefault="5B816A4E" w:rsidP="0062620E">
            <w:pPr>
              <w:spacing w:before="0" w:after="0"/>
              <w:rPr>
                <w:rFonts w:ascii="News Gothic GDB" w:hAnsi="News Gothic GDB"/>
                <w:bCs/>
                <w:szCs w:val="22"/>
              </w:rPr>
            </w:pPr>
            <w:r>
              <w:rPr>
                <w:noProof/>
              </w:rPr>
              <w:drawing>
                <wp:inline distT="0" distB="0" distL="0" distR="0" wp14:anchorId="77179FD6" wp14:editId="217A1A2D">
                  <wp:extent cx="5257800" cy="6029325"/>
                  <wp:effectExtent l="0" t="0" r="0" b="0"/>
                  <wp:docPr id="6079083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08338" name=""/>
                          <pic:cNvPicPr/>
                        </pic:nvPicPr>
                        <pic:blipFill>
                          <a:blip r:embed="rId28">
                            <a:extLst>
                              <a:ext uri="{28A0092B-C50C-407E-A947-70E740481C1C}">
                                <a14:useLocalDpi xmlns:a14="http://schemas.microsoft.com/office/drawing/2010/main" val="0"/>
                              </a:ext>
                            </a:extLst>
                          </a:blip>
                          <a:stretch>
                            <a:fillRect/>
                          </a:stretch>
                        </pic:blipFill>
                        <pic:spPr>
                          <a:xfrm>
                            <a:off x="0" y="0"/>
                            <a:ext cx="5257800" cy="6029325"/>
                          </a:xfrm>
                          <a:prstGeom prst="rect">
                            <a:avLst/>
                          </a:prstGeom>
                        </pic:spPr>
                      </pic:pic>
                    </a:graphicData>
                  </a:graphic>
                </wp:inline>
              </w:drawing>
            </w:r>
          </w:p>
          <w:p w14:paraId="11FC1F06" w14:textId="2574C7A8" w:rsidR="0062620E" w:rsidRPr="001D162F" w:rsidRDefault="0062620E" w:rsidP="0062620E">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xml:space="preserve">-- </w:t>
            </w:r>
            <w:commentRangeStart w:id="2"/>
            <w:r w:rsidRPr="001D162F">
              <w:rPr>
                <w:rFonts w:ascii="News Gothic GDB" w:hAnsi="News Gothic GDB"/>
                <w:bCs/>
                <w:szCs w:val="22"/>
              </w:rPr>
              <w:t xml:space="preserve">Notable Incident (Blue/Non-CIF): April 3, 2025 - Certificate expiry incident. Azure secret, insufficient monitoring of secret expiration dates. </w:t>
            </w:r>
            <w:commentRangeEnd w:id="2"/>
            <w:r w:rsidRPr="001D162F">
              <w:rPr>
                <w:rStyle w:val="CommentReference"/>
                <w:rFonts w:ascii="News Gothic GDB" w:hAnsi="News Gothic GDB"/>
                <w:bCs/>
                <w:sz w:val="22"/>
                <w:szCs w:val="22"/>
              </w:rPr>
              <w:commentReference w:id="2"/>
            </w:r>
            <w:r w:rsidRPr="001D162F">
              <w:rPr>
                <w:rFonts w:ascii="News Gothic GDB" w:hAnsi="News Gothic GDB"/>
                <w:bCs/>
                <w:szCs w:val="22"/>
              </w:rPr>
              <w:t>Special check if certificate expiry is holistically monitored or if this was limited to a certain area/product/platform</w:t>
            </w:r>
          </w:p>
          <w:p w14:paraId="1F22BFA1" w14:textId="7B73BF08" w:rsidR="0062620E" w:rsidRDefault="03B6F6FF" w:rsidP="7A32E7E9">
            <w:pPr>
              <w:numPr>
                <w:ilvl w:val="0"/>
                <w:numId w:val="21"/>
              </w:numPr>
              <w:autoSpaceDE w:val="0"/>
              <w:autoSpaceDN w:val="0"/>
              <w:adjustRightInd w:val="0"/>
              <w:spacing w:before="0" w:after="0"/>
              <w:jc w:val="both"/>
              <w:rPr>
                <w:rFonts w:ascii="News Gothic GDB" w:hAnsi="News Gothic GDB"/>
              </w:rPr>
            </w:pPr>
            <w:r w:rsidRPr="7A32E7E9">
              <w:rPr>
                <w:rFonts w:ascii="News Gothic GDB" w:hAnsi="News Gothic GDB"/>
              </w:rPr>
              <w:t>The root</w:t>
            </w:r>
            <w:r w:rsidR="4FCED1AF" w:rsidRPr="7A32E7E9">
              <w:rPr>
                <w:rFonts w:ascii="News Gothic GDB" w:hAnsi="News Gothic GDB"/>
              </w:rPr>
              <w:t xml:space="preserve"> cause of the i</w:t>
            </w:r>
            <w:r w:rsidR="07CFC60E" w:rsidRPr="7A32E7E9">
              <w:rPr>
                <w:rFonts w:ascii="News Gothic GDB" w:hAnsi="News Gothic GDB"/>
              </w:rPr>
              <w:t>ncident was due to manual disconnection</w:t>
            </w:r>
            <w:r w:rsidR="4FCED1AF" w:rsidRPr="7A32E7E9">
              <w:rPr>
                <w:rFonts w:ascii="News Gothic GDB" w:hAnsi="News Gothic GDB"/>
              </w:rPr>
              <w:t>/deactivation on the end user side</w:t>
            </w:r>
            <w:r w:rsidR="07CFC60E" w:rsidRPr="7A32E7E9">
              <w:rPr>
                <w:rFonts w:ascii="News Gothic GDB" w:hAnsi="News Gothic GDB"/>
              </w:rPr>
              <w:t xml:space="preserve"> of </w:t>
            </w:r>
            <w:r w:rsidR="4FCED1AF" w:rsidRPr="7A32E7E9">
              <w:rPr>
                <w:rFonts w:ascii="News Gothic GDB" w:hAnsi="News Gothic GDB"/>
              </w:rPr>
              <w:t xml:space="preserve">notifications / alerts. No further indicators </w:t>
            </w:r>
            <w:r w:rsidR="788CD871" w:rsidRPr="7A32E7E9">
              <w:rPr>
                <w:rFonts w:ascii="News Gothic GDB" w:hAnsi="News Gothic GDB"/>
              </w:rPr>
              <w:t>of</w:t>
            </w:r>
            <w:r w:rsidR="4FCED1AF" w:rsidRPr="7A32E7E9">
              <w:rPr>
                <w:rFonts w:ascii="News Gothic GDB" w:hAnsi="News Gothic GDB"/>
              </w:rPr>
              <w:t xml:space="preserve"> systemic failure of the notification system.</w:t>
            </w:r>
          </w:p>
          <w:p w14:paraId="25DF2B21" w14:textId="3360457B" w:rsidR="0062620E" w:rsidRPr="0062620E" w:rsidRDefault="2A01C990" w:rsidP="7DFAED75">
            <w:pPr>
              <w:numPr>
                <w:ilvl w:val="0"/>
                <w:numId w:val="21"/>
              </w:numPr>
              <w:autoSpaceDE w:val="0"/>
              <w:autoSpaceDN w:val="0"/>
              <w:adjustRightInd w:val="0"/>
              <w:spacing w:before="0" w:after="0"/>
              <w:jc w:val="both"/>
              <w:rPr>
                <w:rFonts w:ascii="News Gothic GDB" w:hAnsi="News Gothic GDB"/>
              </w:rPr>
            </w:pPr>
            <w:r w:rsidRPr="7DFAED75">
              <w:rPr>
                <w:rFonts w:ascii="News Gothic GDB" w:hAnsi="News Gothic GDB"/>
              </w:rPr>
              <w:t>As established in process walkthrough for key generation, setting a monitoring alarm/contact person is mandatory. (see above jobs for cron jobs for automated verification)</w:t>
            </w:r>
          </w:p>
          <w:p w14:paraId="585B1749" w14:textId="4603AEE3" w:rsidR="5C589C1F" w:rsidRDefault="5C589C1F" w:rsidP="7DFAED75">
            <w:pPr>
              <w:spacing w:before="0" w:after="0" w:line="259" w:lineRule="auto"/>
              <w:ind w:left="0"/>
              <w:jc w:val="both"/>
              <w:rPr>
                <w:rFonts w:ascii="News Gothic GDB" w:hAnsi="News Gothic GDB"/>
                <w:b/>
                <w:bCs/>
                <w:szCs w:val="22"/>
              </w:rPr>
            </w:pPr>
            <w:r>
              <w:br/>
            </w:r>
            <w:del w:id="3" w:author="Predrag Adamovic" w:date="2025-08-22T10:54:00Z" w16du:dateUtc="2025-08-22T08:54:00Z">
              <w:r w:rsidRPr="7DFAED75" w:rsidDel="00B5157D">
                <w:rPr>
                  <w:rFonts w:ascii="News Gothic GDB" w:hAnsi="News Gothic GDB"/>
                  <w:color w:val="000000" w:themeColor="text1"/>
                  <w:szCs w:val="22"/>
                </w:rPr>
                <w:delText xml:space="preserve">As </w:delText>
              </w:r>
              <w:r w:rsidRPr="7DFAED75" w:rsidDel="00B5157D">
                <w:rPr>
                  <w:rFonts w:ascii="News Gothic GDB" w:hAnsi="News Gothic GDB"/>
                  <w:b/>
                  <w:bCs/>
                  <w:szCs w:val="22"/>
                </w:rPr>
                <w:delText>established</w:delText>
              </w:r>
              <w:r w:rsidRPr="7DFAED75" w:rsidDel="00B5157D">
                <w:rPr>
                  <w:rFonts w:ascii="News Gothic GDB" w:hAnsi="News Gothic GDB"/>
                  <w:color w:val="000000" w:themeColor="text1"/>
                  <w:szCs w:val="22"/>
                </w:rPr>
                <w:delText xml:space="preserve"> in process walkthrough for key generation, setting a monitoring alarm/contact person is mandatory. </w:delText>
              </w:r>
            </w:del>
            <w:r w:rsidRPr="7DFAED75">
              <w:rPr>
                <w:rFonts w:ascii="News Gothic GDB" w:hAnsi="News Gothic GDB"/>
                <w:color w:val="000000" w:themeColor="text1"/>
                <w:szCs w:val="22"/>
              </w:rPr>
              <w:t>IA verified that there are cron jobs supporting automated revocation checks via cron jobs, where the system periodically queries OCSP responders or downloads CRLs to ensure that certificates have not been revoked and that the revocation data is current and valid. IA didn't raise a finding as IA was informed by Security IT - Digitise, Evolve &amp; Innovate (SAO) team that there will be a Teams plugin implemented to send notifications in Microsoft Teams regarding encryption key expirations.</w:t>
            </w:r>
          </w:p>
          <w:p w14:paraId="7F74C940" w14:textId="77777777" w:rsidR="0062620E" w:rsidRDefault="0062620E" w:rsidP="7DFAED75">
            <w:pPr>
              <w:autoSpaceDE w:val="0"/>
              <w:autoSpaceDN w:val="0"/>
              <w:adjustRightInd w:val="0"/>
              <w:spacing w:before="0" w:after="0"/>
              <w:ind w:left="0"/>
              <w:jc w:val="both"/>
              <w:rPr>
                <w:rFonts w:ascii="News Gothic GDB" w:hAnsi="News Gothic GDB"/>
                <w:b/>
                <w:bCs/>
                <w:highlight w:val="yellow"/>
              </w:rPr>
            </w:pPr>
          </w:p>
          <w:p w14:paraId="746EAC9F" w14:textId="3AAE4044" w:rsidR="2F7E731F" w:rsidRDefault="27280EF0" w:rsidP="7A32E7E9">
            <w:pPr>
              <w:autoSpaceDE w:val="0"/>
              <w:autoSpaceDN w:val="0"/>
              <w:adjustRightInd w:val="0"/>
              <w:spacing w:before="0" w:after="0"/>
              <w:ind w:left="0"/>
              <w:jc w:val="both"/>
              <w:rPr>
                <w:rFonts w:ascii="News Gothic GDB" w:hAnsi="News Gothic GDB"/>
              </w:rPr>
            </w:pPr>
            <w:commentRangeStart w:id="4"/>
            <w:r w:rsidRPr="7DFAED75">
              <w:rPr>
                <w:rFonts w:ascii="News Gothic GDB" w:hAnsi="News Gothic GDB"/>
                <w:b/>
                <w:bCs/>
                <w:szCs w:val="22"/>
                <w:highlight w:val="green"/>
              </w:rPr>
              <w:t>OK, with f</w:t>
            </w:r>
            <w:r w:rsidR="528FCBC4" w:rsidRPr="7DFAED75">
              <w:rPr>
                <w:rFonts w:ascii="News Gothic GDB" w:hAnsi="News Gothic GDB"/>
                <w:b/>
                <w:bCs/>
                <w:szCs w:val="22"/>
                <w:highlight w:val="green"/>
              </w:rPr>
              <w:t>uture note</w:t>
            </w:r>
            <w:r w:rsidRPr="7DFAED75">
              <w:rPr>
                <w:rFonts w:ascii="News Gothic GDB" w:hAnsi="News Gothic GDB"/>
                <w:b/>
                <w:bCs/>
                <w:szCs w:val="22"/>
              </w:rPr>
              <w:t xml:space="preserve"> (</w:t>
            </w:r>
            <w:r w:rsidR="759CA84C" w:rsidRPr="7DFAED75">
              <w:rPr>
                <w:rFonts w:ascii="News Gothic GDB" w:hAnsi="News Gothic GDB"/>
                <w:b/>
                <w:bCs/>
                <w:szCs w:val="22"/>
              </w:rPr>
              <w:t>FuN: 250805084801</w:t>
            </w:r>
            <w:r w:rsidRPr="7DFAED75">
              <w:rPr>
                <w:rFonts w:ascii="News Gothic GDB" w:hAnsi="News Gothic GDB"/>
                <w:b/>
                <w:bCs/>
                <w:szCs w:val="22"/>
              </w:rPr>
              <w:t>)</w:t>
            </w:r>
            <w:r w:rsidR="528FCBC4" w:rsidRPr="7DFAED75">
              <w:rPr>
                <w:rFonts w:ascii="News Gothic GDB" w:hAnsi="News Gothic GDB"/>
                <w:b/>
                <w:bCs/>
                <w:szCs w:val="22"/>
              </w:rPr>
              <w:t>:</w:t>
            </w:r>
            <w:r w:rsidR="528FCBC4" w:rsidRPr="7DFAED75">
              <w:rPr>
                <w:rFonts w:ascii="News Gothic GDB" w:hAnsi="News Gothic GDB"/>
                <w:b/>
                <w:bCs/>
              </w:rPr>
              <w:t xml:space="preserve"> </w:t>
            </w:r>
            <w:r w:rsidR="1D947068" w:rsidRPr="7DFAED75">
              <w:rPr>
                <w:rFonts w:ascii="News Gothic GDB" w:hAnsi="News Gothic GDB"/>
                <w:b/>
                <w:bCs/>
              </w:rPr>
              <w:t>IA raised a Future Note to c</w:t>
            </w:r>
            <w:r w:rsidRPr="7DFAED75">
              <w:rPr>
                <w:rFonts w:ascii="News Gothic GDB" w:hAnsi="News Gothic GDB"/>
                <w:b/>
                <w:bCs/>
              </w:rPr>
              <w:t xml:space="preserve">heck if the new system’s workflow allows for the </w:t>
            </w:r>
            <w:r w:rsidR="528FCBC4" w:rsidRPr="7DFAED75">
              <w:rPr>
                <w:rFonts w:ascii="News Gothic GDB" w:hAnsi="News Gothic GDB"/>
                <w:b/>
                <w:bCs/>
              </w:rPr>
              <w:t xml:space="preserve">acknowledgement and escalation </w:t>
            </w:r>
            <w:r w:rsidRPr="7DFAED75">
              <w:rPr>
                <w:rFonts w:ascii="News Gothic GDB" w:hAnsi="News Gothic GDB"/>
                <w:b/>
                <w:bCs/>
              </w:rPr>
              <w:t xml:space="preserve">of alerts, to prevent manual override from the end user’s side. </w:t>
            </w:r>
            <w:commentRangeEnd w:id="4"/>
            <w:r w:rsidR="4FCED1AF">
              <w:rPr>
                <w:rStyle w:val="CommentReference"/>
              </w:rPr>
              <w:commentReference w:id="4"/>
            </w:r>
          </w:p>
          <w:p w14:paraId="12F6FEF7" w14:textId="77777777" w:rsidR="00223DFF" w:rsidRPr="001D162F" w:rsidRDefault="00223DFF" w:rsidP="00223DFF">
            <w:pPr>
              <w:autoSpaceDE w:val="0"/>
              <w:autoSpaceDN w:val="0"/>
              <w:adjustRightInd w:val="0"/>
              <w:spacing w:before="0" w:after="0"/>
              <w:ind w:left="0"/>
              <w:jc w:val="both"/>
              <w:rPr>
                <w:rFonts w:ascii="News Gothic GDB" w:hAnsi="News Gothic GDB"/>
                <w:b/>
                <w:bCs/>
              </w:rPr>
            </w:pPr>
          </w:p>
          <w:p w14:paraId="0D4D8A97" w14:textId="77777777" w:rsidR="00AE15B9" w:rsidRPr="001D162F" w:rsidRDefault="00B23E89" w:rsidP="00585F49">
            <w:pPr>
              <w:autoSpaceDE w:val="0"/>
              <w:autoSpaceDN w:val="0"/>
              <w:adjustRightInd w:val="0"/>
              <w:spacing w:before="0" w:after="0"/>
              <w:ind w:left="0"/>
              <w:jc w:val="both"/>
              <w:rPr>
                <w:rFonts w:ascii="News Gothic GDB" w:hAnsi="News Gothic GDB"/>
                <w:b/>
                <w:szCs w:val="22"/>
              </w:rPr>
            </w:pPr>
            <w:r w:rsidRPr="001D162F">
              <w:rPr>
                <w:rFonts w:ascii="News Gothic GDB" w:hAnsi="News Gothic GDB"/>
                <w:b/>
                <w:szCs w:val="22"/>
              </w:rPr>
              <w:t>2</w:t>
            </w:r>
            <w:r w:rsidR="00585F49" w:rsidRPr="001D162F">
              <w:rPr>
                <w:rFonts w:ascii="News Gothic GDB" w:hAnsi="News Gothic GDB"/>
                <w:b/>
                <w:szCs w:val="22"/>
              </w:rPr>
              <w:t xml:space="preserve">.2 DE: Generation of keys </w:t>
            </w:r>
          </w:p>
          <w:p w14:paraId="684F545C" w14:textId="00083B01" w:rsidR="00585F49" w:rsidRPr="001D162F" w:rsidRDefault="00585F49"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(e.g. only using cryptographically secure random number generators, key length)</w:t>
            </w:r>
          </w:p>
          <w:p w14:paraId="205A29F6" w14:textId="7A8C057C" w:rsidR="000336D6" w:rsidRPr="001D162F" w:rsidRDefault="000336D6" w:rsidP="000336D6">
            <w:pPr>
              <w:autoSpaceDE w:val="0"/>
              <w:autoSpaceDN w:val="0"/>
              <w:adjustRightInd w:val="0"/>
              <w:spacing w:before="0" w:after="0"/>
              <w:ind w:left="0"/>
              <w:jc w:val="both"/>
              <w:rPr>
                <w:rFonts w:ascii="News Gothic GDB" w:hAnsi="News Gothic GDB"/>
                <w:bCs/>
                <w:i/>
                <w:iCs/>
                <w:szCs w:val="22"/>
              </w:rPr>
            </w:pPr>
            <w:r w:rsidRPr="001D162F">
              <w:rPr>
                <w:rFonts w:ascii="News Gothic GDB" w:hAnsi="News Gothic GDB"/>
                <w:bCs/>
                <w:i/>
                <w:iCs/>
                <w:szCs w:val="22"/>
              </w:rPr>
              <w:t>REQ: Encryption &amp; Key Mgt. Guideline v1.0 – ID</w:t>
            </w:r>
            <w:r w:rsidR="00DE57D4" w:rsidRPr="001D162F">
              <w:rPr>
                <w:rFonts w:ascii="News Gothic GDB" w:hAnsi="News Gothic GDB"/>
                <w:bCs/>
                <w:i/>
                <w:iCs/>
                <w:szCs w:val="22"/>
              </w:rPr>
              <w:t>9 Key Generation</w:t>
            </w:r>
          </w:p>
          <w:p w14:paraId="4D4CB290" w14:textId="1C22322E" w:rsidR="00C10F04" w:rsidRPr="001D162F" w:rsidRDefault="00AF4ECC"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rPr>
              <w:t xml:space="preserve">* </w:t>
            </w:r>
            <w:r w:rsidR="00347AA6" w:rsidRPr="001D162F">
              <w:rPr>
                <w:rFonts w:ascii="News Gothic GDB" w:hAnsi="News Gothic GDB"/>
              </w:rPr>
              <w:t>Bring-Your-Own-Key (</w:t>
            </w:r>
            <w:r w:rsidRPr="001D162F">
              <w:rPr>
                <w:rFonts w:ascii="News Gothic GDB" w:hAnsi="News Gothic GDB"/>
              </w:rPr>
              <w:t>BYOK</w:t>
            </w:r>
            <w:r w:rsidR="00347AA6" w:rsidRPr="001D162F">
              <w:rPr>
                <w:rFonts w:ascii="News Gothic GDB" w:hAnsi="News Gothic GDB"/>
              </w:rPr>
              <w:t>)</w:t>
            </w:r>
            <w:r w:rsidRPr="001D162F">
              <w:rPr>
                <w:rFonts w:ascii="News Gothic GDB" w:hAnsi="News Gothic GDB"/>
              </w:rPr>
              <w:t xml:space="preserve"> structure, exemption cases for clients who cannot generate own keys</w:t>
            </w:r>
          </w:p>
          <w:p w14:paraId="005E9BAF" w14:textId="69619EC8" w:rsidR="00C10F04" w:rsidRPr="001D162F" w:rsidRDefault="00C10F04" w:rsidP="54F09E0D">
            <w:pPr>
              <w:autoSpaceDE w:val="0"/>
              <w:autoSpaceDN w:val="0"/>
              <w:adjustRightInd w:val="0"/>
              <w:spacing w:before="0" w:after="0"/>
              <w:ind w:left="0"/>
              <w:jc w:val="both"/>
              <w:rPr>
                <w:rFonts w:ascii="News Gothic GDB" w:hAnsi="News Gothic GDB"/>
              </w:rPr>
            </w:pPr>
          </w:p>
          <w:p w14:paraId="446390A7" w14:textId="7FEA4AF2" w:rsidR="00C10F04" w:rsidRPr="001D162F" w:rsidRDefault="6FE7A72E" w:rsidP="54F09E0D">
            <w:pPr>
              <w:autoSpaceDE w:val="0"/>
              <w:autoSpaceDN w:val="0"/>
              <w:adjustRightInd w:val="0"/>
              <w:spacing w:before="0" w:after="0"/>
              <w:ind w:left="0"/>
              <w:jc w:val="both"/>
              <w:rPr>
                <w:rFonts w:ascii="News Gothic GDB" w:hAnsi="News Gothic GDB"/>
              </w:rPr>
            </w:pPr>
            <w:r w:rsidRPr="001D162F">
              <w:rPr>
                <w:rFonts w:ascii="News Gothic GDB" w:hAnsi="News Gothic GDB"/>
              </w:rPr>
              <w:t xml:space="preserve">IA noted that, how cryptographic keys </w:t>
            </w:r>
            <w:r w:rsidR="4639E352" w:rsidRPr="001D162F">
              <w:rPr>
                <w:rFonts w:ascii="News Gothic GDB" w:hAnsi="News Gothic GDB"/>
              </w:rPr>
              <w:t>need</w:t>
            </w:r>
            <w:r w:rsidRPr="001D162F">
              <w:rPr>
                <w:rFonts w:ascii="News Gothic GDB" w:hAnsi="News Gothic GDB"/>
              </w:rPr>
              <w:t xml:space="preserve"> to be generated securely, who is responsible</w:t>
            </w:r>
            <w:r w:rsidR="296D86DB" w:rsidRPr="001D162F">
              <w:rPr>
                <w:rFonts w:ascii="News Gothic GDB" w:hAnsi="News Gothic GDB"/>
              </w:rPr>
              <w:t>, and how the generation process is controlled; outlined in the guideline. As per the guideline,</w:t>
            </w:r>
          </w:p>
          <w:p w14:paraId="603BF26F" w14:textId="2E309515" w:rsidR="00C10F04" w:rsidRPr="001D162F" w:rsidRDefault="733EE1C2" w:rsidP="00082651">
            <w:pPr>
              <w:pStyle w:val="ListParagraph"/>
              <w:numPr>
                <w:ilvl w:val="0"/>
                <w:numId w:val="21"/>
              </w:numPr>
              <w:autoSpaceDE w:val="0"/>
              <w:autoSpaceDN w:val="0"/>
              <w:adjustRightInd w:val="0"/>
              <w:spacing w:before="0" w:after="0"/>
              <w:jc w:val="both"/>
              <w:rPr>
                <w:rFonts w:ascii="News Gothic GDB" w:hAnsi="News Gothic GDB"/>
              </w:rPr>
            </w:pPr>
            <w:r w:rsidRPr="43723C7A">
              <w:rPr>
                <w:rFonts w:ascii="News Gothic GDB" w:hAnsi="News Gothic GDB"/>
              </w:rPr>
              <w:t>K</w:t>
            </w:r>
            <w:r w:rsidR="3F531792" w:rsidRPr="43723C7A">
              <w:rPr>
                <w:rFonts w:ascii="News Gothic GDB" w:hAnsi="News Gothic GDB"/>
              </w:rPr>
              <w:t>eys should only be created with the intent of establishing an approved trust relationship and must be deleted if approval of the request has been denied or revoked.</w:t>
            </w:r>
            <w:r w:rsidR="410EF7FA" w:rsidRPr="43723C7A">
              <w:rPr>
                <w:rFonts w:ascii="News Gothic GDB" w:hAnsi="News Gothic GDB"/>
              </w:rPr>
              <w:t xml:space="preserve"> When keys used in the “Red segregation area2” are </w:t>
            </w:r>
            <w:commentRangeStart w:id="6"/>
            <w:r w:rsidR="410EF7FA" w:rsidRPr="43723C7A">
              <w:rPr>
                <w:rFonts w:ascii="News Gothic GDB" w:hAnsi="News Gothic GDB"/>
              </w:rPr>
              <w:t>generated</w:t>
            </w:r>
            <w:commentRangeEnd w:id="6"/>
            <w:r w:rsidR="34CD522C" w:rsidRPr="43723C7A">
              <w:rPr>
                <w:rStyle w:val="CommentReference"/>
                <w:rFonts w:ascii="News Gothic GDB" w:hAnsi="News Gothic GDB"/>
                <w:sz w:val="22"/>
                <w:szCs w:val="20"/>
              </w:rPr>
              <w:commentReference w:id="6"/>
            </w:r>
            <w:r w:rsidR="410EF7FA" w:rsidRPr="43723C7A">
              <w:rPr>
                <w:rFonts w:ascii="News Gothic GDB" w:hAnsi="News Gothic GDB"/>
              </w:rPr>
              <w:t>, at least two persons should be present and provide a formal documentation of the steps performed.</w:t>
            </w:r>
            <w:r w:rsidR="05864097" w:rsidRPr="43723C7A">
              <w:rPr>
                <w:rFonts w:ascii="News Gothic GDB" w:hAnsi="News Gothic GDB"/>
              </w:rPr>
              <w:t xml:space="preserve"> </w:t>
            </w:r>
          </w:p>
          <w:p w14:paraId="2F963858" w14:textId="4475ED65" w:rsidR="00C10F04" w:rsidRPr="001D162F" w:rsidRDefault="0DAAEC08" w:rsidP="00082651">
            <w:pPr>
              <w:pStyle w:val="ListParagraph"/>
              <w:numPr>
                <w:ilvl w:val="0"/>
                <w:numId w:val="21"/>
              </w:numPr>
              <w:autoSpaceDE w:val="0"/>
              <w:autoSpaceDN w:val="0"/>
              <w:adjustRightInd w:val="0"/>
              <w:spacing w:before="0" w:after="0"/>
              <w:jc w:val="both"/>
              <w:rPr>
                <w:rFonts w:ascii="News Gothic GDB" w:hAnsi="News Gothic GDB"/>
              </w:rPr>
            </w:pPr>
            <w:r w:rsidRPr="001D162F">
              <w:rPr>
                <w:rFonts w:ascii="News Gothic GDB" w:hAnsi="News Gothic GDB"/>
                <w:szCs w:val="22"/>
              </w:rPr>
              <w:t xml:space="preserve">If users generate their </w:t>
            </w:r>
            <w:commentRangeStart w:id="7"/>
            <w:r w:rsidRPr="001D162F">
              <w:rPr>
                <w:rFonts w:ascii="News Gothic GDB" w:hAnsi="News Gothic GDB"/>
                <w:szCs w:val="22"/>
              </w:rPr>
              <w:t>own</w:t>
            </w:r>
            <w:commentRangeEnd w:id="7"/>
            <w:r w:rsidR="72162A71" w:rsidRPr="001D162F">
              <w:rPr>
                <w:rStyle w:val="CommentReference"/>
                <w:rFonts w:ascii="News Gothic GDB" w:hAnsi="News Gothic GDB"/>
                <w:sz w:val="22"/>
                <w:szCs w:val="22"/>
              </w:rPr>
              <w:commentReference w:id="7"/>
            </w:r>
            <w:r w:rsidRPr="001D162F">
              <w:rPr>
                <w:rFonts w:ascii="News Gothic GDB" w:hAnsi="News Gothic GDB"/>
                <w:szCs w:val="22"/>
              </w:rPr>
              <w:t xml:space="preserve"> keys, they should be guided in generating key material, especially when they decide parameters or add randomness.</w:t>
            </w:r>
          </w:p>
          <w:p w14:paraId="5FFEA9D4" w14:textId="6FA9DE25" w:rsidR="48DBA3BC" w:rsidRPr="001D162F" w:rsidRDefault="48DBA3BC" w:rsidP="00082651">
            <w:pPr>
              <w:pStyle w:val="ListParagraph"/>
              <w:numPr>
                <w:ilvl w:val="0"/>
                <w:numId w:val="21"/>
              </w:numPr>
              <w:spacing w:before="0" w:after="0"/>
              <w:jc w:val="both"/>
              <w:rPr>
                <w:rFonts w:ascii="News Gothic GDB" w:hAnsi="News Gothic GDB"/>
                <w:szCs w:val="22"/>
              </w:rPr>
            </w:pPr>
            <w:r w:rsidRPr="001D162F">
              <w:rPr>
                <w:rFonts w:ascii="News Gothic GDB" w:hAnsi="News Gothic GDB"/>
                <w:szCs w:val="22"/>
              </w:rPr>
              <w:t>The key generation must be carried out using a secure cryptographic key generator.</w:t>
            </w:r>
            <w:r w:rsidR="5C760E84" w:rsidRPr="001D162F">
              <w:rPr>
                <w:rFonts w:ascii="News Gothic GDB" w:hAnsi="News Gothic GDB"/>
                <w:szCs w:val="22"/>
              </w:rPr>
              <w:t xml:space="preserve"> For key generation and random number generator, there is a referral to requirements of BSI TR 02102-1, 02.02.2024 and NIST SP 800-90A, 06.2015 for more detail and for the HSM solution, there is a referral</w:t>
            </w:r>
            <w:r w:rsidR="6CD89057" w:rsidRPr="001D162F">
              <w:rPr>
                <w:rFonts w:ascii="News Gothic GDB" w:hAnsi="News Gothic GDB"/>
                <w:szCs w:val="22"/>
              </w:rPr>
              <w:t xml:space="preserve"> </w:t>
            </w:r>
            <w:r w:rsidR="5C760E84" w:rsidRPr="001D162F">
              <w:rPr>
                <w:rFonts w:ascii="News Gothic GDB" w:hAnsi="News Gothic GDB"/>
                <w:szCs w:val="22"/>
              </w:rPr>
              <w:t>NIST</w:t>
            </w:r>
            <w:r w:rsidR="53FA9FFC" w:rsidRPr="001D162F">
              <w:rPr>
                <w:rFonts w:ascii="News Gothic GDB" w:hAnsi="News Gothic GDB"/>
                <w:szCs w:val="22"/>
              </w:rPr>
              <w:t xml:space="preserve"> stating that keys must be generated using</w:t>
            </w:r>
            <w:r w:rsidR="5C760E84" w:rsidRPr="001D162F">
              <w:rPr>
                <w:rFonts w:ascii="News Gothic GDB" w:hAnsi="News Gothic GDB"/>
                <w:szCs w:val="22"/>
              </w:rPr>
              <w:t xml:space="preserve"> FIPS 140-2 </w:t>
            </w:r>
            <w:r w:rsidR="0B8A671C" w:rsidRPr="001D162F">
              <w:rPr>
                <w:rFonts w:ascii="News Gothic GDB" w:hAnsi="News Gothic GDB"/>
                <w:szCs w:val="22"/>
              </w:rPr>
              <w:t>certified HSM solution.</w:t>
            </w:r>
          </w:p>
          <w:p w14:paraId="0CAC5A48" w14:textId="1691DD8D" w:rsidR="2F3E6326" w:rsidRPr="001D162F" w:rsidRDefault="2F3E6326" w:rsidP="00082651">
            <w:pPr>
              <w:pStyle w:val="ListParagraph"/>
              <w:numPr>
                <w:ilvl w:val="0"/>
                <w:numId w:val="21"/>
              </w:numPr>
              <w:spacing w:before="0" w:after="0"/>
              <w:jc w:val="both"/>
              <w:rPr>
                <w:rFonts w:ascii="News Gothic GDB" w:hAnsi="News Gothic GDB"/>
              </w:rPr>
            </w:pPr>
            <w:r w:rsidRPr="001D162F">
              <w:rPr>
                <w:rFonts w:ascii="News Gothic GDB" w:hAnsi="News Gothic GDB"/>
                <w:szCs w:val="22"/>
              </w:rPr>
              <w:t>The security parameters of the keys must be chosen such that they provide the strength and quality demanded by the legal entity</w:t>
            </w:r>
            <w:r w:rsidRPr="001D162F">
              <w:t>.</w:t>
            </w:r>
          </w:p>
          <w:p w14:paraId="638C55D4" w14:textId="35CD133F" w:rsidR="54F09E0D" w:rsidRPr="001D162F" w:rsidRDefault="54F09E0D" w:rsidP="54F09E0D">
            <w:pPr>
              <w:spacing w:before="0" w:after="0"/>
              <w:jc w:val="both"/>
              <w:rPr>
                <w:rFonts w:ascii="News Gothic GDB" w:hAnsi="News Gothic GDB"/>
                <w:szCs w:val="22"/>
              </w:rPr>
            </w:pPr>
          </w:p>
          <w:p w14:paraId="76A34C6D" w14:textId="07D94F20" w:rsidR="03E1D9DB" w:rsidRPr="001D162F" w:rsidRDefault="08AEF85A" w:rsidP="4D8E3A3C">
            <w:pPr>
              <w:spacing w:before="0" w:after="0" w:line="259" w:lineRule="auto"/>
              <w:ind w:left="0"/>
              <w:jc w:val="both"/>
              <w:rPr>
                <w:rFonts w:ascii="News Gothic GDB" w:eastAsia="News Gothic GDB" w:hAnsi="News Gothic GDB" w:cs="News Gothic GDB"/>
                <w:szCs w:val="22"/>
              </w:rPr>
            </w:pPr>
            <w:r w:rsidRPr="4D8E3A3C">
              <w:rPr>
                <w:rFonts w:ascii="News Gothic GDB" w:hAnsi="News Gothic GDB"/>
              </w:rPr>
              <w:t>Note:</w:t>
            </w:r>
            <w:r w:rsidR="68D586EA" w:rsidRPr="4D8E3A3C">
              <w:rPr>
                <w:rFonts w:ascii="News Gothic GDB" w:hAnsi="News Gothic GDB"/>
              </w:rPr>
              <w:t xml:space="preserve"> In the guideline, </w:t>
            </w:r>
            <w:r w:rsidR="11DC07EF" w:rsidRPr="4D8E3A3C">
              <w:rPr>
                <w:rFonts w:ascii="News Gothic GDB" w:hAnsi="News Gothic GDB"/>
              </w:rPr>
              <w:t>there is not any requirement</w:t>
            </w:r>
            <w:r w:rsidR="0F7C991E" w:rsidRPr="4D8E3A3C">
              <w:rPr>
                <w:rFonts w:ascii="News Gothic GDB" w:hAnsi="News Gothic GDB"/>
              </w:rPr>
              <w:t xml:space="preserve"> to maintain logs of all key relevant events (creation, use, deletion, access)</w:t>
            </w:r>
            <w:r w:rsidR="3FB6947F" w:rsidRPr="4D8E3A3C">
              <w:rPr>
                <w:rFonts w:ascii="News Gothic GDB" w:hAnsi="News Gothic GDB"/>
              </w:rPr>
              <w:t xml:space="preserve">. </w:t>
            </w:r>
            <w:r w:rsidR="2869AE62" w:rsidRPr="4D8E3A3C">
              <w:rPr>
                <w:rFonts w:ascii="News Gothic GDB" w:hAnsi="News Gothic GDB"/>
              </w:rPr>
              <w:t>Ho</w:t>
            </w:r>
            <w:r w:rsidR="35286443" w:rsidRPr="4D8E3A3C">
              <w:rPr>
                <w:rFonts w:ascii="News Gothic GDB" w:hAnsi="News Gothic GDB"/>
              </w:rPr>
              <w:t xml:space="preserve">wever, in the data security guideline </w:t>
            </w:r>
            <w:r w:rsidR="21D45E13" w:rsidRPr="4D8E3A3C">
              <w:rPr>
                <w:rFonts w:ascii="News Gothic GDB" w:hAnsi="News Gothic GDB"/>
              </w:rPr>
              <w:t>V1.1 which</w:t>
            </w:r>
            <w:r w:rsidR="35286443" w:rsidRPr="4D8E3A3C">
              <w:rPr>
                <w:rFonts w:ascii="News Gothic GDB" w:hAnsi="News Gothic GDB"/>
              </w:rPr>
              <w:t xml:space="preserve"> is still valid until the new IS procedures are published,</w:t>
            </w:r>
            <w:r w:rsidR="2F9A6EDC" w:rsidRPr="4D8E3A3C">
              <w:rPr>
                <w:rFonts w:ascii="News Gothic GDB" w:hAnsi="News Gothic GDB"/>
              </w:rPr>
              <w:t xml:space="preserve"> it is forced that in case cryptographic keys are managed by the Asset Owners themselves, all operations must be recorded in a log and forwarded to a central storage.</w:t>
            </w:r>
            <w:r w:rsidR="6755FC81" w:rsidRPr="4D8E3A3C">
              <w:rPr>
                <w:rFonts w:ascii="News Gothic GDB" w:hAnsi="News Gothic GDB"/>
              </w:rPr>
              <w:t xml:space="preserve"> Refer to page 36 in </w:t>
            </w:r>
            <w:hyperlink r:id="rId33">
              <w:r w:rsidR="6755FC81" w:rsidRPr="4D8E3A3C">
                <w:rPr>
                  <w:rStyle w:val="Hyperlink"/>
                  <w:rFonts w:ascii="News Gothic GDB" w:eastAsia="News Gothic GDB" w:hAnsi="News Gothic GDB" w:cs="News Gothic GDB"/>
                  <w:szCs w:val="22"/>
                </w:rPr>
                <w:t>DBG_GS_Data_Security_Guideline v1.1 (7).pdf</w:t>
              </w:r>
            </w:hyperlink>
          </w:p>
          <w:p w14:paraId="4D035E49" w14:textId="696A9F9F" w:rsidR="32CA8C98" w:rsidRPr="001D162F" w:rsidRDefault="32CA8C98" w:rsidP="32CA8C98">
            <w:pPr>
              <w:spacing w:before="0" w:after="0"/>
              <w:ind w:left="0"/>
              <w:jc w:val="both"/>
              <w:rPr>
                <w:rFonts w:ascii="News Gothic GDB" w:hAnsi="News Gothic GDB"/>
              </w:rPr>
            </w:pPr>
          </w:p>
          <w:p w14:paraId="1731CCCD" w14:textId="2FB7A2B2" w:rsidR="00CC143E" w:rsidRPr="001D162F" w:rsidRDefault="00CC143E" w:rsidP="32CA8C98">
            <w:pPr>
              <w:spacing w:before="0" w:after="0"/>
              <w:ind w:left="0"/>
              <w:jc w:val="both"/>
              <w:rPr>
                <w:rFonts w:ascii="News Gothic GDB" w:hAnsi="News Gothic GDB"/>
              </w:rPr>
            </w:pPr>
            <w:r w:rsidRPr="001D162F">
              <w:rPr>
                <w:rFonts w:ascii="News Gothic GDB" w:hAnsi="News Gothic GDB"/>
              </w:rPr>
              <w:t xml:space="preserve">In the procedures carried by Security IT, as an exemption to BYOK, keys are generated via </w:t>
            </w:r>
            <w:r w:rsidR="00701F92" w:rsidRPr="001D162F">
              <w:rPr>
                <w:rFonts w:ascii="News Gothic GDB" w:hAnsi="News Gothic GDB"/>
              </w:rPr>
              <w:t>two possible procedures: Manual workflow via JIRA or Automated Request via API</w:t>
            </w:r>
          </w:p>
          <w:p w14:paraId="5092AE4B" w14:textId="3F13153F" w:rsidR="00701F92" w:rsidRPr="001D162F" w:rsidRDefault="00701F92" w:rsidP="236C657D">
            <w:pPr>
              <w:pStyle w:val="ListParagraph"/>
              <w:numPr>
                <w:ilvl w:val="0"/>
                <w:numId w:val="21"/>
              </w:numPr>
              <w:autoSpaceDE w:val="0"/>
              <w:autoSpaceDN w:val="0"/>
              <w:adjustRightInd w:val="0"/>
              <w:spacing w:before="0" w:after="0"/>
              <w:rPr>
                <w:rFonts w:ascii="News Gothic GDB" w:hAnsi="News Gothic GDB"/>
              </w:rPr>
            </w:pPr>
            <w:r w:rsidRPr="236C657D">
              <w:rPr>
                <w:rFonts w:ascii="News Gothic GDB" w:hAnsi="News Gothic GDB"/>
              </w:rPr>
              <w:t>For JIRA: this is where exception cases are done (i.e., legacy encryption techniques)</w:t>
            </w:r>
            <w:r w:rsidR="00411297" w:rsidRPr="236C657D">
              <w:rPr>
                <w:rFonts w:ascii="News Gothic GDB" w:hAnsi="News Gothic GDB"/>
              </w:rPr>
              <w:t xml:space="preserve">. </w:t>
            </w:r>
            <w:r w:rsidRPr="236C657D">
              <w:rPr>
                <w:rFonts w:ascii="News Gothic GDB" w:hAnsi="News Gothic GDB"/>
              </w:rPr>
              <w:t xml:space="preserve">Contact persons and other base data are requested, prior to a ticket moving forward in workflow, fulfillment of the requirements is ensured. Set of </w:t>
            </w:r>
            <w:r w:rsidR="6E538FDC" w:rsidRPr="236C657D">
              <w:rPr>
                <w:rFonts w:ascii="News Gothic GDB" w:hAnsi="News Gothic GDB"/>
              </w:rPr>
              <w:t>encryption</w:t>
            </w:r>
            <w:r w:rsidRPr="236C657D">
              <w:rPr>
                <w:rFonts w:ascii="News Gothic GDB" w:hAnsi="News Gothic GDB"/>
              </w:rPr>
              <w:t xml:space="preserve"> </w:t>
            </w:r>
            <w:r w:rsidR="00411297" w:rsidRPr="236C657D">
              <w:rPr>
                <w:rFonts w:ascii="News Gothic GDB" w:hAnsi="News Gothic GDB"/>
              </w:rPr>
              <w:t>services/</w:t>
            </w:r>
            <w:r w:rsidRPr="236C657D">
              <w:rPr>
                <w:rFonts w:ascii="News Gothic GDB" w:hAnsi="News Gothic GDB"/>
              </w:rPr>
              <w:t>options are made available for the customer (application owner)</w:t>
            </w:r>
          </w:p>
          <w:p w14:paraId="26356118" w14:textId="10F55A48" w:rsidR="00701F92" w:rsidRPr="001D162F" w:rsidRDefault="37676CDD" w:rsidP="7A32E7E9">
            <w:pPr>
              <w:pStyle w:val="ListParagraph"/>
              <w:numPr>
                <w:ilvl w:val="0"/>
                <w:numId w:val="21"/>
              </w:numPr>
              <w:autoSpaceDE w:val="0"/>
              <w:autoSpaceDN w:val="0"/>
              <w:adjustRightInd w:val="0"/>
              <w:spacing w:before="0" w:after="0"/>
              <w:rPr>
                <w:rFonts w:ascii="News Gothic GDB" w:hAnsi="News Gothic GDB"/>
                <w:highlight w:val="yellow"/>
              </w:rPr>
            </w:pPr>
            <w:r w:rsidRPr="7A32E7E9">
              <w:rPr>
                <w:rFonts w:ascii="News Gothic GDB" w:hAnsi="News Gothic GDB"/>
              </w:rPr>
              <w:t>These are seen on the service portal:</w:t>
            </w:r>
            <w:r w:rsidR="5901F1E8">
              <w:t xml:space="preserve"> </w:t>
            </w:r>
            <w:hyperlink r:id="rId34">
              <w:r w:rsidR="5901F1E8" w:rsidRPr="7A32E7E9">
                <w:rPr>
                  <w:rStyle w:val="Hyperlink"/>
                  <w:rFonts w:ascii="News Gothic GDB" w:hAnsi="News Gothic GDB"/>
                </w:rPr>
                <w:t>https://businessjira.deutsche-boerse.com/servicedesk/customer/portal/16</w:t>
              </w:r>
            </w:hyperlink>
            <w:r w:rsidR="5901F1E8" w:rsidRPr="7A32E7E9">
              <w:rPr>
                <w:rFonts w:ascii="News Gothic GDB" w:hAnsi="News Gothic GDB"/>
              </w:rPr>
              <w:t xml:space="preserve"> </w:t>
            </w:r>
            <w:r w:rsidR="00701F92">
              <w:br/>
            </w:r>
            <w:r w:rsidR="1DCD71C5" w:rsidRPr="7A32E7E9">
              <w:rPr>
                <w:rFonts w:ascii="News Gothic GDB" w:hAnsi="News Gothic GDB"/>
                <w:color w:val="FF0000"/>
              </w:rPr>
              <w:t>Observation</w:t>
            </w:r>
            <w:r w:rsidR="5901F1E8" w:rsidRPr="7A32E7E9">
              <w:rPr>
                <w:rFonts w:ascii="News Gothic GDB" w:hAnsi="News Gothic GDB"/>
                <w:color w:val="FF0000"/>
              </w:rPr>
              <w:t>: The customers and approvers „guide“ is out of date – last updated in 2021</w:t>
            </w:r>
            <w:r w:rsidR="5A1C0975" w:rsidRPr="7A32E7E9">
              <w:rPr>
                <w:rFonts w:ascii="News Gothic GDB" w:hAnsi="News Gothic GDB"/>
                <w:color w:val="FF0000"/>
              </w:rPr>
              <w:t>. Refer to Finding 6</w:t>
            </w:r>
          </w:p>
          <w:p w14:paraId="68DA9422" w14:textId="3BCD51B1" w:rsidR="00701F92" w:rsidRPr="001D162F" w:rsidRDefault="00975B3F" w:rsidP="00082651">
            <w:pPr>
              <w:pStyle w:val="ListParagraph"/>
              <w:numPr>
                <w:ilvl w:val="0"/>
                <w:numId w:val="21"/>
              </w:numPr>
              <w:autoSpaceDE w:val="0"/>
              <w:autoSpaceDN w:val="0"/>
              <w:adjustRightInd w:val="0"/>
              <w:spacing w:before="0" w:after="0"/>
              <w:rPr>
                <w:rFonts w:ascii="News Gothic GDB" w:hAnsi="News Gothic GDB"/>
                <w:bCs/>
                <w:szCs w:val="22"/>
              </w:rPr>
            </w:pPr>
            <w:r>
              <w:rPr>
                <w:rFonts w:ascii="News Gothic GDB" w:hAnsi="News Gothic GDB"/>
                <w:bCs/>
                <w:szCs w:val="22"/>
              </w:rPr>
              <w:t>Service catalog o</w:t>
            </w:r>
            <w:commentRangeStart w:id="8"/>
            <w:r w:rsidR="00701F92" w:rsidRPr="001D162F">
              <w:rPr>
                <w:rFonts w:ascii="News Gothic GDB" w:hAnsi="News Gothic GDB"/>
                <w:bCs/>
                <w:szCs w:val="22"/>
              </w:rPr>
              <w:t>fferings may include legacy non-compliant</w:t>
            </w:r>
            <w:r>
              <w:rPr>
                <w:rFonts w:ascii="News Gothic GDB" w:hAnsi="News Gothic GDB"/>
                <w:bCs/>
                <w:szCs w:val="22"/>
              </w:rPr>
              <w:t xml:space="preserve"> key generation</w:t>
            </w:r>
            <w:r w:rsidR="00701F92" w:rsidRPr="001D162F">
              <w:rPr>
                <w:rFonts w:ascii="News Gothic GDB" w:hAnsi="News Gothic GDB"/>
                <w:bCs/>
                <w:szCs w:val="22"/>
              </w:rPr>
              <w:t xml:space="preserve">, </w:t>
            </w:r>
            <w:r w:rsidR="0013305B">
              <w:rPr>
                <w:rFonts w:ascii="News Gothic GDB" w:hAnsi="News Gothic GDB"/>
                <w:bCs/>
                <w:szCs w:val="22"/>
              </w:rPr>
              <w:t>as an explicit deprecated service run for compatibility with legacy applications.</w:t>
            </w:r>
            <w:commentRangeEnd w:id="8"/>
            <w:r w:rsidR="00734B64" w:rsidRPr="001D162F">
              <w:rPr>
                <w:rStyle w:val="CommentReference"/>
                <w:rFonts w:ascii="News Gothic GDB" w:hAnsi="News Gothic GDB"/>
                <w:bCs/>
                <w:sz w:val="22"/>
                <w:szCs w:val="22"/>
              </w:rPr>
              <w:commentReference w:id="8"/>
            </w:r>
          </w:p>
          <w:p w14:paraId="316CDD2B" w14:textId="48BD08FE" w:rsidR="00701F92" w:rsidRPr="001D162F" w:rsidRDefault="00701F92" w:rsidP="004408F3">
            <w:pPr>
              <w:pStyle w:val="ListParagraph"/>
              <w:numPr>
                <w:ilvl w:val="0"/>
                <w:numId w:val="21"/>
              </w:numPr>
              <w:autoSpaceDE w:val="0"/>
              <w:autoSpaceDN w:val="0"/>
              <w:adjustRightInd w:val="0"/>
              <w:spacing w:before="0" w:after="0"/>
              <w:rPr>
                <w:rFonts w:ascii="News Gothic GDB" w:hAnsi="News Gothic GDB"/>
              </w:rPr>
            </w:pPr>
            <w:r w:rsidRPr="00975B3F">
              <w:rPr>
                <w:rFonts w:ascii="News Gothic GDB" w:hAnsi="News Gothic GDB"/>
                <w:bCs/>
                <w:szCs w:val="22"/>
              </w:rPr>
              <w:t>For API</w:t>
            </w:r>
            <w:r w:rsidR="00734B64" w:rsidRPr="00975B3F">
              <w:rPr>
                <w:rFonts w:ascii="News Gothic GDB" w:hAnsi="News Gothic GDB"/>
                <w:bCs/>
                <w:szCs w:val="22"/>
              </w:rPr>
              <w:t>: t</w:t>
            </w:r>
            <w:r w:rsidRPr="00975B3F">
              <w:rPr>
                <w:rFonts w:ascii="News Gothic GDB" w:hAnsi="News Gothic GDB"/>
                <w:bCs/>
                <w:szCs w:val="22"/>
              </w:rPr>
              <w:t xml:space="preserve">his is done directly. </w:t>
            </w:r>
          </w:p>
          <w:p w14:paraId="5E806007" w14:textId="77777777" w:rsidR="00AE15B9" w:rsidRPr="001D162F" w:rsidRDefault="00B23E89" w:rsidP="00585F49">
            <w:pPr>
              <w:autoSpaceDE w:val="0"/>
              <w:autoSpaceDN w:val="0"/>
              <w:adjustRightInd w:val="0"/>
              <w:spacing w:before="0" w:after="0"/>
              <w:ind w:left="0"/>
              <w:jc w:val="both"/>
              <w:rPr>
                <w:rFonts w:ascii="News Gothic GDB" w:hAnsi="News Gothic GDB"/>
                <w:b/>
                <w:szCs w:val="22"/>
              </w:rPr>
            </w:pPr>
            <w:r w:rsidRPr="001D162F">
              <w:rPr>
                <w:rFonts w:ascii="News Gothic GDB" w:hAnsi="News Gothic GDB"/>
                <w:b/>
                <w:szCs w:val="22"/>
              </w:rPr>
              <w:t>2</w:t>
            </w:r>
            <w:r w:rsidR="00585F49" w:rsidRPr="001D162F">
              <w:rPr>
                <w:rFonts w:ascii="News Gothic GDB" w:hAnsi="News Gothic GDB"/>
                <w:b/>
                <w:szCs w:val="22"/>
              </w:rPr>
              <w:t xml:space="preserve">.3 DE: Distribution of private keys </w:t>
            </w:r>
          </w:p>
          <w:p w14:paraId="46643413" w14:textId="4BB6F12E" w:rsidR="00585F49" w:rsidRPr="001D162F" w:rsidRDefault="00585F49"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(e.g. only encrypted and digitally signed)</w:t>
            </w:r>
          </w:p>
          <w:p w14:paraId="1D271E2F" w14:textId="667F6DD4" w:rsidR="00D039FD" w:rsidRPr="001D162F" w:rsidRDefault="000A4DB6" w:rsidP="54F09E0D">
            <w:pPr>
              <w:autoSpaceDE w:val="0"/>
              <w:autoSpaceDN w:val="0"/>
              <w:adjustRightInd w:val="0"/>
              <w:spacing w:before="0" w:after="0"/>
              <w:ind w:left="0"/>
              <w:jc w:val="both"/>
              <w:rPr>
                <w:rFonts w:ascii="News Gothic GDB" w:hAnsi="News Gothic GDB"/>
                <w:i/>
                <w:iCs/>
              </w:rPr>
            </w:pPr>
            <w:r w:rsidRPr="001D162F">
              <w:rPr>
                <w:rFonts w:ascii="News Gothic GDB" w:hAnsi="News Gothic GDB"/>
                <w:i/>
                <w:iCs/>
              </w:rPr>
              <w:t>REQ: Encryption &amp; Key Mgt. Guideline</w:t>
            </w:r>
            <w:r w:rsidR="003C25C5" w:rsidRPr="001D162F">
              <w:rPr>
                <w:rFonts w:ascii="News Gothic GDB" w:hAnsi="News Gothic GDB"/>
                <w:i/>
                <w:iCs/>
              </w:rPr>
              <w:t xml:space="preserve"> v1.0</w:t>
            </w:r>
            <w:r w:rsidR="007862DC" w:rsidRPr="001D162F">
              <w:rPr>
                <w:rFonts w:ascii="News Gothic GDB" w:hAnsi="News Gothic GDB"/>
                <w:i/>
                <w:iCs/>
              </w:rPr>
              <w:t xml:space="preserve"> </w:t>
            </w:r>
            <w:r w:rsidR="00826FB5" w:rsidRPr="001D162F">
              <w:rPr>
                <w:rFonts w:ascii="News Gothic GDB" w:hAnsi="News Gothic GDB"/>
                <w:i/>
                <w:iCs/>
              </w:rPr>
              <w:t xml:space="preserve">– </w:t>
            </w:r>
            <w:r w:rsidR="003C25C5" w:rsidRPr="001D162F">
              <w:rPr>
                <w:rFonts w:ascii="News Gothic GDB" w:hAnsi="News Gothic GDB"/>
                <w:i/>
                <w:iCs/>
              </w:rPr>
              <w:t>ID</w:t>
            </w:r>
            <w:r w:rsidR="00980C32" w:rsidRPr="001D162F">
              <w:rPr>
                <w:rFonts w:ascii="News Gothic GDB" w:hAnsi="News Gothic GDB"/>
                <w:i/>
                <w:iCs/>
              </w:rPr>
              <w:t>10</w:t>
            </w:r>
            <w:r w:rsidR="00DE57D4" w:rsidRPr="001D162F">
              <w:rPr>
                <w:rFonts w:ascii="News Gothic GDB" w:hAnsi="News Gothic GDB"/>
                <w:i/>
                <w:iCs/>
              </w:rPr>
              <w:t xml:space="preserve"> Key Distribution</w:t>
            </w:r>
            <w:r w:rsidR="007862DC" w:rsidRPr="001D162F">
              <w:rPr>
                <w:rFonts w:ascii="News Gothic GDB" w:hAnsi="News Gothic GDB"/>
                <w:i/>
                <w:iCs/>
              </w:rPr>
              <w:t xml:space="preserve">; </w:t>
            </w:r>
            <w:r w:rsidR="00D039FD" w:rsidRPr="001D162F">
              <w:rPr>
                <w:rFonts w:ascii="News Gothic GDB" w:hAnsi="News Gothic GDB"/>
                <w:i/>
                <w:iCs/>
              </w:rPr>
              <w:t>ID</w:t>
            </w:r>
            <w:r w:rsidR="00980C32" w:rsidRPr="001D162F">
              <w:rPr>
                <w:rFonts w:ascii="News Gothic GDB" w:hAnsi="News Gothic GDB"/>
                <w:i/>
                <w:iCs/>
              </w:rPr>
              <w:t>11</w:t>
            </w:r>
            <w:r w:rsidR="00CA3E1E" w:rsidRPr="001D162F">
              <w:rPr>
                <w:rFonts w:ascii="News Gothic GDB" w:hAnsi="News Gothic GDB"/>
                <w:i/>
                <w:iCs/>
              </w:rPr>
              <w:t xml:space="preserve"> Key Installation</w:t>
            </w:r>
          </w:p>
          <w:p w14:paraId="218FCC84" w14:textId="4B5EB4C6" w:rsidR="54F09E0D" w:rsidRPr="001D162F" w:rsidRDefault="54F09E0D" w:rsidP="54F09E0D">
            <w:pPr>
              <w:spacing w:before="0" w:after="0"/>
              <w:ind w:left="0"/>
              <w:jc w:val="both"/>
              <w:rPr>
                <w:rFonts w:ascii="News Gothic GDB" w:hAnsi="News Gothic GDB"/>
                <w:i/>
                <w:iCs/>
              </w:rPr>
            </w:pPr>
          </w:p>
          <w:p w14:paraId="5272BCDA" w14:textId="77B0BF9C" w:rsidR="69244A82" w:rsidRPr="001D162F" w:rsidRDefault="69244A82" w:rsidP="54F09E0D">
            <w:pPr>
              <w:spacing w:before="0" w:after="0"/>
              <w:ind w:left="0"/>
              <w:jc w:val="both"/>
              <w:rPr>
                <w:rFonts w:ascii="News Gothic GDB" w:hAnsi="News Gothic GDB"/>
              </w:rPr>
            </w:pPr>
            <w:r w:rsidRPr="001D162F">
              <w:rPr>
                <w:rFonts w:ascii="News Gothic GDB" w:hAnsi="News Gothic GDB"/>
              </w:rPr>
              <w:t>IA noted that in the guideline, the rules, controls, and security requirements to ensure the cryptographic keys are distributed securely, traceably, and only to authorized entities.</w:t>
            </w:r>
            <w:r w:rsidRPr="001D162F">
              <w:rPr>
                <w:rFonts w:ascii="News Gothic GDB" w:eastAsia="News Gothic GDB" w:hAnsi="News Gothic GDB" w:cs="News Gothic GDB"/>
                <w:szCs w:val="22"/>
              </w:rPr>
              <w:t xml:space="preserve"> As per the guideline:</w:t>
            </w:r>
          </w:p>
          <w:p w14:paraId="7E9A430B" w14:textId="6BBD62C0" w:rsidR="54F09E0D" w:rsidRPr="001D162F" w:rsidRDefault="54F09E0D" w:rsidP="54F09E0D">
            <w:pPr>
              <w:spacing w:before="0" w:after="0"/>
              <w:ind w:left="0"/>
              <w:jc w:val="both"/>
              <w:rPr>
                <w:rFonts w:ascii="News Gothic GDB" w:eastAsia="News Gothic GDB" w:hAnsi="News Gothic GDB" w:cs="News Gothic GDB"/>
                <w:szCs w:val="22"/>
              </w:rPr>
            </w:pPr>
          </w:p>
          <w:p w14:paraId="7EDE09AE" w14:textId="4DCC01BA" w:rsidR="007854C6" w:rsidRPr="001D162F" w:rsidRDefault="007854C6" w:rsidP="007854C6">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xml:space="preserve">* We force everyone to generate private keys on their own side to reduce </w:t>
            </w:r>
            <w:r w:rsidR="00C62F46" w:rsidRPr="001D162F">
              <w:rPr>
                <w:rFonts w:ascii="News Gothic GDB" w:hAnsi="News Gothic GDB"/>
                <w:bCs/>
                <w:szCs w:val="22"/>
              </w:rPr>
              <w:t xml:space="preserve">reliance on encrypted </w:t>
            </w:r>
            <w:r w:rsidRPr="001D162F">
              <w:rPr>
                <w:rFonts w:ascii="News Gothic GDB" w:hAnsi="News Gothic GDB"/>
                <w:bCs/>
                <w:szCs w:val="22"/>
              </w:rPr>
              <w:t>communication</w:t>
            </w:r>
            <w:r w:rsidR="00C62F46" w:rsidRPr="001D162F">
              <w:rPr>
                <w:rFonts w:ascii="News Gothic GDB" w:hAnsi="News Gothic GDB"/>
                <w:bCs/>
                <w:szCs w:val="22"/>
              </w:rPr>
              <w:t xml:space="preserve"> (BYOK)</w:t>
            </w:r>
          </w:p>
          <w:p w14:paraId="5B69A914" w14:textId="49B87433" w:rsidR="00C10F04" w:rsidRPr="001D162F" w:rsidRDefault="00291CB2"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w:t>
            </w:r>
            <w:r w:rsidR="005E6E3C" w:rsidRPr="001D162F">
              <w:rPr>
                <w:rFonts w:ascii="News Gothic GDB" w:hAnsi="News Gothic GDB"/>
                <w:bCs/>
                <w:szCs w:val="22"/>
              </w:rPr>
              <w:t xml:space="preserve"> Asymmetric Encryption</w:t>
            </w:r>
          </w:p>
          <w:p w14:paraId="57428FB5" w14:textId="2148534B" w:rsidR="00C67DC1" w:rsidRPr="001D162F" w:rsidRDefault="00C67DC1"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w:t>
            </w:r>
            <w:r w:rsidR="00654A84" w:rsidRPr="001D162F">
              <w:rPr>
                <w:rFonts w:ascii="News Gothic GDB" w:hAnsi="News Gothic GDB"/>
                <w:bCs/>
                <w:szCs w:val="22"/>
              </w:rPr>
              <w:t xml:space="preserve"> 2 Channel communication, keystore sent via one, decryption via another</w:t>
            </w:r>
            <w:r w:rsidRPr="001D162F">
              <w:rPr>
                <w:rFonts w:ascii="News Gothic GDB" w:hAnsi="News Gothic GDB"/>
                <w:bCs/>
                <w:szCs w:val="22"/>
              </w:rPr>
              <w:t xml:space="preserve"> </w:t>
            </w:r>
          </w:p>
          <w:p w14:paraId="1A1996E4" w14:textId="437F2CE7" w:rsidR="005E6E3C" w:rsidRPr="001D162F" w:rsidRDefault="005E6E3C"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Symmetric Encryption</w:t>
            </w:r>
            <w:r w:rsidR="00974321" w:rsidRPr="001D162F">
              <w:rPr>
                <w:rFonts w:ascii="News Gothic GDB" w:hAnsi="News Gothic GDB"/>
                <w:bCs/>
                <w:szCs w:val="22"/>
              </w:rPr>
              <w:t xml:space="preserve"> (Data in Cloud)</w:t>
            </w:r>
          </w:p>
          <w:p w14:paraId="3F4A956C" w14:textId="170C4AC0" w:rsidR="00974321" w:rsidRPr="001D162F" w:rsidRDefault="00974321"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xml:space="preserve">-- Data is generated in </w:t>
            </w:r>
            <w:r w:rsidR="005B7B1F" w:rsidRPr="001D162F">
              <w:rPr>
                <w:rFonts w:ascii="News Gothic GDB" w:hAnsi="News Gothic GDB"/>
                <w:bCs/>
                <w:szCs w:val="22"/>
              </w:rPr>
              <w:t>air-gapped</w:t>
            </w:r>
            <w:r w:rsidRPr="001D162F">
              <w:rPr>
                <w:rFonts w:ascii="News Gothic GDB" w:hAnsi="News Gothic GDB"/>
                <w:bCs/>
                <w:szCs w:val="22"/>
              </w:rPr>
              <w:t xml:space="preserve"> H</w:t>
            </w:r>
            <w:r w:rsidR="005B7B1F" w:rsidRPr="001D162F">
              <w:rPr>
                <w:rFonts w:ascii="News Gothic GDB" w:hAnsi="News Gothic GDB"/>
                <w:bCs/>
                <w:szCs w:val="22"/>
              </w:rPr>
              <w:t>ardware Security Module (HSM)</w:t>
            </w:r>
          </w:p>
          <w:p w14:paraId="501F22B4" w14:textId="79117DAD" w:rsidR="00974321" w:rsidRPr="001D162F" w:rsidRDefault="00974321"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xml:space="preserve">-- </w:t>
            </w:r>
            <w:r w:rsidR="00C67DC1" w:rsidRPr="001D162F">
              <w:rPr>
                <w:rFonts w:ascii="News Gothic GDB" w:hAnsi="News Gothic GDB"/>
                <w:bCs/>
                <w:szCs w:val="22"/>
              </w:rPr>
              <w:t>“keyblob” is wrapped and pushed to cloud</w:t>
            </w:r>
          </w:p>
          <w:p w14:paraId="7A8780EA" w14:textId="6DA06AAD" w:rsidR="00C67DC1" w:rsidRPr="001D162F" w:rsidRDefault="00C67DC1"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Decrypted on cloud</w:t>
            </w:r>
          </w:p>
          <w:p w14:paraId="2C3E7B64" w14:textId="77777777" w:rsidR="00C10F04" w:rsidRPr="001D162F" w:rsidRDefault="00C10F04" w:rsidP="54F09E0D">
            <w:pPr>
              <w:autoSpaceDE w:val="0"/>
              <w:autoSpaceDN w:val="0"/>
              <w:adjustRightInd w:val="0"/>
              <w:spacing w:before="0" w:after="0"/>
              <w:ind w:left="0"/>
              <w:jc w:val="both"/>
              <w:rPr>
                <w:rFonts w:ascii="News Gothic GDB" w:hAnsi="News Gothic GDB"/>
              </w:rPr>
            </w:pPr>
          </w:p>
          <w:p w14:paraId="5CAA130F" w14:textId="1A2436BE" w:rsidR="5675E49A" w:rsidRPr="001D162F" w:rsidRDefault="5675E49A" w:rsidP="00082651">
            <w:pPr>
              <w:pStyle w:val="ListParagraph"/>
              <w:numPr>
                <w:ilvl w:val="0"/>
                <w:numId w:val="21"/>
              </w:numPr>
              <w:spacing w:before="0" w:after="0"/>
              <w:jc w:val="both"/>
              <w:rPr>
                <w:rFonts w:ascii="News Gothic GDB" w:hAnsi="News Gothic GDB"/>
                <w:szCs w:val="22"/>
              </w:rPr>
            </w:pPr>
            <w:r w:rsidRPr="001D162F">
              <w:rPr>
                <w:rFonts w:ascii="News Gothic GDB" w:hAnsi="News Gothic GDB"/>
                <w:szCs w:val="22"/>
              </w:rPr>
              <w:t>Private key distribution must be prevented to avoid exposure, if applicable.</w:t>
            </w:r>
          </w:p>
          <w:p w14:paraId="17BAB268" w14:textId="34BD210E" w:rsidR="30FA385A" w:rsidRPr="001D162F" w:rsidRDefault="30FA385A" w:rsidP="00082651">
            <w:pPr>
              <w:pStyle w:val="ListParagraph"/>
              <w:numPr>
                <w:ilvl w:val="0"/>
                <w:numId w:val="21"/>
              </w:numPr>
              <w:spacing w:before="0" w:after="0"/>
              <w:jc w:val="both"/>
              <w:rPr>
                <w:rFonts w:ascii="News Gothic GDB" w:hAnsi="News Gothic GDB"/>
                <w:szCs w:val="22"/>
              </w:rPr>
            </w:pPr>
            <w:r w:rsidRPr="001D162F">
              <w:rPr>
                <w:rFonts w:ascii="News Gothic GDB" w:hAnsi="News Gothic GDB"/>
                <w:szCs w:val="22"/>
              </w:rPr>
              <w:t>Private</w:t>
            </w:r>
            <w:r w:rsidR="23890C97" w:rsidRPr="001D162F">
              <w:rPr>
                <w:rFonts w:ascii="News Gothic GDB" w:hAnsi="News Gothic GDB"/>
                <w:szCs w:val="22"/>
              </w:rPr>
              <w:t xml:space="preserve"> key distribution process must be done in encrypted form, and it must be ensured that the private key is kept confidential during the process.</w:t>
            </w:r>
          </w:p>
          <w:p w14:paraId="71BD6CE6" w14:textId="51EBABB3" w:rsidR="405A9A80" w:rsidRDefault="405A9A80" w:rsidP="00082651">
            <w:pPr>
              <w:pStyle w:val="ListParagraph"/>
              <w:numPr>
                <w:ilvl w:val="0"/>
                <w:numId w:val="21"/>
              </w:numPr>
              <w:spacing w:before="0" w:after="0"/>
              <w:jc w:val="both"/>
              <w:rPr>
                <w:rFonts w:ascii="News Gothic GDB" w:hAnsi="News Gothic GDB"/>
                <w:szCs w:val="22"/>
              </w:rPr>
            </w:pPr>
            <w:r w:rsidRPr="001D162F">
              <w:rPr>
                <w:rFonts w:ascii="News Gothic GDB" w:hAnsi="News Gothic GDB"/>
                <w:szCs w:val="22"/>
              </w:rPr>
              <w:t>Public keys must only be distributed by authorized users for the establishment of approved trust-</w:t>
            </w:r>
            <w:r w:rsidR="018084EB" w:rsidRPr="001D162F">
              <w:rPr>
                <w:rFonts w:ascii="News Gothic GDB" w:hAnsi="News Gothic GDB"/>
                <w:szCs w:val="22"/>
              </w:rPr>
              <w:t>relationships,</w:t>
            </w:r>
            <w:r w:rsidRPr="001D162F">
              <w:rPr>
                <w:rFonts w:ascii="News Gothic GDB" w:hAnsi="News Gothic GDB"/>
                <w:szCs w:val="22"/>
              </w:rPr>
              <w:t xml:space="preserve"> and established trust-relationships must be documented.</w:t>
            </w:r>
          </w:p>
          <w:p w14:paraId="0C264BB1" w14:textId="0E5E6053" w:rsidR="00223DFF" w:rsidRPr="001D162F" w:rsidRDefault="00223DFF" w:rsidP="7DFAED75">
            <w:pPr>
              <w:spacing w:before="0" w:after="0"/>
              <w:ind w:left="0"/>
              <w:jc w:val="both"/>
              <w:rPr>
                <w:rFonts w:ascii="News Gothic GDB" w:hAnsi="News Gothic GDB"/>
              </w:rPr>
            </w:pPr>
          </w:p>
          <w:p w14:paraId="3A90DA2A" w14:textId="77777777" w:rsidR="00AE15B9" w:rsidRPr="001D162F" w:rsidRDefault="00B23E89" w:rsidP="00585F49">
            <w:pPr>
              <w:autoSpaceDE w:val="0"/>
              <w:autoSpaceDN w:val="0"/>
              <w:adjustRightInd w:val="0"/>
              <w:spacing w:before="0" w:after="0"/>
              <w:ind w:left="0"/>
              <w:jc w:val="both"/>
              <w:rPr>
                <w:rFonts w:ascii="News Gothic GDB" w:hAnsi="News Gothic GDB"/>
                <w:b/>
                <w:szCs w:val="22"/>
              </w:rPr>
            </w:pPr>
            <w:r w:rsidRPr="001D162F">
              <w:rPr>
                <w:rFonts w:ascii="News Gothic GDB" w:hAnsi="News Gothic GDB"/>
                <w:b/>
                <w:szCs w:val="22"/>
              </w:rPr>
              <w:t>2</w:t>
            </w:r>
            <w:r w:rsidR="00585F49" w:rsidRPr="001D162F">
              <w:rPr>
                <w:rFonts w:ascii="News Gothic GDB" w:hAnsi="News Gothic GDB"/>
                <w:b/>
                <w:szCs w:val="22"/>
              </w:rPr>
              <w:t xml:space="preserve">.4 DE: Storage of private keys </w:t>
            </w:r>
          </w:p>
          <w:p w14:paraId="0D2E90E6" w14:textId="6AF22552" w:rsidR="00585F49" w:rsidRPr="001D162F" w:rsidRDefault="00585F49"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(e.g. only in a dedicated securely encrypted area of the IT system; backup and archiving of keys only encrypted &amp; digitally signed)</w:t>
            </w:r>
          </w:p>
          <w:p w14:paraId="69CEE5B5" w14:textId="4E89B639" w:rsidR="00980C32" w:rsidRPr="001D162F" w:rsidRDefault="00980C32"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i/>
                <w:iCs/>
              </w:rPr>
              <w:t>REQ: Encryption &amp; Key Mgt. Guideline v1.0 – ID12</w:t>
            </w:r>
            <w:r w:rsidR="00747D15" w:rsidRPr="001D162F">
              <w:rPr>
                <w:rFonts w:ascii="News Gothic GDB" w:hAnsi="News Gothic GDB"/>
                <w:i/>
                <w:iCs/>
              </w:rPr>
              <w:t xml:space="preserve"> Key Storage</w:t>
            </w:r>
          </w:p>
          <w:p w14:paraId="19E9D635" w14:textId="7E850C28" w:rsidR="00C10F04" w:rsidRPr="001D162F" w:rsidRDefault="00C10F04" w:rsidP="54F09E0D">
            <w:pPr>
              <w:autoSpaceDE w:val="0"/>
              <w:autoSpaceDN w:val="0"/>
              <w:adjustRightInd w:val="0"/>
              <w:spacing w:before="0" w:after="0"/>
              <w:ind w:left="0"/>
              <w:jc w:val="both"/>
              <w:rPr>
                <w:rFonts w:ascii="News Gothic GDB" w:hAnsi="News Gothic GDB"/>
                <w:i/>
                <w:iCs/>
              </w:rPr>
            </w:pPr>
          </w:p>
          <w:p w14:paraId="4DC44939" w14:textId="1321E182" w:rsidR="00C10F04" w:rsidRPr="001D162F" w:rsidRDefault="14B6DFB2" w:rsidP="54F09E0D">
            <w:pPr>
              <w:autoSpaceDE w:val="0"/>
              <w:autoSpaceDN w:val="0"/>
              <w:adjustRightInd w:val="0"/>
              <w:spacing w:before="0" w:after="0"/>
              <w:ind w:left="0"/>
              <w:jc w:val="both"/>
              <w:rPr>
                <w:rFonts w:ascii="News Gothic GDB" w:hAnsi="News Gothic GDB"/>
                <w:i/>
                <w:iCs/>
              </w:rPr>
            </w:pPr>
            <w:r w:rsidRPr="001D162F">
              <w:rPr>
                <w:rFonts w:ascii="News Gothic GDB" w:hAnsi="News Gothic GDB"/>
                <w:i/>
                <w:iCs/>
              </w:rPr>
              <w:t>As per the guideline:</w:t>
            </w:r>
          </w:p>
          <w:p w14:paraId="41898995" w14:textId="0971E6E9" w:rsidR="00C10F04" w:rsidRPr="001D162F" w:rsidRDefault="00C10F04" w:rsidP="54F09E0D">
            <w:pPr>
              <w:autoSpaceDE w:val="0"/>
              <w:autoSpaceDN w:val="0"/>
              <w:adjustRightInd w:val="0"/>
              <w:spacing w:before="0" w:after="0"/>
              <w:ind w:left="0"/>
              <w:jc w:val="both"/>
              <w:rPr>
                <w:rFonts w:ascii="News Gothic GDB" w:hAnsi="News Gothic GDB"/>
                <w:i/>
                <w:iCs/>
              </w:rPr>
            </w:pPr>
          </w:p>
          <w:p w14:paraId="17678531" w14:textId="11F3101C" w:rsidR="00C10F04" w:rsidRPr="001D162F" w:rsidRDefault="14B6DFB2" w:rsidP="00082651">
            <w:pPr>
              <w:pStyle w:val="ListParagraph"/>
              <w:numPr>
                <w:ilvl w:val="0"/>
                <w:numId w:val="21"/>
              </w:numPr>
              <w:spacing w:before="0" w:after="0" w:line="259" w:lineRule="auto"/>
              <w:jc w:val="both"/>
              <w:rPr>
                <w:rFonts w:ascii="News Gothic GDB" w:hAnsi="News Gothic GDB"/>
                <w:szCs w:val="22"/>
              </w:rPr>
            </w:pPr>
            <w:r w:rsidRPr="001D162F">
              <w:rPr>
                <w:rFonts w:ascii="News Gothic GDB" w:hAnsi="News Gothic GDB"/>
                <w:szCs w:val="22"/>
              </w:rPr>
              <w:t>The keys must be stored such that the strength and quality demanded by the legal entity is provided.</w:t>
            </w:r>
          </w:p>
          <w:p w14:paraId="742B187C" w14:textId="61626D2A" w:rsidR="00C10F04" w:rsidRPr="001D162F" w:rsidRDefault="14B6DFB2" w:rsidP="00082651">
            <w:pPr>
              <w:pStyle w:val="ListParagraph"/>
              <w:numPr>
                <w:ilvl w:val="0"/>
                <w:numId w:val="21"/>
              </w:numPr>
              <w:spacing w:before="0" w:after="0" w:line="259" w:lineRule="auto"/>
              <w:jc w:val="both"/>
              <w:rPr>
                <w:rFonts w:ascii="News Gothic GDB" w:hAnsi="News Gothic GDB"/>
                <w:szCs w:val="22"/>
              </w:rPr>
            </w:pPr>
            <w:r w:rsidRPr="001D162F">
              <w:rPr>
                <w:rFonts w:ascii="News Gothic GDB" w:hAnsi="News Gothic GDB"/>
                <w:szCs w:val="22"/>
              </w:rPr>
              <w:t>Key-encrypting keys must be stored separately from data-encrypting keys.</w:t>
            </w:r>
          </w:p>
          <w:p w14:paraId="2E9BBDC7" w14:textId="50C2EEA5" w:rsidR="00C10F04" w:rsidRPr="001D162F" w:rsidRDefault="0A944D0F" w:rsidP="00082651">
            <w:pPr>
              <w:pStyle w:val="ListParagraph"/>
              <w:numPr>
                <w:ilvl w:val="0"/>
                <w:numId w:val="21"/>
              </w:numPr>
              <w:spacing w:before="0" w:after="0" w:line="259" w:lineRule="auto"/>
              <w:jc w:val="both"/>
              <w:rPr>
                <w:rFonts w:ascii="News Gothic GDB" w:hAnsi="News Gothic GDB"/>
                <w:szCs w:val="22"/>
              </w:rPr>
            </w:pPr>
            <w:r w:rsidRPr="001D162F">
              <w:rPr>
                <w:rFonts w:ascii="News Gothic GDB" w:hAnsi="News Gothic GDB"/>
                <w:szCs w:val="22"/>
              </w:rPr>
              <w:t>Private keys should remain non-exportable or vaulted</w:t>
            </w:r>
          </w:p>
          <w:p w14:paraId="730FF921" w14:textId="5B951BA5" w:rsidR="00C10F04" w:rsidRPr="001D162F" w:rsidRDefault="0A944D0F" w:rsidP="00082651">
            <w:pPr>
              <w:pStyle w:val="ListParagraph"/>
              <w:numPr>
                <w:ilvl w:val="0"/>
                <w:numId w:val="21"/>
              </w:numPr>
              <w:spacing w:before="0" w:after="0" w:line="259" w:lineRule="auto"/>
              <w:jc w:val="both"/>
              <w:rPr>
                <w:rFonts w:ascii="News Gothic GDB" w:hAnsi="News Gothic GDB"/>
                <w:szCs w:val="22"/>
              </w:rPr>
            </w:pPr>
            <w:r w:rsidRPr="001D162F">
              <w:rPr>
                <w:rFonts w:ascii="News Gothic GDB" w:hAnsi="News Gothic GDB"/>
                <w:szCs w:val="22"/>
              </w:rPr>
              <w:t>In case cryptographic keys are managed by the Asset Owners themselves, all operations must be recorded in a log and forwarded to a central storage</w:t>
            </w:r>
          </w:p>
          <w:p w14:paraId="7B0629BC" w14:textId="64178B10" w:rsidR="00C10F04" w:rsidRPr="001D162F" w:rsidRDefault="7E22C17A" w:rsidP="00082651">
            <w:pPr>
              <w:pStyle w:val="ListParagraph"/>
              <w:numPr>
                <w:ilvl w:val="0"/>
                <w:numId w:val="21"/>
              </w:numPr>
              <w:spacing w:before="0" w:after="0" w:line="259" w:lineRule="auto"/>
              <w:jc w:val="both"/>
              <w:rPr>
                <w:rFonts w:ascii="News Gothic GDB" w:hAnsi="News Gothic GDB"/>
                <w:szCs w:val="22"/>
              </w:rPr>
            </w:pPr>
            <w:r w:rsidRPr="001D162F">
              <w:rPr>
                <w:rFonts w:ascii="News Gothic GDB" w:hAnsi="News Gothic GDB"/>
                <w:szCs w:val="22"/>
              </w:rPr>
              <w:t>Hardware storing key material must be protected from loss, theft, or damage by appropriate organizational and physical measures and they must be certified to be tamper-proof</w:t>
            </w:r>
          </w:p>
          <w:p w14:paraId="394E0CBD" w14:textId="1713035A" w:rsidR="00C10F04" w:rsidRPr="001D162F" w:rsidRDefault="3328EB0D" w:rsidP="00082651">
            <w:pPr>
              <w:pStyle w:val="ListParagraph"/>
              <w:numPr>
                <w:ilvl w:val="0"/>
                <w:numId w:val="21"/>
              </w:numPr>
              <w:spacing w:before="0" w:after="0" w:line="259" w:lineRule="auto"/>
              <w:jc w:val="both"/>
              <w:rPr>
                <w:rFonts w:ascii="News Gothic GDB" w:hAnsi="News Gothic GDB"/>
                <w:szCs w:val="22"/>
              </w:rPr>
            </w:pPr>
            <w:r w:rsidRPr="001D162F">
              <w:rPr>
                <w:rFonts w:ascii="News Gothic GDB" w:hAnsi="News Gothic GDB"/>
                <w:szCs w:val="22"/>
              </w:rPr>
              <w:t>If the key is used to protect data classified as “critical” with respect to confidentiality or the visible label of the data is “strictly confidential”, it should be stored on a hardware security module.</w:t>
            </w:r>
          </w:p>
          <w:p w14:paraId="4B2575FF" w14:textId="1408DD1B" w:rsidR="53512E87" w:rsidRPr="001D162F" w:rsidRDefault="53512E87" w:rsidP="00082651">
            <w:pPr>
              <w:pStyle w:val="ListParagraph"/>
              <w:numPr>
                <w:ilvl w:val="0"/>
                <w:numId w:val="21"/>
              </w:numPr>
              <w:spacing w:before="0" w:after="0" w:line="259" w:lineRule="auto"/>
              <w:jc w:val="both"/>
              <w:rPr>
                <w:rFonts w:ascii="News Gothic GDB" w:hAnsi="News Gothic GDB"/>
                <w:szCs w:val="22"/>
              </w:rPr>
            </w:pPr>
            <w:r w:rsidRPr="001D162F">
              <w:rPr>
                <w:rFonts w:ascii="News Gothic GDB" w:hAnsi="News Gothic GDB"/>
                <w:szCs w:val="22"/>
              </w:rPr>
              <w:t xml:space="preserve">Access to Key Encrypting Keys must be protected using </w:t>
            </w:r>
            <w:r w:rsidR="66B0CEC5" w:rsidRPr="001D162F">
              <w:rPr>
                <w:rFonts w:ascii="News Gothic GDB" w:hAnsi="News Gothic GDB"/>
                <w:szCs w:val="22"/>
              </w:rPr>
              <w:t>the multiple</w:t>
            </w:r>
            <w:r w:rsidRPr="001D162F">
              <w:rPr>
                <w:rFonts w:ascii="News Gothic GDB" w:hAnsi="News Gothic GDB"/>
                <w:szCs w:val="22"/>
              </w:rPr>
              <w:t>-eyes principle.</w:t>
            </w:r>
          </w:p>
          <w:p w14:paraId="1B9BB9F1" w14:textId="20DCEBC4" w:rsidR="7522ACCD" w:rsidRPr="001D162F" w:rsidRDefault="7522ACCD" w:rsidP="00082651">
            <w:pPr>
              <w:pStyle w:val="ListParagraph"/>
              <w:numPr>
                <w:ilvl w:val="0"/>
                <w:numId w:val="21"/>
              </w:numPr>
              <w:spacing w:before="0" w:after="0" w:line="259" w:lineRule="auto"/>
              <w:jc w:val="both"/>
              <w:rPr>
                <w:rFonts w:ascii="News Gothic GDB" w:hAnsi="News Gothic GDB"/>
                <w:szCs w:val="22"/>
              </w:rPr>
            </w:pPr>
            <w:r w:rsidRPr="001D162F">
              <w:rPr>
                <w:rFonts w:ascii="News Gothic GDB" w:hAnsi="News Gothic GDB"/>
                <w:szCs w:val="22"/>
              </w:rPr>
              <w:t>Access to systems storing key material must be limited to the need-to-know principle for authorized people.</w:t>
            </w:r>
          </w:p>
          <w:p w14:paraId="60DFCF8C" w14:textId="339FEA9A" w:rsidR="7522ACCD" w:rsidRPr="001D162F" w:rsidRDefault="7522ACCD" w:rsidP="00082651">
            <w:pPr>
              <w:pStyle w:val="ListParagraph"/>
              <w:numPr>
                <w:ilvl w:val="0"/>
                <w:numId w:val="21"/>
              </w:numPr>
              <w:spacing w:before="0" w:after="0" w:line="259" w:lineRule="auto"/>
              <w:jc w:val="both"/>
              <w:rPr>
                <w:rFonts w:ascii="News Gothic GDB" w:hAnsi="News Gothic GDB"/>
                <w:szCs w:val="22"/>
              </w:rPr>
            </w:pPr>
            <w:r w:rsidRPr="001D162F">
              <w:rPr>
                <w:rFonts w:ascii="News Gothic GDB" w:hAnsi="News Gothic GDB"/>
                <w:szCs w:val="22"/>
              </w:rPr>
              <w:t>Private keys must only be stored in encrypted form.</w:t>
            </w:r>
          </w:p>
          <w:p w14:paraId="3AFFC0F4" w14:textId="2126FBB4" w:rsidR="3BEBBA56" w:rsidRPr="001D162F" w:rsidRDefault="3BEBBA56" w:rsidP="00082651">
            <w:pPr>
              <w:pStyle w:val="ListParagraph"/>
              <w:numPr>
                <w:ilvl w:val="0"/>
                <w:numId w:val="21"/>
              </w:numPr>
              <w:spacing w:before="0" w:after="0" w:line="259" w:lineRule="auto"/>
              <w:jc w:val="both"/>
              <w:rPr>
                <w:rFonts w:ascii="News Gothic GDB" w:hAnsi="News Gothic GDB"/>
                <w:szCs w:val="22"/>
              </w:rPr>
            </w:pPr>
            <w:r w:rsidRPr="001D162F">
              <w:rPr>
                <w:rFonts w:ascii="News Gothic GDB" w:hAnsi="News Gothic GDB"/>
                <w:szCs w:val="22"/>
              </w:rPr>
              <w:t>If the key is used to protect data classified as “critical” with respect to confidentiality or the visible label of the data is “strictly confidential”, it should be stored on a hardware security module.</w:t>
            </w:r>
          </w:p>
          <w:p w14:paraId="3E2BA95C" w14:textId="77777777" w:rsidR="00C45D13" w:rsidRPr="001D162F" w:rsidRDefault="00C45D13" w:rsidP="00C45D13">
            <w:pPr>
              <w:spacing w:before="0" w:after="0" w:line="259" w:lineRule="auto"/>
              <w:jc w:val="both"/>
              <w:rPr>
                <w:rFonts w:ascii="News Gothic GDB" w:hAnsi="News Gothic GDB"/>
                <w:szCs w:val="22"/>
              </w:rPr>
            </w:pPr>
          </w:p>
          <w:p w14:paraId="16F9EC9F" w14:textId="77777777" w:rsidR="00AE15B9" w:rsidRPr="001D162F" w:rsidRDefault="00B23E89" w:rsidP="00585F49">
            <w:pPr>
              <w:autoSpaceDE w:val="0"/>
              <w:autoSpaceDN w:val="0"/>
              <w:adjustRightInd w:val="0"/>
              <w:spacing w:before="0" w:after="0"/>
              <w:ind w:left="0"/>
              <w:jc w:val="both"/>
              <w:rPr>
                <w:rFonts w:ascii="News Gothic GDB" w:hAnsi="News Gothic GDB"/>
                <w:b/>
                <w:szCs w:val="22"/>
              </w:rPr>
            </w:pPr>
            <w:r w:rsidRPr="001D162F">
              <w:rPr>
                <w:rFonts w:ascii="News Gothic GDB" w:hAnsi="News Gothic GDB"/>
                <w:b/>
                <w:szCs w:val="22"/>
              </w:rPr>
              <w:t>2</w:t>
            </w:r>
            <w:r w:rsidR="00585F49" w:rsidRPr="001D162F">
              <w:rPr>
                <w:rFonts w:ascii="News Gothic GDB" w:hAnsi="News Gothic GDB"/>
                <w:b/>
                <w:szCs w:val="22"/>
              </w:rPr>
              <w:t xml:space="preserve">.5 DE: Retrieval of keys </w:t>
            </w:r>
          </w:p>
          <w:p w14:paraId="4E7992C8" w14:textId="47BEF94A" w:rsidR="00585F49" w:rsidRPr="001D162F" w:rsidRDefault="00585F49"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(i.e. validation, requirements to retrieve a lost key)</w:t>
            </w:r>
          </w:p>
          <w:p w14:paraId="4E6A7E96" w14:textId="1D8D95EB" w:rsidR="00980C32" w:rsidRPr="001D162F" w:rsidRDefault="00980C32" w:rsidP="00980C32">
            <w:pPr>
              <w:autoSpaceDE w:val="0"/>
              <w:autoSpaceDN w:val="0"/>
              <w:adjustRightInd w:val="0"/>
              <w:spacing w:before="0" w:after="0"/>
              <w:ind w:left="0"/>
              <w:jc w:val="both"/>
              <w:rPr>
                <w:rFonts w:ascii="News Gothic GDB" w:hAnsi="News Gothic GDB"/>
                <w:bCs/>
                <w:i/>
                <w:iCs/>
                <w:szCs w:val="22"/>
              </w:rPr>
            </w:pPr>
            <w:r w:rsidRPr="001D162F">
              <w:rPr>
                <w:rFonts w:ascii="News Gothic GDB" w:hAnsi="News Gothic GDB"/>
                <w:i/>
                <w:iCs/>
              </w:rPr>
              <w:t>REQ: Encryption &amp; Key Mgt. Guideline v1.0 – ID14</w:t>
            </w:r>
            <w:r w:rsidR="00C330CF" w:rsidRPr="001D162F">
              <w:rPr>
                <w:rFonts w:ascii="News Gothic GDB" w:hAnsi="News Gothic GDB"/>
                <w:i/>
                <w:iCs/>
              </w:rPr>
              <w:t xml:space="preserve"> Key Backup &amp; Archiving</w:t>
            </w:r>
          </w:p>
          <w:p w14:paraId="4908909D" w14:textId="35737F82" w:rsidR="54F09E0D" w:rsidRPr="001D162F" w:rsidRDefault="54F09E0D" w:rsidP="54F09E0D">
            <w:pPr>
              <w:spacing w:before="0" w:after="0"/>
              <w:ind w:left="0"/>
              <w:jc w:val="both"/>
              <w:rPr>
                <w:rFonts w:ascii="News Gothic GDB" w:hAnsi="News Gothic GDB"/>
                <w:i/>
                <w:iCs/>
              </w:rPr>
            </w:pPr>
          </w:p>
          <w:p w14:paraId="462B3838" w14:textId="7AE54A95" w:rsidR="6741FD09" w:rsidRPr="001D162F" w:rsidRDefault="6741FD09" w:rsidP="54F09E0D">
            <w:pPr>
              <w:spacing w:before="0" w:after="0"/>
              <w:ind w:left="0"/>
              <w:jc w:val="both"/>
              <w:rPr>
                <w:rFonts w:ascii="News Gothic GDB" w:hAnsi="News Gothic GDB"/>
              </w:rPr>
            </w:pPr>
            <w:r w:rsidRPr="001D162F">
              <w:rPr>
                <w:rFonts w:ascii="News Gothic GDB" w:hAnsi="News Gothic GDB"/>
              </w:rPr>
              <w:t>As per the guideline,</w:t>
            </w:r>
          </w:p>
          <w:p w14:paraId="5E9F91CB" w14:textId="5EE27053" w:rsidR="6741FD09" w:rsidRPr="001D162F" w:rsidRDefault="6741FD09" w:rsidP="00082651">
            <w:pPr>
              <w:pStyle w:val="ListParagraph"/>
              <w:numPr>
                <w:ilvl w:val="0"/>
                <w:numId w:val="21"/>
              </w:numPr>
              <w:spacing w:before="0" w:after="0"/>
              <w:jc w:val="both"/>
              <w:rPr>
                <w:rFonts w:ascii="News Gothic GDB" w:eastAsia="News Gothic GDB" w:hAnsi="News Gothic GDB" w:cs="News Gothic GDB"/>
                <w:szCs w:val="22"/>
              </w:rPr>
            </w:pPr>
            <w:r w:rsidRPr="001D162F">
              <w:rPr>
                <w:rFonts w:ascii="News Gothic GDB" w:eastAsia="News Gothic GDB" w:hAnsi="News Gothic GDB" w:cs="News Gothic GDB"/>
                <w:szCs w:val="22"/>
              </w:rPr>
              <w:t xml:space="preserve">Cryptographic keys must be protected when backed up and/or </w:t>
            </w:r>
            <w:r w:rsidR="21D1A389" w:rsidRPr="001D162F">
              <w:rPr>
                <w:rFonts w:ascii="News Gothic GDB" w:eastAsia="News Gothic GDB" w:hAnsi="News Gothic GDB" w:cs="News Gothic GDB"/>
                <w:szCs w:val="22"/>
              </w:rPr>
              <w:t>archived,</w:t>
            </w:r>
            <w:r w:rsidRPr="001D162F">
              <w:rPr>
                <w:rFonts w:ascii="News Gothic GDB" w:eastAsia="News Gothic GDB" w:hAnsi="News Gothic GDB" w:cs="News Gothic GDB"/>
                <w:szCs w:val="22"/>
              </w:rPr>
              <w:t xml:space="preserve"> and the same level of protection </w:t>
            </w:r>
            <w:r w:rsidR="2167AC40" w:rsidRPr="001D162F">
              <w:rPr>
                <w:rFonts w:ascii="News Gothic GDB" w:eastAsia="News Gothic GDB" w:hAnsi="News Gothic GDB" w:cs="News Gothic GDB"/>
                <w:szCs w:val="22"/>
              </w:rPr>
              <w:t>as</w:t>
            </w:r>
            <w:r w:rsidRPr="001D162F">
              <w:rPr>
                <w:rFonts w:ascii="News Gothic GDB" w:eastAsia="News Gothic GDB" w:hAnsi="News Gothic GDB" w:cs="News Gothic GDB"/>
                <w:szCs w:val="22"/>
              </w:rPr>
              <w:t xml:space="preserve"> key storage must be provided for the backed up and archived data as well.</w:t>
            </w:r>
          </w:p>
          <w:p w14:paraId="18E5C901" w14:textId="4D3BA760" w:rsidR="6C8AC0ED" w:rsidRPr="001D162F" w:rsidRDefault="6C8AC0ED" w:rsidP="00082651">
            <w:pPr>
              <w:pStyle w:val="ListParagraph"/>
              <w:numPr>
                <w:ilvl w:val="0"/>
                <w:numId w:val="21"/>
              </w:numPr>
              <w:spacing w:before="0" w:after="0"/>
              <w:jc w:val="both"/>
              <w:rPr>
                <w:rFonts w:ascii="News Gothic GDB" w:eastAsia="News Gothic GDB" w:hAnsi="News Gothic GDB" w:cs="News Gothic GDB"/>
                <w:szCs w:val="22"/>
              </w:rPr>
            </w:pPr>
            <w:r w:rsidRPr="001D162F">
              <w:rPr>
                <w:rFonts w:ascii="News Gothic GDB" w:eastAsia="News Gothic GDB" w:hAnsi="News Gothic GDB" w:cs="News Gothic GDB"/>
                <w:szCs w:val="22"/>
              </w:rPr>
              <w:t xml:space="preserve">Keys must be deposited (respectively backed up and/or archived) when they are used for </w:t>
            </w:r>
            <w:r w:rsidR="2A3DE564" w:rsidRPr="001D162F">
              <w:rPr>
                <w:rFonts w:ascii="News Gothic GDB" w:eastAsia="News Gothic GDB" w:hAnsi="News Gothic GDB" w:cs="News Gothic GDB"/>
                <w:szCs w:val="22"/>
              </w:rPr>
              <w:t>encryption,</w:t>
            </w:r>
            <w:r w:rsidRPr="001D162F">
              <w:rPr>
                <w:rFonts w:ascii="News Gothic GDB" w:eastAsia="News Gothic GDB" w:hAnsi="News Gothic GDB" w:cs="News Gothic GDB"/>
                <w:szCs w:val="22"/>
              </w:rPr>
              <w:t xml:space="preserve"> or, in case of a key loss, access to the encrypted data is still required.</w:t>
            </w:r>
          </w:p>
          <w:p w14:paraId="327DF3D6" w14:textId="0F9F7FE7" w:rsidR="6C5516CB" w:rsidRPr="001D162F" w:rsidRDefault="6C5516CB" w:rsidP="00082651">
            <w:pPr>
              <w:pStyle w:val="ListParagraph"/>
              <w:numPr>
                <w:ilvl w:val="0"/>
                <w:numId w:val="21"/>
              </w:numPr>
              <w:spacing w:before="0" w:after="0"/>
              <w:jc w:val="both"/>
              <w:rPr>
                <w:rFonts w:ascii="News Gothic GDB" w:eastAsia="News Gothic GDB" w:hAnsi="News Gothic GDB" w:cs="News Gothic GDB"/>
                <w:szCs w:val="22"/>
              </w:rPr>
            </w:pPr>
            <w:r w:rsidRPr="001D162F">
              <w:rPr>
                <w:rFonts w:ascii="News Gothic GDB" w:eastAsia="News Gothic GDB" w:hAnsi="News Gothic GDB" w:cs="News Gothic GDB"/>
                <w:szCs w:val="22"/>
              </w:rPr>
              <w:t xml:space="preserve">It must be ensured that keys can be restored and clarified from whom the data can be </w:t>
            </w:r>
            <w:r w:rsidR="6CDDF6DE" w:rsidRPr="001D162F">
              <w:rPr>
                <w:rFonts w:ascii="News Gothic GDB" w:eastAsia="News Gothic GDB" w:hAnsi="News Gothic GDB" w:cs="News Gothic GDB"/>
                <w:szCs w:val="22"/>
              </w:rPr>
              <w:t>accessed, and the keys must be recoverable to quickly re-establish products and to access encrypted information in case of a disaster or media failure</w:t>
            </w:r>
          </w:p>
          <w:p w14:paraId="6316474B" w14:textId="245F9500" w:rsidR="6CDDF6DE" w:rsidRPr="001D162F" w:rsidRDefault="6CDDF6DE" w:rsidP="00082651">
            <w:pPr>
              <w:pStyle w:val="ListParagraph"/>
              <w:numPr>
                <w:ilvl w:val="0"/>
                <w:numId w:val="21"/>
              </w:numPr>
              <w:spacing w:before="0" w:after="0"/>
              <w:jc w:val="both"/>
              <w:rPr>
                <w:rFonts w:ascii="News Gothic GDB" w:eastAsia="News Gothic GDB" w:hAnsi="News Gothic GDB" w:cs="News Gothic GDB"/>
                <w:szCs w:val="22"/>
              </w:rPr>
            </w:pPr>
            <w:r w:rsidRPr="001D162F">
              <w:rPr>
                <w:rFonts w:ascii="News Gothic GDB" w:eastAsia="News Gothic GDB" w:hAnsi="News Gothic GDB" w:cs="News Gothic GDB"/>
                <w:szCs w:val="22"/>
              </w:rPr>
              <w:t>Processes should be provided on how to react in case of a key loss or failure, malfunction, or breakdown of cryptographic products.</w:t>
            </w:r>
          </w:p>
          <w:p w14:paraId="1413A686" w14:textId="66D8DCFE" w:rsidR="54F09E0D" w:rsidRPr="001D162F" w:rsidRDefault="54F09E0D" w:rsidP="54F09E0D">
            <w:pPr>
              <w:spacing w:before="0" w:after="0"/>
              <w:jc w:val="both"/>
              <w:rPr>
                <w:rFonts w:ascii="News Gothic GDB" w:eastAsia="News Gothic GDB" w:hAnsi="News Gothic GDB" w:cs="News Gothic GDB"/>
                <w:szCs w:val="22"/>
              </w:rPr>
            </w:pPr>
          </w:p>
          <w:p w14:paraId="26B87624" w14:textId="73F07865" w:rsidR="54F09E0D" w:rsidRPr="001D162F" w:rsidRDefault="54F09E0D" w:rsidP="54F09E0D">
            <w:pPr>
              <w:spacing w:before="0" w:after="0"/>
              <w:ind w:left="0"/>
              <w:jc w:val="both"/>
              <w:rPr>
                <w:rFonts w:ascii="News Gothic GDB" w:hAnsi="News Gothic GDB"/>
              </w:rPr>
            </w:pPr>
          </w:p>
          <w:p w14:paraId="2900EA95" w14:textId="79AE6998" w:rsidR="00585F49" w:rsidRPr="001D162F" w:rsidRDefault="00B23E89"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
                <w:szCs w:val="22"/>
              </w:rPr>
              <w:t>2</w:t>
            </w:r>
            <w:r w:rsidR="00585F49" w:rsidRPr="001D162F">
              <w:rPr>
                <w:rFonts w:ascii="News Gothic GDB" w:hAnsi="News Gothic GDB"/>
                <w:b/>
                <w:szCs w:val="22"/>
              </w:rPr>
              <w:t xml:space="preserve">.6 DE: Retiring and destruction of keys </w:t>
            </w:r>
            <w:r w:rsidR="00585F49" w:rsidRPr="001D162F">
              <w:rPr>
                <w:rFonts w:ascii="News Gothic GDB" w:hAnsi="News Gothic GDB"/>
                <w:bCs/>
                <w:szCs w:val="22"/>
              </w:rPr>
              <w:t xml:space="preserve">(e.g. rotation, expiration requirements for keys) </w:t>
            </w:r>
          </w:p>
          <w:p w14:paraId="05DA1514" w14:textId="0098BD32" w:rsidR="00980C32" w:rsidRPr="001D162F" w:rsidRDefault="00980C32" w:rsidP="00980C32">
            <w:pPr>
              <w:autoSpaceDE w:val="0"/>
              <w:autoSpaceDN w:val="0"/>
              <w:adjustRightInd w:val="0"/>
              <w:spacing w:before="0" w:after="0"/>
              <w:ind w:left="0"/>
              <w:jc w:val="both"/>
              <w:rPr>
                <w:rFonts w:ascii="News Gothic GDB" w:hAnsi="News Gothic GDB"/>
                <w:bCs/>
                <w:i/>
                <w:iCs/>
                <w:szCs w:val="22"/>
              </w:rPr>
            </w:pPr>
            <w:r w:rsidRPr="001D162F">
              <w:rPr>
                <w:rFonts w:ascii="News Gothic GDB" w:hAnsi="News Gothic GDB"/>
                <w:bCs/>
                <w:i/>
                <w:iCs/>
                <w:szCs w:val="22"/>
              </w:rPr>
              <w:t>REQ: Encryption &amp; Key Mgt. Guideline v1.0 – ID13</w:t>
            </w:r>
            <w:r w:rsidR="00CE4DCA" w:rsidRPr="001D162F">
              <w:rPr>
                <w:rFonts w:ascii="News Gothic GDB" w:hAnsi="News Gothic GDB"/>
                <w:bCs/>
                <w:i/>
                <w:iCs/>
                <w:szCs w:val="22"/>
              </w:rPr>
              <w:t xml:space="preserve"> Key Renewal</w:t>
            </w:r>
            <w:r w:rsidR="00C330CF" w:rsidRPr="001D162F">
              <w:rPr>
                <w:rFonts w:ascii="News Gothic GDB" w:hAnsi="News Gothic GDB"/>
                <w:bCs/>
                <w:i/>
                <w:iCs/>
                <w:szCs w:val="22"/>
              </w:rPr>
              <w:t>/Rotation; ID</w:t>
            </w:r>
            <w:r w:rsidRPr="001D162F">
              <w:rPr>
                <w:rFonts w:ascii="News Gothic GDB" w:hAnsi="News Gothic GDB"/>
                <w:bCs/>
                <w:i/>
                <w:iCs/>
                <w:szCs w:val="22"/>
              </w:rPr>
              <w:t>16</w:t>
            </w:r>
            <w:r w:rsidR="00C330CF" w:rsidRPr="001D162F">
              <w:rPr>
                <w:rFonts w:ascii="News Gothic GDB" w:hAnsi="News Gothic GDB"/>
                <w:bCs/>
                <w:i/>
                <w:iCs/>
                <w:szCs w:val="22"/>
              </w:rPr>
              <w:t xml:space="preserve"> Key Deletion</w:t>
            </w:r>
          </w:p>
          <w:p w14:paraId="12AD41FD" w14:textId="6012C728" w:rsidR="00A3468E" w:rsidRPr="001D162F" w:rsidRDefault="00A3468E"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Asset owner via self-service portal determines the notification period</w:t>
            </w:r>
          </w:p>
          <w:p w14:paraId="5156F2B3" w14:textId="59950165" w:rsidR="00C10F04" w:rsidRPr="001D162F" w:rsidRDefault="10A65E59" w:rsidP="54F09E0D">
            <w:pPr>
              <w:autoSpaceDE w:val="0"/>
              <w:autoSpaceDN w:val="0"/>
              <w:adjustRightInd w:val="0"/>
              <w:spacing w:before="0" w:after="0"/>
              <w:ind w:left="0"/>
              <w:jc w:val="both"/>
              <w:rPr>
                <w:rFonts w:ascii="News Gothic GDB" w:hAnsi="News Gothic GDB"/>
              </w:rPr>
            </w:pPr>
            <w:r w:rsidRPr="001D162F">
              <w:rPr>
                <w:rFonts w:ascii="News Gothic GDB" w:hAnsi="News Gothic GDB"/>
              </w:rPr>
              <w:t>As per guideline,</w:t>
            </w:r>
          </w:p>
          <w:p w14:paraId="494B27D9" w14:textId="4DFC3AE0" w:rsidR="00C10F04" w:rsidRPr="001D162F" w:rsidRDefault="10A65E59" w:rsidP="00082651">
            <w:pPr>
              <w:pStyle w:val="ListParagraph"/>
              <w:numPr>
                <w:ilvl w:val="0"/>
                <w:numId w:val="21"/>
              </w:numPr>
              <w:autoSpaceDE w:val="0"/>
              <w:autoSpaceDN w:val="0"/>
              <w:adjustRightInd w:val="0"/>
              <w:spacing w:before="0" w:after="0"/>
              <w:jc w:val="both"/>
              <w:rPr>
                <w:rFonts w:ascii="News Gothic GDB" w:hAnsi="News Gothic GDB"/>
                <w:szCs w:val="22"/>
              </w:rPr>
            </w:pPr>
            <w:r w:rsidRPr="001D162F">
              <w:rPr>
                <w:rFonts w:ascii="News Gothic GDB" w:hAnsi="News Gothic GDB"/>
                <w:szCs w:val="22"/>
              </w:rPr>
              <w:t>To address potential compromise of key material over time, a periodic key renewal should be performed.</w:t>
            </w:r>
          </w:p>
          <w:p w14:paraId="3946AB98" w14:textId="41CC8CAD" w:rsidR="00C10F04" w:rsidRPr="001D162F" w:rsidRDefault="722A5093" w:rsidP="00082651">
            <w:pPr>
              <w:pStyle w:val="ListParagraph"/>
              <w:numPr>
                <w:ilvl w:val="0"/>
                <w:numId w:val="21"/>
              </w:numPr>
              <w:autoSpaceDE w:val="0"/>
              <w:autoSpaceDN w:val="0"/>
              <w:adjustRightInd w:val="0"/>
              <w:spacing w:before="0" w:after="0"/>
              <w:jc w:val="both"/>
              <w:rPr>
                <w:rFonts w:ascii="News Gothic GDB" w:hAnsi="News Gothic GDB"/>
                <w:szCs w:val="22"/>
              </w:rPr>
            </w:pPr>
            <w:r w:rsidRPr="001D162F">
              <w:rPr>
                <w:rFonts w:ascii="News Gothic GDB" w:hAnsi="News Gothic GDB"/>
                <w:szCs w:val="22"/>
              </w:rPr>
              <w:t>For each use of cryptographic measures, the validity period of keys should be determined.</w:t>
            </w:r>
          </w:p>
          <w:p w14:paraId="6C86477D" w14:textId="6373B4F6" w:rsidR="00C10F04" w:rsidRPr="001D162F" w:rsidRDefault="722A5093" w:rsidP="00082651">
            <w:pPr>
              <w:pStyle w:val="ListParagraph"/>
              <w:numPr>
                <w:ilvl w:val="0"/>
                <w:numId w:val="21"/>
              </w:numPr>
              <w:autoSpaceDE w:val="0"/>
              <w:autoSpaceDN w:val="0"/>
              <w:adjustRightInd w:val="0"/>
              <w:spacing w:before="0" w:after="0"/>
              <w:jc w:val="both"/>
              <w:rPr>
                <w:rFonts w:ascii="News Gothic GDB" w:hAnsi="News Gothic GDB"/>
                <w:szCs w:val="22"/>
              </w:rPr>
            </w:pPr>
            <w:r w:rsidRPr="001D162F">
              <w:rPr>
                <w:rFonts w:ascii="News Gothic GDB" w:hAnsi="News Gothic GDB"/>
                <w:szCs w:val="22"/>
              </w:rPr>
              <w:t xml:space="preserve">The process to renew keys should be initiated early enough to </w:t>
            </w:r>
            <w:r w:rsidR="2CACCEF3" w:rsidRPr="001D162F">
              <w:rPr>
                <w:rFonts w:ascii="News Gothic GDB" w:hAnsi="News Gothic GDB"/>
                <w:szCs w:val="22"/>
              </w:rPr>
              <w:t>ensure</w:t>
            </w:r>
            <w:r w:rsidRPr="001D162F">
              <w:rPr>
                <w:rFonts w:ascii="News Gothic GDB" w:hAnsi="News Gothic GDB"/>
                <w:szCs w:val="22"/>
              </w:rPr>
              <w:t xml:space="preserve"> that a new key is in place before the old key </w:t>
            </w:r>
            <w:r w:rsidR="07C404A9" w:rsidRPr="001D162F">
              <w:rPr>
                <w:rFonts w:ascii="News Gothic GDB" w:hAnsi="News Gothic GDB"/>
                <w:szCs w:val="22"/>
              </w:rPr>
              <w:t>expires,</w:t>
            </w:r>
            <w:r w:rsidRPr="001D162F">
              <w:rPr>
                <w:rFonts w:ascii="News Gothic GDB" w:hAnsi="News Gothic GDB"/>
                <w:szCs w:val="22"/>
              </w:rPr>
              <w:t xml:space="preserve"> and the new key should be independent from the previous key.</w:t>
            </w:r>
          </w:p>
          <w:p w14:paraId="59DF725C" w14:textId="3FB3B26D" w:rsidR="00C10F04" w:rsidRPr="001D162F" w:rsidRDefault="4DB5D629" w:rsidP="00082651">
            <w:pPr>
              <w:pStyle w:val="ListParagraph"/>
              <w:numPr>
                <w:ilvl w:val="0"/>
                <w:numId w:val="21"/>
              </w:numPr>
              <w:autoSpaceDE w:val="0"/>
              <w:autoSpaceDN w:val="0"/>
              <w:adjustRightInd w:val="0"/>
              <w:spacing w:before="0" w:after="0"/>
              <w:jc w:val="both"/>
              <w:rPr>
                <w:rFonts w:ascii="News Gothic GDB" w:hAnsi="News Gothic GDB"/>
                <w:szCs w:val="22"/>
              </w:rPr>
            </w:pPr>
            <w:r w:rsidRPr="001D162F">
              <w:rPr>
                <w:rFonts w:ascii="News Gothic GDB" w:hAnsi="News Gothic GDB"/>
                <w:szCs w:val="22"/>
              </w:rPr>
              <w:t xml:space="preserve">SSH-key pairs held by a group of individuals should be changed whenever an individual is removed from the </w:t>
            </w:r>
            <w:r w:rsidR="3F6C26F5" w:rsidRPr="001D162F">
              <w:rPr>
                <w:rFonts w:ascii="News Gothic GDB" w:hAnsi="News Gothic GDB"/>
                <w:szCs w:val="22"/>
              </w:rPr>
              <w:t>group,</w:t>
            </w:r>
            <w:r w:rsidRPr="001D162F">
              <w:rPr>
                <w:rFonts w:ascii="News Gothic GDB" w:hAnsi="News Gothic GDB"/>
                <w:szCs w:val="22"/>
              </w:rPr>
              <w:t xml:space="preserve"> and session keys should be changed after a specific time or number of encrypted packets, considering risk analysis.</w:t>
            </w:r>
          </w:p>
          <w:p w14:paraId="0E024B2D" w14:textId="66428184" w:rsidR="00C10F04" w:rsidRPr="001D162F" w:rsidRDefault="2310B4D3" w:rsidP="00082651">
            <w:pPr>
              <w:pStyle w:val="ListParagraph"/>
              <w:numPr>
                <w:ilvl w:val="0"/>
                <w:numId w:val="21"/>
              </w:numPr>
              <w:autoSpaceDE w:val="0"/>
              <w:autoSpaceDN w:val="0"/>
              <w:adjustRightInd w:val="0"/>
              <w:spacing w:before="0" w:after="0"/>
              <w:jc w:val="both"/>
              <w:rPr>
                <w:rFonts w:ascii="News Gothic GDB" w:hAnsi="News Gothic GDB"/>
                <w:szCs w:val="22"/>
              </w:rPr>
            </w:pPr>
            <w:r w:rsidRPr="001D162F">
              <w:rPr>
                <w:rFonts w:ascii="News Gothic GDB" w:hAnsi="News Gothic GDB"/>
                <w:szCs w:val="22"/>
              </w:rPr>
              <w:t>Certificates must be renewed at an appropriate time before they expire.</w:t>
            </w:r>
          </w:p>
          <w:p w14:paraId="1F4FBA86" w14:textId="28B75957" w:rsidR="54F09E0D" w:rsidRPr="001D162F" w:rsidRDefault="54F09E0D" w:rsidP="7A32E7E9">
            <w:pPr>
              <w:spacing w:before="0" w:after="0" w:line="259" w:lineRule="auto"/>
              <w:jc w:val="both"/>
              <w:rPr>
                <w:rFonts w:ascii="News Gothic GDB" w:hAnsi="News Gothic GDB"/>
                <w:color w:val="FF0000"/>
              </w:rPr>
            </w:pPr>
          </w:p>
          <w:p w14:paraId="23342D7F" w14:textId="32DA186A" w:rsidR="00585F49" w:rsidRPr="001D162F" w:rsidRDefault="00B23E89" w:rsidP="00585F49">
            <w:pPr>
              <w:autoSpaceDE w:val="0"/>
              <w:autoSpaceDN w:val="0"/>
              <w:adjustRightInd w:val="0"/>
              <w:spacing w:before="0" w:after="0"/>
              <w:ind w:left="0"/>
              <w:jc w:val="both"/>
              <w:rPr>
                <w:rFonts w:ascii="News Gothic GDB" w:hAnsi="News Gothic GDB"/>
                <w:b/>
                <w:szCs w:val="22"/>
              </w:rPr>
            </w:pPr>
            <w:r w:rsidRPr="001D162F">
              <w:rPr>
                <w:rFonts w:ascii="News Gothic GDB" w:hAnsi="News Gothic GDB"/>
                <w:b/>
                <w:szCs w:val="22"/>
              </w:rPr>
              <w:t>2</w:t>
            </w:r>
            <w:r w:rsidR="00585F49" w:rsidRPr="001D162F">
              <w:rPr>
                <w:rFonts w:ascii="News Gothic GDB" w:hAnsi="News Gothic GDB"/>
                <w:b/>
                <w:szCs w:val="22"/>
              </w:rPr>
              <w:t>.7 DE: Audit logging requirements for key management activities</w:t>
            </w:r>
          </w:p>
          <w:p w14:paraId="046B3F56" w14:textId="59F235BA" w:rsidR="00C10F04" w:rsidRPr="001D162F" w:rsidRDefault="00C10F04" w:rsidP="7A32E7E9">
            <w:pPr>
              <w:autoSpaceDE w:val="0"/>
              <w:autoSpaceDN w:val="0"/>
              <w:adjustRightInd w:val="0"/>
              <w:spacing w:before="0" w:after="0"/>
              <w:ind w:left="0"/>
              <w:jc w:val="both"/>
              <w:rPr>
                <w:rFonts w:ascii="News Gothic GDB" w:hAnsi="News Gothic GDB"/>
                <w:i/>
                <w:iCs/>
              </w:rPr>
            </w:pPr>
          </w:p>
          <w:p w14:paraId="41616388" w14:textId="4A4AF6CB" w:rsidR="001D49F5" w:rsidRPr="001D162F" w:rsidRDefault="01C23387" w:rsidP="7A32E7E9">
            <w:pPr>
              <w:autoSpaceDE w:val="0"/>
              <w:autoSpaceDN w:val="0"/>
              <w:adjustRightInd w:val="0"/>
              <w:spacing w:before="0" w:after="0"/>
              <w:ind w:left="0"/>
              <w:jc w:val="both"/>
              <w:rPr>
                <w:rFonts w:ascii="News Gothic GDB" w:hAnsi="News Gothic GDB"/>
              </w:rPr>
            </w:pPr>
            <w:r w:rsidRPr="7A32E7E9">
              <w:rPr>
                <w:rFonts w:ascii="News Gothic GDB" w:hAnsi="News Gothic GDB"/>
              </w:rPr>
              <w:t xml:space="preserve">In the </w:t>
            </w:r>
            <w:r w:rsidR="5069EFA7" w:rsidRPr="7A32E7E9">
              <w:rPr>
                <w:rFonts w:ascii="News Gothic GDB" w:hAnsi="News Gothic GDB"/>
              </w:rPr>
              <w:t>previous “</w:t>
            </w:r>
            <w:r w:rsidRPr="7A32E7E9">
              <w:rPr>
                <w:rFonts w:ascii="News Gothic GDB" w:hAnsi="News Gothic GDB"/>
              </w:rPr>
              <w:t>Data Security Guideline</w:t>
            </w:r>
            <w:r w:rsidR="0A4E32CE" w:rsidRPr="7A32E7E9">
              <w:rPr>
                <w:rFonts w:ascii="News Gothic GDB" w:hAnsi="News Gothic GDB"/>
              </w:rPr>
              <w:t>”</w:t>
            </w:r>
            <w:r w:rsidRPr="7A32E7E9">
              <w:rPr>
                <w:rFonts w:ascii="News Gothic GDB" w:hAnsi="News Gothic GDB"/>
              </w:rPr>
              <w:t xml:space="preserve">, on page </w:t>
            </w:r>
            <w:r w:rsidR="7B23AA40" w:rsidRPr="7A32E7E9">
              <w:rPr>
                <w:rFonts w:ascii="News Gothic GDB" w:hAnsi="News Gothic GDB"/>
              </w:rPr>
              <w:t>36,</w:t>
            </w:r>
            <w:r w:rsidRPr="7A32E7E9">
              <w:rPr>
                <w:rFonts w:ascii="News Gothic GDB" w:hAnsi="News Gothic GDB"/>
              </w:rPr>
              <w:t xml:space="preserve"> it is ou</w:t>
            </w:r>
            <w:r w:rsidR="05517311" w:rsidRPr="7A32E7E9">
              <w:rPr>
                <w:rFonts w:ascii="News Gothic GDB" w:hAnsi="News Gothic GDB"/>
              </w:rPr>
              <w:t>tlined that i</w:t>
            </w:r>
            <w:r w:rsidRPr="7A32E7E9">
              <w:rPr>
                <w:rFonts w:ascii="News Gothic GDB" w:hAnsi="News Gothic GDB"/>
              </w:rPr>
              <w:t xml:space="preserve">n case cryptographic keys are managed by the Asset Owners themselves, all operations must be recorded in a log and forwarded to </w:t>
            </w:r>
            <w:r w:rsidR="54FDEF9F" w:rsidRPr="7A32E7E9">
              <w:rPr>
                <w:rFonts w:ascii="News Gothic GDB" w:hAnsi="News Gothic GDB"/>
              </w:rPr>
              <w:t>central</w:t>
            </w:r>
            <w:r w:rsidRPr="7A32E7E9">
              <w:rPr>
                <w:rFonts w:ascii="News Gothic GDB" w:hAnsi="News Gothic GDB"/>
              </w:rPr>
              <w:t xml:space="preserve"> storage.</w:t>
            </w:r>
            <w:r w:rsidR="52751305" w:rsidRPr="7A32E7E9">
              <w:rPr>
                <w:rFonts w:ascii="News Gothic GDB" w:hAnsi="News Gothic GDB"/>
              </w:rPr>
              <w:t xml:space="preserve"> </w:t>
            </w:r>
          </w:p>
          <w:p w14:paraId="76985FC7" w14:textId="0A0BCE95" w:rsidR="001D49F5" w:rsidRPr="001D162F" w:rsidRDefault="001D49F5" w:rsidP="7A32E7E9">
            <w:pPr>
              <w:autoSpaceDE w:val="0"/>
              <w:autoSpaceDN w:val="0"/>
              <w:adjustRightInd w:val="0"/>
              <w:spacing w:before="0" w:after="0"/>
              <w:ind w:left="0"/>
              <w:jc w:val="both"/>
              <w:rPr>
                <w:rFonts w:ascii="News Gothic GDB" w:hAnsi="News Gothic GDB"/>
                <w:b/>
                <w:bCs/>
              </w:rPr>
            </w:pPr>
          </w:p>
          <w:p w14:paraId="13E08DA6" w14:textId="539318EE" w:rsidR="001D49F5" w:rsidRPr="0064235C" w:rsidRDefault="6F59BBDF" w:rsidP="607DF81B">
            <w:pPr>
              <w:autoSpaceDE w:val="0"/>
              <w:autoSpaceDN w:val="0"/>
              <w:adjustRightInd w:val="0"/>
              <w:spacing w:before="0" w:after="0"/>
              <w:ind w:left="0"/>
              <w:jc w:val="both"/>
              <w:rPr>
                <w:rFonts w:ascii="News Gothic GDB" w:hAnsi="News Gothic GDB"/>
                <w:b/>
                <w:bCs/>
              </w:rPr>
            </w:pPr>
            <w:r w:rsidRPr="607DF81B">
              <w:rPr>
                <w:rFonts w:ascii="News Gothic GDB" w:hAnsi="News Gothic GDB"/>
                <w:b/>
                <w:bCs/>
              </w:rPr>
              <w:t xml:space="preserve">2.7 Conclusion: </w:t>
            </w:r>
            <w:r w:rsidR="2C8108AA" w:rsidRPr="607DF81B">
              <w:rPr>
                <w:rFonts w:ascii="News Gothic GDB" w:hAnsi="News Gothic GDB"/>
                <w:b/>
                <w:bCs/>
                <w:highlight w:val="green"/>
              </w:rPr>
              <w:t>OK</w:t>
            </w:r>
            <w:r w:rsidR="2C8108AA" w:rsidRPr="607DF81B">
              <w:rPr>
                <w:rFonts w:ascii="News Gothic GDB" w:hAnsi="News Gothic GDB"/>
                <w:b/>
                <w:bCs/>
                <w:color w:val="00B050"/>
              </w:rPr>
              <w:t xml:space="preserve"> </w:t>
            </w:r>
            <w:r w:rsidR="2C8108AA" w:rsidRPr="607DF81B">
              <w:rPr>
                <w:rFonts w:ascii="News Gothic GDB" w:hAnsi="News Gothic GDB"/>
                <w:b/>
                <w:bCs/>
              </w:rPr>
              <w:t xml:space="preserve">– </w:t>
            </w:r>
            <w:r w:rsidR="25480717" w:rsidRPr="607DF81B">
              <w:rPr>
                <w:rFonts w:ascii="News Gothic GDB" w:hAnsi="News Gothic GDB"/>
                <w:b/>
                <w:bCs/>
              </w:rPr>
              <w:t>IA noted that the audit logging requirements</w:t>
            </w:r>
            <w:r w:rsidR="1F9A43CC" w:rsidRPr="607DF81B">
              <w:rPr>
                <w:rFonts w:ascii="News Gothic GDB" w:hAnsi="News Gothic GDB"/>
                <w:b/>
                <w:bCs/>
              </w:rPr>
              <w:t xml:space="preserve"> for key management activities</w:t>
            </w:r>
            <w:r w:rsidR="25480717" w:rsidRPr="607DF81B">
              <w:rPr>
                <w:rFonts w:ascii="News Gothic GDB" w:hAnsi="News Gothic GDB"/>
                <w:b/>
                <w:bCs/>
              </w:rPr>
              <w:t xml:space="preserve"> are defined </w:t>
            </w:r>
            <w:r w:rsidR="53A9943C" w:rsidRPr="607DF81B">
              <w:rPr>
                <w:rFonts w:ascii="News Gothic GDB" w:hAnsi="News Gothic GDB"/>
                <w:b/>
                <w:bCs/>
              </w:rPr>
              <w:t>in the Data Security Guideline.</w:t>
            </w:r>
          </w:p>
          <w:p w14:paraId="0B213450" w14:textId="77777777" w:rsidR="001D49F5" w:rsidRPr="001D162F" w:rsidRDefault="001D49F5" w:rsidP="54F09E0D">
            <w:pPr>
              <w:autoSpaceDE w:val="0"/>
              <w:autoSpaceDN w:val="0"/>
              <w:adjustRightInd w:val="0"/>
              <w:spacing w:before="0" w:after="0"/>
              <w:ind w:left="0"/>
              <w:jc w:val="both"/>
              <w:rPr>
                <w:rFonts w:ascii="News Gothic GDB" w:hAnsi="News Gothic GDB"/>
                <w:highlight w:val="red"/>
              </w:rPr>
            </w:pPr>
          </w:p>
          <w:p w14:paraId="23C23309" w14:textId="5534C382" w:rsidR="00585F49" w:rsidRPr="001D162F" w:rsidRDefault="00B23E89" w:rsidP="00585F49">
            <w:pPr>
              <w:autoSpaceDE w:val="0"/>
              <w:autoSpaceDN w:val="0"/>
              <w:adjustRightInd w:val="0"/>
              <w:spacing w:before="0" w:after="0"/>
              <w:ind w:left="0"/>
              <w:jc w:val="both"/>
              <w:rPr>
                <w:rFonts w:ascii="News Gothic GDB" w:hAnsi="News Gothic GDB"/>
                <w:b/>
                <w:szCs w:val="22"/>
              </w:rPr>
            </w:pPr>
            <w:r w:rsidRPr="001D162F">
              <w:rPr>
                <w:rFonts w:ascii="News Gothic GDB" w:hAnsi="News Gothic GDB"/>
                <w:b/>
                <w:szCs w:val="22"/>
              </w:rPr>
              <w:t>2</w:t>
            </w:r>
            <w:r w:rsidR="00585F49" w:rsidRPr="001D162F">
              <w:rPr>
                <w:rFonts w:ascii="News Gothic GDB" w:hAnsi="News Gothic GDB"/>
                <w:b/>
                <w:szCs w:val="22"/>
              </w:rPr>
              <w:t xml:space="preserve">.8 DE: HSM (hardware security module) </w:t>
            </w:r>
            <w:r w:rsidR="00AB5653" w:rsidRPr="001D162F">
              <w:rPr>
                <w:rFonts w:ascii="News Gothic GDB" w:hAnsi="News Gothic GDB"/>
                <w:b/>
                <w:szCs w:val="22"/>
              </w:rPr>
              <w:t>for</w:t>
            </w:r>
            <w:r w:rsidR="00585F49" w:rsidRPr="001D162F">
              <w:rPr>
                <w:rFonts w:ascii="News Gothic GDB" w:hAnsi="News Gothic GDB"/>
                <w:b/>
                <w:szCs w:val="22"/>
              </w:rPr>
              <w:t xml:space="preserve"> safeguarding digital keys</w:t>
            </w:r>
          </w:p>
          <w:p w14:paraId="5F6A06C4" w14:textId="77777777" w:rsidR="00C2563A" w:rsidRPr="001D162F" w:rsidRDefault="00C2563A" w:rsidP="00C2563A">
            <w:pPr>
              <w:autoSpaceDE w:val="0"/>
              <w:autoSpaceDN w:val="0"/>
              <w:adjustRightInd w:val="0"/>
              <w:spacing w:before="0" w:after="0"/>
              <w:ind w:left="0"/>
              <w:jc w:val="both"/>
              <w:rPr>
                <w:rFonts w:ascii="News Gothic GDB" w:hAnsi="News Gothic GDB"/>
                <w:bCs/>
                <w:i/>
                <w:iCs/>
                <w:szCs w:val="22"/>
              </w:rPr>
            </w:pPr>
            <w:r w:rsidRPr="001D162F">
              <w:rPr>
                <w:rFonts w:ascii="News Gothic GDB" w:hAnsi="News Gothic GDB"/>
                <w:bCs/>
                <w:i/>
                <w:iCs/>
                <w:szCs w:val="22"/>
              </w:rPr>
              <w:t>REQ: Encryption &amp; Key Mgt. Guideline v1.0 – ID9 Key Generation</w:t>
            </w:r>
          </w:p>
          <w:p w14:paraId="12D559D4" w14:textId="2BBBADB1" w:rsidR="00836460" w:rsidRPr="001D162F" w:rsidRDefault="00836460"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xml:space="preserve">-- Guide question: what </w:t>
            </w:r>
            <w:r w:rsidR="007D7E9F" w:rsidRPr="001D162F">
              <w:rPr>
                <w:rFonts w:ascii="News Gothic GDB" w:hAnsi="News Gothic GDB"/>
                <w:bCs/>
                <w:szCs w:val="22"/>
              </w:rPr>
              <w:t>certifications/</w:t>
            </w:r>
            <w:r w:rsidRPr="001D162F">
              <w:rPr>
                <w:rFonts w:ascii="News Gothic GDB" w:hAnsi="News Gothic GDB"/>
                <w:bCs/>
                <w:szCs w:val="22"/>
              </w:rPr>
              <w:t>requirements have we defined for our HSMs?</w:t>
            </w:r>
          </w:p>
          <w:p w14:paraId="6707B2A9" w14:textId="7F65D3B6" w:rsidR="00C10F04" w:rsidRPr="001D162F" w:rsidRDefault="00865F8E"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xml:space="preserve">* previously recorded </w:t>
            </w:r>
            <w:r w:rsidR="00D24234" w:rsidRPr="001D162F">
              <w:rPr>
                <w:rFonts w:ascii="News Gothic GDB" w:hAnsi="News Gothic GDB"/>
                <w:bCs/>
                <w:szCs w:val="22"/>
              </w:rPr>
              <w:t>hardware faults (manufacturer errors) in HSMs (&gt;3 years ago)</w:t>
            </w:r>
            <w:r w:rsidR="001F01A7" w:rsidRPr="001D162F">
              <w:rPr>
                <w:rFonts w:ascii="News Gothic GDB" w:hAnsi="News Gothic GDB"/>
                <w:bCs/>
                <w:szCs w:val="22"/>
              </w:rPr>
              <w:t xml:space="preserve"> resulting in downtime, now we have 3 units instead of 2</w:t>
            </w:r>
            <w:r w:rsidR="00A3468E" w:rsidRPr="001D162F">
              <w:rPr>
                <w:rFonts w:ascii="News Gothic GDB" w:hAnsi="News Gothic GDB"/>
                <w:bCs/>
                <w:szCs w:val="22"/>
              </w:rPr>
              <w:t xml:space="preserve"> </w:t>
            </w:r>
          </w:p>
          <w:p w14:paraId="05C8F6F2" w14:textId="1471A113" w:rsidR="00C10F04" w:rsidRPr="001D162F" w:rsidRDefault="40CB777E" w:rsidP="7DFAED75">
            <w:pPr>
              <w:autoSpaceDE w:val="0"/>
              <w:autoSpaceDN w:val="0"/>
              <w:adjustRightInd w:val="0"/>
              <w:spacing w:before="0" w:after="0"/>
              <w:ind w:left="0"/>
              <w:jc w:val="both"/>
              <w:rPr>
                <w:rFonts w:ascii="News Gothic GDB" w:hAnsi="News Gothic GDB"/>
              </w:rPr>
            </w:pPr>
            <w:r w:rsidRPr="7DFAED75">
              <w:rPr>
                <w:rFonts w:ascii="News Gothic GDB" w:hAnsi="News Gothic GDB"/>
              </w:rPr>
              <w:t xml:space="preserve">* reduction of </w:t>
            </w:r>
            <w:r w:rsidR="79984CEE" w:rsidRPr="7DFAED75">
              <w:rPr>
                <w:rFonts w:ascii="News Gothic GDB" w:hAnsi="News Gothic GDB"/>
              </w:rPr>
              <w:t>on-premises</w:t>
            </w:r>
            <w:r w:rsidRPr="7DFAED75">
              <w:rPr>
                <w:rFonts w:ascii="News Gothic GDB" w:hAnsi="News Gothic GDB"/>
              </w:rPr>
              <w:t xml:space="preserve"> hosted services, potential for using </w:t>
            </w:r>
            <w:r w:rsidR="0723AB63" w:rsidRPr="7DFAED75">
              <w:rPr>
                <w:rFonts w:ascii="News Gothic GDB" w:hAnsi="News Gothic GDB"/>
              </w:rPr>
              <w:t>cloud based HSM</w:t>
            </w:r>
            <w:r w:rsidRPr="7DFAED75">
              <w:rPr>
                <w:rFonts w:ascii="News Gothic GDB" w:hAnsi="News Gothic GDB"/>
              </w:rPr>
              <w:t xml:space="preserve"> </w:t>
            </w:r>
          </w:p>
          <w:p w14:paraId="34382AB4" w14:textId="77777777" w:rsidR="004D75F6" w:rsidRPr="001D162F" w:rsidRDefault="004D75F6" w:rsidP="54F09E0D">
            <w:pPr>
              <w:autoSpaceDE w:val="0"/>
              <w:autoSpaceDN w:val="0"/>
              <w:adjustRightInd w:val="0"/>
              <w:spacing w:before="0" w:after="0"/>
              <w:ind w:left="0"/>
              <w:jc w:val="both"/>
              <w:rPr>
                <w:rFonts w:ascii="News Gothic GDB" w:hAnsi="News Gothic GDB"/>
              </w:rPr>
            </w:pPr>
          </w:p>
          <w:p w14:paraId="42F16921" w14:textId="6753B6F3" w:rsidR="7C47F0A6" w:rsidRPr="001D162F" w:rsidRDefault="7C47F0A6" w:rsidP="54F09E0D">
            <w:pPr>
              <w:spacing w:before="0" w:after="0"/>
              <w:ind w:left="0"/>
              <w:jc w:val="both"/>
              <w:rPr>
                <w:rFonts w:ascii="News Gothic GDB" w:hAnsi="News Gothic GDB"/>
              </w:rPr>
            </w:pPr>
            <w:r w:rsidRPr="001D162F">
              <w:rPr>
                <w:rFonts w:ascii="News Gothic GDB" w:hAnsi="News Gothic GDB"/>
              </w:rPr>
              <w:t>As per guideline,</w:t>
            </w:r>
          </w:p>
          <w:p w14:paraId="5DD1CA0D" w14:textId="0736DBCC" w:rsidR="7C47F0A6" w:rsidRPr="001D162F" w:rsidRDefault="7C47F0A6" w:rsidP="00082651">
            <w:pPr>
              <w:pStyle w:val="ListParagraph"/>
              <w:numPr>
                <w:ilvl w:val="0"/>
                <w:numId w:val="21"/>
              </w:numPr>
              <w:spacing w:before="0" w:after="0"/>
              <w:jc w:val="both"/>
              <w:rPr>
                <w:rFonts w:ascii="News Gothic GDB" w:hAnsi="News Gothic GDB"/>
                <w:szCs w:val="22"/>
              </w:rPr>
            </w:pPr>
            <w:r w:rsidRPr="001D162F">
              <w:rPr>
                <w:rFonts w:ascii="News Gothic GDB" w:hAnsi="News Gothic GDB"/>
                <w:szCs w:val="22"/>
              </w:rPr>
              <w:t>For major and critical IT assets the key generation should be done inside existing on-premises hardware security modules (HSM</w:t>
            </w:r>
            <w:r w:rsidR="02495D8A" w:rsidRPr="001D162F">
              <w:rPr>
                <w:rFonts w:ascii="News Gothic GDB" w:hAnsi="News Gothic GDB"/>
                <w:szCs w:val="22"/>
              </w:rPr>
              <w:t>),</w:t>
            </w:r>
            <w:r w:rsidRPr="001D162F">
              <w:rPr>
                <w:rFonts w:ascii="News Gothic GDB" w:hAnsi="News Gothic GDB"/>
                <w:szCs w:val="22"/>
              </w:rPr>
              <w:t xml:space="preserve"> and the keys are then synced to the CSP key storage solution.</w:t>
            </w:r>
          </w:p>
          <w:p w14:paraId="26162912" w14:textId="48C3E2FF" w:rsidR="71021296" w:rsidRPr="001D162F" w:rsidRDefault="71021296" w:rsidP="00082651">
            <w:pPr>
              <w:pStyle w:val="ListParagraph"/>
              <w:numPr>
                <w:ilvl w:val="0"/>
                <w:numId w:val="21"/>
              </w:numPr>
              <w:spacing w:before="0" w:after="0"/>
              <w:jc w:val="both"/>
              <w:rPr>
                <w:rFonts w:ascii="News Gothic GDB" w:hAnsi="News Gothic GDB"/>
                <w:szCs w:val="22"/>
              </w:rPr>
            </w:pPr>
            <w:r w:rsidRPr="6D69DB11">
              <w:rPr>
                <w:rFonts w:ascii="News Gothic GDB" w:hAnsi="News Gothic GDB"/>
              </w:rPr>
              <w:t>It should be prevented that deleted keys can be recovered by any party in case keys are stored in a Hardware Secure Module (HSM).</w:t>
            </w:r>
          </w:p>
          <w:p w14:paraId="3DB492F4" w14:textId="1C0F5E02" w:rsidR="54F09E0D" w:rsidRPr="001D162F" w:rsidRDefault="54F09E0D" w:rsidP="54F09E0D">
            <w:pPr>
              <w:spacing w:before="0" w:after="0"/>
              <w:ind w:left="0"/>
              <w:jc w:val="both"/>
              <w:rPr>
                <w:rFonts w:ascii="News Gothic GDB" w:hAnsi="News Gothic GDB"/>
              </w:rPr>
            </w:pPr>
          </w:p>
          <w:p w14:paraId="6C2CA833" w14:textId="3C9FDD10" w:rsidR="00585F49" w:rsidRPr="001D162F" w:rsidRDefault="00B23E89" w:rsidP="00585F49">
            <w:pPr>
              <w:autoSpaceDE w:val="0"/>
              <w:autoSpaceDN w:val="0"/>
              <w:adjustRightInd w:val="0"/>
              <w:spacing w:before="0" w:after="0"/>
              <w:ind w:left="0"/>
              <w:jc w:val="both"/>
              <w:rPr>
                <w:rFonts w:ascii="News Gothic GDB" w:hAnsi="News Gothic GDB"/>
                <w:b/>
                <w:szCs w:val="22"/>
              </w:rPr>
            </w:pPr>
            <w:r w:rsidRPr="001D162F">
              <w:rPr>
                <w:rFonts w:ascii="News Gothic GDB" w:hAnsi="News Gothic GDB"/>
                <w:b/>
                <w:szCs w:val="22"/>
              </w:rPr>
              <w:t>2</w:t>
            </w:r>
            <w:r w:rsidR="00585F49" w:rsidRPr="001D162F">
              <w:rPr>
                <w:rFonts w:ascii="News Gothic GDB" w:hAnsi="News Gothic GDB"/>
                <w:b/>
                <w:szCs w:val="22"/>
              </w:rPr>
              <w:t>.9 OE: PKI (setup &amp; conformance) integration with applications/systems</w:t>
            </w:r>
          </w:p>
          <w:p w14:paraId="724B71E2" w14:textId="37992100" w:rsidR="00CE1822" w:rsidRPr="001D162F" w:rsidRDefault="00CE1822" w:rsidP="00CE1822">
            <w:pPr>
              <w:autoSpaceDE w:val="0"/>
              <w:autoSpaceDN w:val="0"/>
              <w:adjustRightInd w:val="0"/>
              <w:spacing w:before="0" w:after="0"/>
              <w:ind w:left="0"/>
              <w:jc w:val="both"/>
              <w:rPr>
                <w:rFonts w:ascii="News Gothic GDB" w:hAnsi="News Gothic GDB"/>
                <w:bCs/>
                <w:i/>
                <w:iCs/>
                <w:szCs w:val="22"/>
              </w:rPr>
            </w:pPr>
            <w:r w:rsidRPr="001D162F">
              <w:rPr>
                <w:rFonts w:ascii="News Gothic GDB" w:hAnsi="News Gothic GDB"/>
                <w:bCs/>
                <w:i/>
                <w:iCs/>
                <w:szCs w:val="22"/>
              </w:rPr>
              <w:t>REQ: Encryption &amp; Key Mgt. Guideline v1.0 – ID8</w:t>
            </w:r>
            <w:r w:rsidR="0033693D" w:rsidRPr="001D162F">
              <w:rPr>
                <w:rFonts w:ascii="News Gothic GDB" w:hAnsi="News Gothic GDB"/>
                <w:bCs/>
                <w:i/>
                <w:iCs/>
                <w:szCs w:val="22"/>
              </w:rPr>
              <w:t xml:space="preserve"> Key Mgt.; ID9</w:t>
            </w:r>
            <w:r w:rsidRPr="001D162F">
              <w:rPr>
                <w:rFonts w:ascii="News Gothic GDB" w:hAnsi="News Gothic GDB"/>
                <w:bCs/>
                <w:i/>
                <w:iCs/>
                <w:szCs w:val="22"/>
              </w:rPr>
              <w:t xml:space="preserve"> Key Generation</w:t>
            </w:r>
            <w:r w:rsidR="0033693D" w:rsidRPr="001D162F">
              <w:rPr>
                <w:rFonts w:ascii="News Gothic GDB" w:hAnsi="News Gothic GDB"/>
                <w:bCs/>
                <w:i/>
                <w:iCs/>
                <w:szCs w:val="22"/>
              </w:rPr>
              <w:t xml:space="preserve">; ID10 Key Distribution; </w:t>
            </w:r>
            <w:r w:rsidR="00F56CCA" w:rsidRPr="001D162F">
              <w:rPr>
                <w:rFonts w:ascii="News Gothic GDB" w:hAnsi="News Gothic GDB"/>
                <w:bCs/>
                <w:i/>
                <w:iCs/>
                <w:szCs w:val="22"/>
              </w:rPr>
              <w:t>ID12 Key Storage</w:t>
            </w:r>
            <w:r w:rsidR="00FF087A" w:rsidRPr="001D162F">
              <w:rPr>
                <w:rFonts w:ascii="News Gothic GDB" w:hAnsi="News Gothic GDB"/>
                <w:bCs/>
                <w:i/>
                <w:iCs/>
                <w:szCs w:val="22"/>
              </w:rPr>
              <w:t xml:space="preserve">; ID13 Key Renewal/Rotation; ID15 ICT Incidents; </w:t>
            </w:r>
            <w:r w:rsidR="00143445" w:rsidRPr="001D162F">
              <w:rPr>
                <w:rFonts w:ascii="News Gothic GDB" w:hAnsi="News Gothic GDB"/>
                <w:bCs/>
                <w:i/>
                <w:iCs/>
                <w:szCs w:val="22"/>
              </w:rPr>
              <w:t>ID16 Key Deletion; ID18 Certificate Validation</w:t>
            </w:r>
          </w:p>
          <w:p w14:paraId="6F1DBBAB" w14:textId="6F31F820" w:rsidR="00865F8E" w:rsidRPr="001D162F" w:rsidRDefault="00865F8E"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Rapid7 as primary detection tool</w:t>
            </w:r>
          </w:p>
          <w:p w14:paraId="1C4EDAAE" w14:textId="733A8E7E" w:rsidR="007854C6" w:rsidRDefault="24A325A7" w:rsidP="726F1FD9">
            <w:pPr>
              <w:autoSpaceDE w:val="0"/>
              <w:autoSpaceDN w:val="0"/>
              <w:adjustRightInd w:val="0"/>
              <w:spacing w:before="0" w:after="0"/>
              <w:ind w:left="0"/>
              <w:jc w:val="both"/>
              <w:rPr>
                <w:rFonts w:ascii="News Gothic GDB" w:hAnsi="News Gothic GDB"/>
              </w:rPr>
            </w:pPr>
            <w:r w:rsidRPr="726F1FD9">
              <w:rPr>
                <w:rFonts w:ascii="News Gothic GDB" w:hAnsi="News Gothic GDB"/>
              </w:rPr>
              <w:t xml:space="preserve">IA was informed that </w:t>
            </w:r>
            <w:r w:rsidR="5D9C6F12" w:rsidRPr="726F1FD9">
              <w:rPr>
                <w:rFonts w:ascii="News Gothic GDB" w:hAnsi="News Gothic GDB"/>
              </w:rPr>
              <w:t>Corporate IT is responsible for managing and distributing public keys</w:t>
            </w:r>
            <w:r w:rsidR="61DACBB9" w:rsidRPr="726F1FD9">
              <w:rPr>
                <w:rFonts w:ascii="News Gothic GDB" w:hAnsi="News Gothic GDB"/>
              </w:rPr>
              <w:t>.</w:t>
            </w:r>
          </w:p>
          <w:p w14:paraId="76F3FF4D" w14:textId="77777777" w:rsidR="002127E9" w:rsidRDefault="002127E9" w:rsidP="007854C6">
            <w:pPr>
              <w:autoSpaceDE w:val="0"/>
              <w:autoSpaceDN w:val="0"/>
              <w:adjustRightInd w:val="0"/>
              <w:spacing w:before="0" w:after="0"/>
              <w:ind w:left="0"/>
              <w:jc w:val="both"/>
              <w:rPr>
                <w:rFonts w:ascii="News Gothic GDB" w:hAnsi="News Gothic GDB"/>
                <w:bCs/>
                <w:szCs w:val="22"/>
              </w:rPr>
            </w:pPr>
          </w:p>
          <w:p w14:paraId="5F617F56" w14:textId="3D92779D" w:rsidR="002127E9" w:rsidRPr="001D162F" w:rsidRDefault="6CE65B3D" w:rsidP="007854C6">
            <w:pPr>
              <w:autoSpaceDE w:val="0"/>
              <w:autoSpaceDN w:val="0"/>
              <w:adjustRightInd w:val="0"/>
              <w:spacing w:before="0" w:after="0"/>
              <w:ind w:left="0"/>
              <w:jc w:val="both"/>
              <w:rPr>
                <w:rFonts w:ascii="News Gothic GDB" w:hAnsi="News Gothic GDB"/>
                <w:bCs/>
                <w:szCs w:val="22"/>
              </w:rPr>
            </w:pPr>
            <w:r w:rsidRPr="726F1FD9">
              <w:rPr>
                <w:rFonts w:ascii="News Gothic GDB" w:hAnsi="News Gothic GDB"/>
              </w:rPr>
              <w:t>See TP 3.2 for operating effectiveness testing based on applications.</w:t>
            </w:r>
          </w:p>
          <w:p w14:paraId="42D36A9A" w14:textId="7D2E7A67" w:rsidR="7A32E7E9" w:rsidRDefault="7A32E7E9" w:rsidP="7A32E7E9">
            <w:pPr>
              <w:spacing w:before="0" w:after="0"/>
              <w:ind w:left="0"/>
              <w:jc w:val="both"/>
              <w:rPr>
                <w:rFonts w:ascii="News Gothic GDB" w:hAnsi="News Gothic GDB"/>
              </w:rPr>
            </w:pPr>
          </w:p>
          <w:p w14:paraId="08503898" w14:textId="28550DF4" w:rsidR="00C10F04" w:rsidRPr="001D162F" w:rsidRDefault="00C10F04" w:rsidP="726F1FD9">
            <w:pPr>
              <w:autoSpaceDE w:val="0"/>
              <w:autoSpaceDN w:val="0"/>
              <w:adjustRightInd w:val="0"/>
              <w:spacing w:before="0" w:after="0"/>
              <w:ind w:left="927"/>
              <w:jc w:val="both"/>
              <w:rPr>
                <w:rFonts w:ascii="News Gothic GDB" w:hAnsi="News Gothic GDB"/>
                <w:szCs w:val="22"/>
              </w:rPr>
            </w:pPr>
          </w:p>
          <w:p w14:paraId="083D94C2" w14:textId="34754ED3" w:rsidR="00585F49" w:rsidRPr="001D162F" w:rsidRDefault="00B23E89" w:rsidP="00585F49">
            <w:pPr>
              <w:autoSpaceDE w:val="0"/>
              <w:autoSpaceDN w:val="0"/>
              <w:adjustRightInd w:val="0"/>
              <w:spacing w:before="0" w:after="0"/>
              <w:ind w:left="0"/>
              <w:jc w:val="both"/>
              <w:rPr>
                <w:rFonts w:ascii="News Gothic GDB" w:hAnsi="News Gothic GDB"/>
                <w:b/>
                <w:szCs w:val="22"/>
              </w:rPr>
            </w:pPr>
            <w:r w:rsidRPr="001D162F">
              <w:rPr>
                <w:rFonts w:ascii="News Gothic GDB" w:hAnsi="News Gothic GDB"/>
                <w:b/>
                <w:szCs w:val="22"/>
              </w:rPr>
              <w:t>2</w:t>
            </w:r>
            <w:r w:rsidR="00585F49" w:rsidRPr="001D162F">
              <w:rPr>
                <w:rFonts w:ascii="News Gothic GDB" w:hAnsi="News Gothic GDB"/>
                <w:b/>
                <w:szCs w:val="22"/>
              </w:rPr>
              <w:t xml:space="preserve">.10 DE: Post quantum cryptography resilience </w:t>
            </w:r>
          </w:p>
          <w:p w14:paraId="3D807D11" w14:textId="77777777" w:rsidR="00585F49" w:rsidRPr="001D162F" w:rsidRDefault="00585F49" w:rsidP="00585F49">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xml:space="preserve">-- Post-quantum cryptography (PQC), sometimes referred to as quantum-proof, quantum-safe, or quantum-resistant cryptography, is the development of cryptographic algorithms (usually public-key algorithms) that are currently thought to be secure against a cryptanalytic attack by a quantum computer. </w:t>
            </w:r>
          </w:p>
          <w:p w14:paraId="3AED6509" w14:textId="02B10153" w:rsidR="00A31F51" w:rsidRPr="001D162F" w:rsidRDefault="00585F49" w:rsidP="00A31F51">
            <w:pPr>
              <w:autoSpaceDE w:val="0"/>
              <w:autoSpaceDN w:val="0"/>
              <w:adjustRightInd w:val="0"/>
              <w:spacing w:before="0" w:after="0"/>
              <w:ind w:left="0"/>
              <w:jc w:val="both"/>
              <w:rPr>
                <w:rFonts w:ascii="News Gothic GDB" w:hAnsi="News Gothic GDB"/>
              </w:rPr>
            </w:pPr>
            <w:r w:rsidRPr="001D162F">
              <w:rPr>
                <w:rFonts w:ascii="News Gothic GDB" w:hAnsi="News Gothic GDB"/>
              </w:rPr>
              <w:t xml:space="preserve">-- Consider if such resilience has been duly considered to ensure the </w:t>
            </w:r>
            <w:r w:rsidR="1FA22AC1" w:rsidRPr="001D162F">
              <w:rPr>
                <w:rFonts w:ascii="News Gothic GDB" w:hAnsi="News Gothic GDB"/>
              </w:rPr>
              <w:t>organization</w:t>
            </w:r>
            <w:r w:rsidRPr="001D162F">
              <w:rPr>
                <w:rFonts w:ascii="News Gothic GDB" w:hAnsi="News Gothic GDB"/>
              </w:rPr>
              <w:t xml:space="preserve"> is prepared for potential attacks on “old” credentials data once technology is readily available. (i.e., futureproofing)</w:t>
            </w:r>
          </w:p>
          <w:p w14:paraId="399F619C" w14:textId="42F8E854" w:rsidR="009F39C6" w:rsidRPr="001D162F" w:rsidRDefault="009F39C6" w:rsidP="00A31F51">
            <w:pPr>
              <w:autoSpaceDE w:val="0"/>
              <w:autoSpaceDN w:val="0"/>
              <w:adjustRightInd w:val="0"/>
              <w:spacing w:before="0" w:after="0"/>
              <w:ind w:left="0"/>
              <w:jc w:val="both"/>
              <w:rPr>
                <w:rFonts w:ascii="News Gothic GDB" w:hAnsi="News Gothic GDB"/>
              </w:rPr>
            </w:pPr>
          </w:p>
          <w:p w14:paraId="2C23FBEB" w14:textId="3DD876CC" w:rsidR="009F39C6" w:rsidRPr="001D162F" w:rsidRDefault="009F39C6" w:rsidP="00082651">
            <w:pPr>
              <w:pStyle w:val="ListParagraph"/>
              <w:numPr>
                <w:ilvl w:val="0"/>
                <w:numId w:val="21"/>
              </w:numPr>
              <w:autoSpaceDE w:val="0"/>
              <w:autoSpaceDN w:val="0"/>
              <w:adjustRightInd w:val="0"/>
              <w:spacing w:before="0" w:after="0"/>
              <w:jc w:val="both"/>
              <w:rPr>
                <w:rFonts w:ascii="News Gothic GDB" w:hAnsi="News Gothic GDB"/>
              </w:rPr>
            </w:pPr>
            <w:r w:rsidRPr="001D162F">
              <w:rPr>
                <w:rFonts w:ascii="News Gothic GDB" w:hAnsi="News Gothic GDB"/>
              </w:rPr>
              <w:t xml:space="preserve">While there are no concrete </w:t>
            </w:r>
            <w:r w:rsidR="0029063B" w:rsidRPr="001D162F">
              <w:rPr>
                <w:rFonts w:ascii="News Gothic GDB" w:hAnsi="News Gothic GDB"/>
              </w:rPr>
              <w:t xml:space="preserve">controls of PQC in place, the Security IT team has </w:t>
            </w:r>
            <w:r w:rsidR="00EC6D6E" w:rsidRPr="001D162F">
              <w:rPr>
                <w:rFonts w:ascii="News Gothic GDB" w:hAnsi="News Gothic GDB"/>
              </w:rPr>
              <w:t>made initial evaluation</w:t>
            </w:r>
            <w:r w:rsidR="008C68F6" w:rsidRPr="001D162F">
              <w:rPr>
                <w:rFonts w:ascii="News Gothic GDB" w:hAnsi="News Gothic GDB"/>
              </w:rPr>
              <w:t>s</w:t>
            </w:r>
            <w:r w:rsidR="00EC6D6E" w:rsidRPr="001D162F">
              <w:rPr>
                <w:rFonts w:ascii="News Gothic GDB" w:hAnsi="News Gothic GDB"/>
              </w:rPr>
              <w:t xml:space="preserve"> of potential quantum-resilient solutions and algorithms</w:t>
            </w:r>
            <w:r w:rsidR="008C68F6" w:rsidRPr="001D162F">
              <w:rPr>
                <w:rFonts w:ascii="News Gothic GDB" w:hAnsi="News Gothic GDB"/>
              </w:rPr>
              <w:t>.</w:t>
            </w:r>
          </w:p>
          <w:p w14:paraId="51E6583A" w14:textId="48788054" w:rsidR="008C68F6" w:rsidRPr="001D162F" w:rsidRDefault="00E07090" w:rsidP="00082651">
            <w:pPr>
              <w:pStyle w:val="ListParagraph"/>
              <w:numPr>
                <w:ilvl w:val="0"/>
                <w:numId w:val="21"/>
              </w:numPr>
              <w:autoSpaceDE w:val="0"/>
              <w:autoSpaceDN w:val="0"/>
              <w:adjustRightInd w:val="0"/>
              <w:spacing w:before="0" w:after="0"/>
              <w:jc w:val="both"/>
              <w:rPr>
                <w:rFonts w:ascii="News Gothic GDB" w:hAnsi="News Gothic GDB"/>
              </w:rPr>
            </w:pPr>
            <w:r w:rsidRPr="001D162F">
              <w:rPr>
                <w:rFonts w:ascii="News Gothic GDB" w:hAnsi="News Gothic GDB"/>
              </w:rPr>
              <w:t>Examples of design documents</w:t>
            </w:r>
          </w:p>
          <w:p w14:paraId="3BAF0BE5" w14:textId="77777777" w:rsidR="00A034D0" w:rsidRPr="001D162F" w:rsidRDefault="00E07090" w:rsidP="00082651">
            <w:pPr>
              <w:pStyle w:val="ListParagraph"/>
              <w:numPr>
                <w:ilvl w:val="0"/>
                <w:numId w:val="21"/>
              </w:numPr>
              <w:autoSpaceDE w:val="0"/>
              <w:autoSpaceDN w:val="0"/>
              <w:adjustRightInd w:val="0"/>
              <w:spacing w:before="0" w:after="0"/>
              <w:jc w:val="both"/>
              <w:rPr>
                <w:rFonts w:ascii="News Gothic GDB" w:hAnsi="News Gothic GDB"/>
                <w:b/>
                <w:bCs/>
              </w:rPr>
            </w:pPr>
            <w:r w:rsidRPr="001D162F">
              <w:rPr>
                <w:rFonts w:ascii="News Gothic GDB" w:hAnsi="News Gothic GDB"/>
              </w:rPr>
              <w:t>Suggestions of PQC measures</w:t>
            </w:r>
          </w:p>
          <w:p w14:paraId="73D07864" w14:textId="77777777" w:rsidR="00A31F51" w:rsidRPr="001D162F" w:rsidRDefault="00E07090" w:rsidP="00082651">
            <w:pPr>
              <w:pStyle w:val="ListParagraph"/>
              <w:numPr>
                <w:ilvl w:val="0"/>
                <w:numId w:val="21"/>
              </w:numPr>
              <w:autoSpaceDE w:val="0"/>
              <w:autoSpaceDN w:val="0"/>
              <w:adjustRightInd w:val="0"/>
              <w:spacing w:before="0" w:after="0"/>
              <w:jc w:val="both"/>
              <w:rPr>
                <w:rFonts w:ascii="News Gothic GDB" w:hAnsi="News Gothic GDB"/>
                <w:b/>
                <w:bCs/>
              </w:rPr>
            </w:pPr>
            <w:r w:rsidRPr="3F33BCAC">
              <w:rPr>
                <w:rFonts w:ascii="News Gothic GDB" w:hAnsi="News Gothic GDB"/>
              </w:rPr>
              <w:t>The following external references (possibly future benchmarks) are being used for inspiration.</w:t>
            </w:r>
            <w:r w:rsidR="00A034D0" w:rsidRPr="3F33BCAC">
              <w:rPr>
                <w:rFonts w:ascii="News Gothic GDB" w:hAnsi="News Gothic GDB"/>
              </w:rPr>
              <w:t xml:space="preserve"> </w:t>
            </w:r>
            <w:hyperlink r:id="rId35">
              <w:r w:rsidR="00A034D0" w:rsidRPr="3F33BCAC">
                <w:rPr>
                  <w:rStyle w:val="Hyperlink"/>
                  <w:rFonts w:ascii="News Gothic GDB" w:hAnsi="News Gothic GDB"/>
                </w:rPr>
                <w:t>https://bouncycastle.org/</w:t>
              </w:r>
            </w:hyperlink>
            <w:r w:rsidR="00A034D0" w:rsidRPr="3F33BCAC">
              <w:rPr>
                <w:rFonts w:ascii="News Gothic GDB" w:hAnsi="News Gothic GDB"/>
              </w:rPr>
              <w:t xml:space="preserve"> </w:t>
            </w:r>
          </w:p>
          <w:p w14:paraId="2A555EC9" w14:textId="61A779B0" w:rsidR="3F33BCAC" w:rsidRDefault="3F33BCAC" w:rsidP="7A32E7E9">
            <w:pPr>
              <w:spacing w:before="0" w:after="0"/>
              <w:jc w:val="both"/>
              <w:rPr>
                <w:rFonts w:ascii="News Gothic GDB" w:hAnsi="News Gothic GDB"/>
                <w:b/>
                <w:bCs/>
              </w:rPr>
            </w:pPr>
          </w:p>
          <w:p w14:paraId="506E7B8B" w14:textId="77777777" w:rsidR="001F0DA4" w:rsidRPr="001D162F" w:rsidRDefault="001F0DA4" w:rsidP="001F0DA4">
            <w:pPr>
              <w:autoSpaceDE w:val="0"/>
              <w:autoSpaceDN w:val="0"/>
              <w:adjustRightInd w:val="0"/>
              <w:spacing w:before="0" w:after="0"/>
              <w:ind w:left="0"/>
              <w:jc w:val="both"/>
              <w:rPr>
                <w:rFonts w:ascii="News Gothic GDB" w:hAnsi="News Gothic GDB"/>
                <w:b/>
                <w:bCs/>
              </w:rPr>
            </w:pPr>
          </w:p>
          <w:p w14:paraId="62C99490" w14:textId="316D9F17" w:rsidR="001F0DA4" w:rsidRPr="001D162F" w:rsidRDefault="27648740" w:rsidP="7A32E7E9">
            <w:pPr>
              <w:autoSpaceDE w:val="0"/>
              <w:autoSpaceDN w:val="0"/>
              <w:adjustRightInd w:val="0"/>
              <w:spacing w:before="0" w:after="0"/>
              <w:ind w:left="0"/>
              <w:jc w:val="both"/>
              <w:rPr>
                <w:rFonts w:ascii="News Gothic GDB" w:hAnsi="News Gothic GDB"/>
                <w:b/>
                <w:bCs/>
                <w:color w:val="000000" w:themeColor="text1"/>
              </w:rPr>
            </w:pPr>
            <w:r w:rsidRPr="7A32E7E9">
              <w:rPr>
                <w:rFonts w:ascii="News Gothic GDB" w:hAnsi="News Gothic GDB"/>
                <w:b/>
                <w:bCs/>
                <w:color w:val="000000" w:themeColor="text1"/>
              </w:rPr>
              <w:t xml:space="preserve">Conclusion: </w:t>
            </w:r>
            <w:r w:rsidRPr="7A32E7E9">
              <w:rPr>
                <w:rFonts w:ascii="News Gothic GDB" w:hAnsi="News Gothic GDB"/>
                <w:b/>
                <w:bCs/>
                <w:color w:val="000000" w:themeColor="text1"/>
                <w:highlight w:val="red"/>
              </w:rPr>
              <w:t>Not Ok.</w:t>
            </w:r>
            <w:r w:rsidRPr="7A32E7E9">
              <w:rPr>
                <w:rFonts w:ascii="News Gothic GDB" w:hAnsi="News Gothic GDB"/>
                <w:b/>
                <w:bCs/>
                <w:color w:val="000000" w:themeColor="text1"/>
              </w:rPr>
              <w:t xml:space="preserve"> Finding raised. </w:t>
            </w:r>
            <w:r w:rsidR="040A8F15" w:rsidRPr="7A32E7E9">
              <w:rPr>
                <w:rFonts w:ascii="News Gothic GDB" w:hAnsi="News Gothic GDB"/>
                <w:b/>
                <w:bCs/>
                <w:color w:val="000000" w:themeColor="text1"/>
              </w:rPr>
              <w:t>The "Encryption and Key Management Guideline" (Version 1.0, valid from 17.01.2025) outlines the control requirements for managing encryption and cryptographic keys within DBAG and its adopting Legal Entities. The Guideline serves as a comprehensive reference document, outlining the following fundamental components of encryption and key management: Cryptographic Measures, Review &amp; Monitoring (annual reassessment of cryptographic tools), Documentation of PKI architecture, key registers and usage logs; Encryption needs for data in transit, data in use and data at rest; Key Management Lifecycle; Incident Handling; Certificate Validation and Electronic Messaging.</w:t>
            </w:r>
          </w:p>
          <w:p w14:paraId="7B54A48F" w14:textId="48534CDE" w:rsidR="001F0DA4" w:rsidRPr="001D162F" w:rsidRDefault="001F0DA4" w:rsidP="3F33BCAC">
            <w:pPr>
              <w:autoSpaceDE w:val="0"/>
              <w:autoSpaceDN w:val="0"/>
              <w:adjustRightInd w:val="0"/>
              <w:spacing w:before="0" w:after="0"/>
              <w:ind w:left="0"/>
              <w:jc w:val="both"/>
              <w:rPr>
                <w:rFonts w:ascii="News Gothic GDB" w:hAnsi="News Gothic GDB"/>
                <w:b/>
                <w:bCs/>
                <w:color w:val="000000" w:themeColor="text1"/>
                <w:szCs w:val="22"/>
              </w:rPr>
            </w:pPr>
          </w:p>
          <w:p w14:paraId="6DB992C8" w14:textId="33A55EBE" w:rsidR="001F0DA4" w:rsidRPr="001D162F" w:rsidRDefault="01ED3E5A" w:rsidP="7A32E7E9">
            <w:pPr>
              <w:autoSpaceDE w:val="0"/>
              <w:autoSpaceDN w:val="0"/>
              <w:adjustRightInd w:val="0"/>
              <w:spacing w:before="0" w:after="60"/>
              <w:ind w:left="0"/>
              <w:jc w:val="both"/>
              <w:rPr>
                <w:rFonts w:ascii="News Gothic GDB" w:hAnsi="News Gothic GDB"/>
                <w:b/>
                <w:bCs/>
                <w:color w:val="000000" w:themeColor="text1"/>
              </w:rPr>
            </w:pPr>
            <w:r w:rsidRPr="7A32E7E9">
              <w:rPr>
                <w:rFonts w:ascii="News Gothic GDB" w:hAnsi="News Gothic GDB"/>
                <w:b/>
                <w:bCs/>
                <w:color w:val="000000" w:themeColor="text1"/>
              </w:rPr>
              <w:t>At the time of audit fieldwork, the responsible Corporate IT’s Security IT - Digitise, Evolve &amp; Innovate (U), process document did not correspond to a “written rule” (i.e., policy/guideline/procedure) as defined by the overarching Written Rules Framework Guideline. Also, it did not follow a regular review/approval process.</w:t>
            </w:r>
            <w:r w:rsidR="0A2C8009" w:rsidRPr="7A32E7E9">
              <w:rPr>
                <w:rFonts w:ascii="News Gothic GDB" w:hAnsi="News Gothic GDB"/>
                <w:b/>
                <w:bCs/>
                <w:color w:val="000000" w:themeColor="text1"/>
              </w:rPr>
              <w:t xml:space="preserve">  </w:t>
            </w:r>
            <w:r w:rsidR="6209E652" w:rsidRPr="7A32E7E9">
              <w:rPr>
                <w:rFonts w:ascii="News Gothic GDB" w:hAnsi="News Gothic GDB"/>
                <w:b/>
                <w:bCs/>
                <w:color w:val="FF0000"/>
              </w:rPr>
              <w:t xml:space="preserve">&gt; </w:t>
            </w:r>
            <w:r w:rsidR="040A8F15" w:rsidRPr="7A32E7E9">
              <w:rPr>
                <w:rFonts w:ascii="News Gothic GDB" w:hAnsi="News Gothic GDB"/>
                <w:b/>
                <w:bCs/>
                <w:color w:val="FF0000"/>
              </w:rPr>
              <w:t>See finding 6</w:t>
            </w:r>
            <w:r w:rsidR="7E2EF32B" w:rsidRPr="7A32E7E9">
              <w:rPr>
                <w:rFonts w:ascii="News Gothic GDB" w:hAnsi="News Gothic GDB"/>
                <w:b/>
                <w:bCs/>
                <w:color w:val="FF0000"/>
              </w:rPr>
              <w:t xml:space="preserve">: </w:t>
            </w:r>
            <w:r w:rsidR="7E2EF32B" w:rsidRPr="008B27BE">
              <w:rPr>
                <w:rFonts w:ascii="News Gothic GDB" w:eastAsia="News Gothic GDB" w:hAnsi="News Gothic GDB" w:cs="News Gothic GDB"/>
                <w:color w:val="FF0000"/>
                <w:szCs w:val="22"/>
              </w:rPr>
              <w:t>Deficiencies in cryptographic key management documentation and process governance</w:t>
            </w:r>
            <w:r w:rsidR="008B27BE">
              <w:rPr>
                <w:rFonts w:ascii="News Gothic GDB" w:eastAsia="News Gothic GDB" w:hAnsi="News Gothic GDB" w:cs="News Gothic GDB"/>
                <w:color w:val="FF0000"/>
                <w:szCs w:val="22"/>
              </w:rPr>
              <w:t>.</w:t>
            </w:r>
          </w:p>
          <w:p w14:paraId="5368A35A" w14:textId="18321C6F" w:rsidR="001F0DA4" w:rsidRPr="001D162F" w:rsidRDefault="001F0DA4" w:rsidP="3F33BCAC">
            <w:pPr>
              <w:autoSpaceDE w:val="0"/>
              <w:autoSpaceDN w:val="0"/>
              <w:adjustRightInd w:val="0"/>
              <w:spacing w:before="0" w:after="0"/>
              <w:ind w:left="0"/>
              <w:jc w:val="both"/>
              <w:rPr>
                <w:rFonts w:ascii="News Gothic GDB" w:hAnsi="News Gothic GDB"/>
                <w:b/>
                <w:bCs/>
                <w:color w:val="000000" w:themeColor="text1"/>
                <w:szCs w:val="22"/>
              </w:rPr>
            </w:pPr>
          </w:p>
        </w:tc>
        <w:tc>
          <w:tcPr>
            <w:tcW w:w="762" w:type="dxa"/>
          </w:tcPr>
          <w:p w14:paraId="704F99D2" w14:textId="77777777" w:rsidR="0031401F" w:rsidRPr="001D162F" w:rsidRDefault="0031401F">
            <w:pPr>
              <w:spacing w:before="0" w:after="0"/>
              <w:ind w:left="0"/>
              <w:jc w:val="both"/>
              <w:rPr>
                <w:rFonts w:ascii="News Gothic GDB" w:hAnsi="News Gothic GDB"/>
                <w:b/>
                <w:bCs/>
              </w:rPr>
            </w:pPr>
          </w:p>
        </w:tc>
      </w:tr>
      <w:tr w:rsidR="002C24BB" w:rsidRPr="00B93837" w14:paraId="272C15E6" w14:textId="77777777" w:rsidTr="607DF81B">
        <w:trPr>
          <w:trHeight w:val="539"/>
        </w:trPr>
        <w:tc>
          <w:tcPr>
            <w:tcW w:w="540" w:type="dxa"/>
          </w:tcPr>
          <w:p w14:paraId="2B1BA8A9" w14:textId="77777777" w:rsidR="0031401F" w:rsidRPr="001D162F" w:rsidRDefault="0031401F">
            <w:pPr>
              <w:spacing w:before="0" w:after="0"/>
              <w:ind w:left="0"/>
              <w:jc w:val="both"/>
              <w:rPr>
                <w:rFonts w:ascii="News Gothic GDB" w:hAnsi="News Gothic GDB"/>
                <w:b/>
                <w:szCs w:val="22"/>
              </w:rPr>
            </w:pPr>
            <w:r w:rsidRPr="001D162F">
              <w:rPr>
                <w:rFonts w:ascii="News Gothic GDB" w:hAnsi="News Gothic GDB"/>
                <w:b/>
                <w:szCs w:val="22"/>
              </w:rPr>
              <w:t>TP3</w:t>
            </w:r>
          </w:p>
        </w:tc>
        <w:tc>
          <w:tcPr>
            <w:tcW w:w="9808" w:type="dxa"/>
          </w:tcPr>
          <w:p w14:paraId="75E17AA5" w14:textId="2147332D" w:rsidR="00D7033F" w:rsidRPr="001D162F" w:rsidRDefault="00B23E89" w:rsidP="007C4F51">
            <w:pPr>
              <w:autoSpaceDE w:val="0"/>
              <w:autoSpaceDN w:val="0"/>
              <w:adjustRightInd w:val="0"/>
              <w:spacing w:before="0" w:after="0"/>
              <w:ind w:left="0"/>
              <w:rPr>
                <w:rFonts w:ascii="News Gothic GDB" w:hAnsi="News Gothic GDB"/>
                <w:b/>
                <w:szCs w:val="22"/>
              </w:rPr>
            </w:pPr>
            <w:r w:rsidRPr="001D162F">
              <w:rPr>
                <w:rFonts w:ascii="News Gothic GDB" w:hAnsi="News Gothic GDB"/>
                <w:b/>
                <w:szCs w:val="22"/>
              </w:rPr>
              <w:t>OE: For a sample of IT stack layers, verify the usage of encryption and the respective parameters.</w:t>
            </w:r>
          </w:p>
          <w:p w14:paraId="18AF44F5" w14:textId="77777777" w:rsidR="00B23E89" w:rsidRDefault="00B23E89" w:rsidP="007C4F51">
            <w:pPr>
              <w:autoSpaceDE w:val="0"/>
              <w:autoSpaceDN w:val="0"/>
              <w:adjustRightInd w:val="0"/>
              <w:spacing w:before="0" w:after="0"/>
              <w:ind w:left="0"/>
              <w:rPr>
                <w:rFonts w:ascii="News Gothic GDB" w:hAnsi="News Gothic GDB"/>
                <w:bCs/>
                <w:szCs w:val="22"/>
              </w:rPr>
            </w:pPr>
          </w:p>
          <w:p w14:paraId="68DDB851" w14:textId="6BFA05BE" w:rsidR="00167E2F" w:rsidRDefault="00167E2F" w:rsidP="00167E2F">
            <w:pPr>
              <w:autoSpaceDE w:val="0"/>
              <w:autoSpaceDN w:val="0"/>
              <w:adjustRightInd w:val="0"/>
              <w:spacing w:before="0" w:after="0"/>
              <w:ind w:left="0"/>
              <w:rPr>
                <w:rFonts w:ascii="News Gothic GDB" w:hAnsi="News Gothic GDB"/>
                <w:b/>
                <w:szCs w:val="22"/>
              </w:rPr>
            </w:pPr>
            <w:r w:rsidRPr="00167E2F">
              <w:rPr>
                <w:rFonts w:ascii="News Gothic GDB" w:hAnsi="News Gothic GDB"/>
                <w:b/>
                <w:szCs w:val="22"/>
              </w:rPr>
              <w:t>3.1</w:t>
            </w:r>
            <w:r w:rsidR="00446E70">
              <w:rPr>
                <w:rFonts w:ascii="News Gothic GDB" w:hAnsi="News Gothic GDB"/>
                <w:b/>
                <w:szCs w:val="22"/>
              </w:rPr>
              <w:t>a</w:t>
            </w:r>
            <w:r w:rsidRPr="00167E2F">
              <w:rPr>
                <w:rFonts w:ascii="News Gothic GDB" w:hAnsi="News Gothic GDB"/>
                <w:b/>
                <w:szCs w:val="22"/>
              </w:rPr>
              <w:t xml:space="preserve"> – Big</w:t>
            </w:r>
            <w:r w:rsidR="00B80482">
              <w:rPr>
                <w:rFonts w:ascii="News Gothic GDB" w:hAnsi="News Gothic GDB"/>
                <w:b/>
                <w:szCs w:val="22"/>
              </w:rPr>
              <w:t>-</w:t>
            </w:r>
            <w:r w:rsidRPr="00167E2F">
              <w:rPr>
                <w:rFonts w:ascii="News Gothic GDB" w:hAnsi="News Gothic GDB"/>
                <w:b/>
                <w:szCs w:val="22"/>
              </w:rPr>
              <w:t>picture</w:t>
            </w:r>
            <w:r w:rsidR="00B80482">
              <w:rPr>
                <w:rFonts w:ascii="News Gothic GDB" w:hAnsi="News Gothic GDB"/>
                <w:b/>
                <w:szCs w:val="22"/>
              </w:rPr>
              <w:t>-</w:t>
            </w:r>
            <w:r w:rsidRPr="00167E2F">
              <w:rPr>
                <w:rFonts w:ascii="News Gothic GDB" w:hAnsi="News Gothic GDB"/>
                <w:b/>
                <w:szCs w:val="22"/>
              </w:rPr>
              <w:t>analysis of all AIDs with open ISRM encryption risks</w:t>
            </w:r>
          </w:p>
          <w:p w14:paraId="7695A8D6" w14:textId="1911E218" w:rsidR="00F303DC" w:rsidRDefault="00DA41DC" w:rsidP="00167E2F">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562 </w:t>
            </w:r>
            <w:r w:rsidR="00F303DC">
              <w:rPr>
                <w:rFonts w:ascii="News Gothic GDB" w:hAnsi="News Gothic GDB"/>
                <w:bCs/>
                <w:szCs w:val="22"/>
              </w:rPr>
              <w:t xml:space="preserve">Applications were drawn from APMS and cross-referenced to ISRM tickets. The original raw exports </w:t>
            </w:r>
            <w:r w:rsidR="005B6CD7">
              <w:rPr>
                <w:rFonts w:ascii="News Gothic GDB" w:hAnsi="News Gothic GDB"/>
                <w:bCs/>
                <w:szCs w:val="22"/>
              </w:rPr>
              <w:t xml:space="preserve">from 05.06.2025 </w:t>
            </w:r>
            <w:r w:rsidR="00F303DC">
              <w:rPr>
                <w:rFonts w:ascii="News Gothic GDB" w:hAnsi="News Gothic GDB"/>
                <w:bCs/>
                <w:szCs w:val="22"/>
              </w:rPr>
              <w:t>can be found here:</w:t>
            </w:r>
          </w:p>
          <w:p w14:paraId="10A675FA" w14:textId="3DBF7D7F" w:rsidR="00F303DC" w:rsidRDefault="00F303DC" w:rsidP="00082651">
            <w:pPr>
              <w:pStyle w:val="ListParagraph"/>
              <w:numPr>
                <w:ilvl w:val="0"/>
                <w:numId w:val="22"/>
              </w:numPr>
              <w:autoSpaceDE w:val="0"/>
              <w:autoSpaceDN w:val="0"/>
              <w:adjustRightInd w:val="0"/>
              <w:spacing w:before="0" w:after="0"/>
              <w:rPr>
                <w:rFonts w:ascii="News Gothic GDB" w:hAnsi="News Gothic GDB"/>
                <w:bCs/>
                <w:szCs w:val="22"/>
              </w:rPr>
            </w:pPr>
            <w:r>
              <w:rPr>
                <w:rFonts w:ascii="News Gothic GDB" w:hAnsi="News Gothic GDB"/>
                <w:bCs/>
                <w:szCs w:val="22"/>
              </w:rPr>
              <w:t xml:space="preserve">APMS: </w:t>
            </w:r>
            <w:hyperlink r:id="rId36" w:history="1">
              <w:r w:rsidRPr="00F303DC">
                <w:rPr>
                  <w:rStyle w:val="Hyperlink"/>
                  <w:rFonts w:ascii="News Gothic GDB" w:hAnsi="News Gothic GDB"/>
                  <w:bCs/>
                  <w:szCs w:val="22"/>
                </w:rPr>
                <w:t>Applications.xlsx</w:t>
              </w:r>
            </w:hyperlink>
          </w:p>
          <w:p w14:paraId="68D3A6B5" w14:textId="0135EF85" w:rsidR="00F303DC" w:rsidRDefault="00F303DC" w:rsidP="00082651">
            <w:pPr>
              <w:pStyle w:val="ListParagraph"/>
              <w:numPr>
                <w:ilvl w:val="0"/>
                <w:numId w:val="22"/>
              </w:numPr>
              <w:autoSpaceDE w:val="0"/>
              <w:autoSpaceDN w:val="0"/>
              <w:adjustRightInd w:val="0"/>
              <w:spacing w:before="0" w:after="0"/>
              <w:rPr>
                <w:rFonts w:ascii="News Gothic GDB" w:hAnsi="News Gothic GDB"/>
                <w:bCs/>
                <w:szCs w:val="22"/>
              </w:rPr>
            </w:pPr>
            <w:r>
              <w:rPr>
                <w:rFonts w:ascii="News Gothic GDB" w:hAnsi="News Gothic GDB"/>
                <w:bCs/>
                <w:szCs w:val="22"/>
              </w:rPr>
              <w:t>VMT:</w:t>
            </w:r>
            <w:r w:rsidRPr="00F303DC">
              <w:t xml:space="preserve"> </w:t>
            </w:r>
            <w:hyperlink r:id="rId37" w:history="1">
              <w:r w:rsidRPr="00F303DC">
                <w:rPr>
                  <w:rStyle w:val="Hyperlink"/>
                  <w:rFonts w:ascii="News Gothic GDB" w:hAnsi="News Gothic GDB"/>
                  <w:bCs/>
                  <w:szCs w:val="22"/>
                </w:rPr>
                <w:t>Vulnerability Management Tool &amp; Risk Register 2025-06-04T15_14_18+0200.xlsx</w:t>
              </w:r>
            </w:hyperlink>
          </w:p>
          <w:p w14:paraId="41C69070" w14:textId="77777777" w:rsidR="00F303DC" w:rsidRDefault="00F303DC" w:rsidP="00F303DC">
            <w:pPr>
              <w:autoSpaceDE w:val="0"/>
              <w:autoSpaceDN w:val="0"/>
              <w:adjustRightInd w:val="0"/>
              <w:spacing w:before="0" w:after="0"/>
              <w:rPr>
                <w:rFonts w:ascii="News Gothic GDB" w:hAnsi="News Gothic GDB"/>
                <w:bCs/>
                <w:szCs w:val="22"/>
              </w:rPr>
            </w:pPr>
          </w:p>
          <w:p w14:paraId="1E0537C6" w14:textId="77777777" w:rsidR="005B6CD7" w:rsidRDefault="00F303DC" w:rsidP="007C4F51">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The data was parsed and mapped in </w:t>
            </w:r>
            <w:hyperlink r:id="rId38" w:history="1">
              <w:r w:rsidRPr="00F303DC">
                <w:rPr>
                  <w:rStyle w:val="Hyperlink"/>
                  <w:rFonts w:ascii="News Gothic GDB" w:hAnsi="News Gothic GDB"/>
                  <w:bCs/>
                  <w:szCs w:val="22"/>
                </w:rPr>
                <w:t>OE - Applications Sample.xlsx</w:t>
              </w:r>
            </w:hyperlink>
            <w:r>
              <w:rPr>
                <w:rFonts w:ascii="News Gothic GDB" w:hAnsi="News Gothic GDB"/>
                <w:bCs/>
                <w:szCs w:val="22"/>
              </w:rPr>
              <w:t xml:space="preserve">, where the </w:t>
            </w:r>
            <w:r w:rsidR="005B6CD7">
              <w:rPr>
                <w:rFonts w:ascii="News Gothic GDB" w:hAnsi="News Gothic GDB"/>
                <w:bCs/>
                <w:szCs w:val="22"/>
              </w:rPr>
              <w:t xml:space="preserve">applications were classified as: </w:t>
            </w:r>
          </w:p>
          <w:p w14:paraId="526AAB0C" w14:textId="61A89053" w:rsidR="005B6CD7" w:rsidRDefault="005B6CD7" w:rsidP="00082651">
            <w:pPr>
              <w:pStyle w:val="ListParagraph"/>
              <w:numPr>
                <w:ilvl w:val="0"/>
                <w:numId w:val="22"/>
              </w:numPr>
              <w:autoSpaceDE w:val="0"/>
              <w:autoSpaceDN w:val="0"/>
              <w:adjustRightInd w:val="0"/>
              <w:spacing w:before="0" w:after="0"/>
              <w:rPr>
                <w:rFonts w:ascii="News Gothic GDB" w:hAnsi="News Gothic GDB"/>
                <w:bCs/>
                <w:szCs w:val="22"/>
              </w:rPr>
            </w:pPr>
            <w:r>
              <w:rPr>
                <w:rFonts w:ascii="News Gothic GDB" w:hAnsi="News Gothic GDB"/>
                <w:bCs/>
                <w:szCs w:val="22"/>
              </w:rPr>
              <w:t>! – Active Risk: App has an</w:t>
            </w:r>
            <w:r w:rsidRPr="005B6CD7">
              <w:rPr>
                <w:rFonts w:ascii="News Gothic GDB" w:hAnsi="News Gothic GDB"/>
                <w:bCs/>
                <w:szCs w:val="22"/>
              </w:rPr>
              <w:t xml:space="preserve"> open violation against control A.10.1.1 Cryptography, </w:t>
            </w:r>
          </w:p>
          <w:p w14:paraId="13277DF1" w14:textId="77777777" w:rsidR="00446E70" w:rsidRDefault="005B6CD7" w:rsidP="00082651">
            <w:pPr>
              <w:pStyle w:val="ListParagraph"/>
              <w:numPr>
                <w:ilvl w:val="0"/>
                <w:numId w:val="22"/>
              </w:numPr>
              <w:autoSpaceDE w:val="0"/>
              <w:autoSpaceDN w:val="0"/>
              <w:adjustRightInd w:val="0"/>
              <w:spacing w:before="0" w:after="0"/>
              <w:rPr>
                <w:rFonts w:ascii="News Gothic GDB" w:hAnsi="News Gothic GDB"/>
                <w:bCs/>
                <w:szCs w:val="22"/>
              </w:rPr>
            </w:pPr>
            <w:r>
              <w:rPr>
                <w:rFonts w:ascii="News Gothic GDB" w:hAnsi="News Gothic GDB"/>
                <w:bCs/>
                <w:szCs w:val="22"/>
              </w:rPr>
              <w:t>O – Past Risk: App had a cryptography risk in the past that is now resolved.</w:t>
            </w:r>
          </w:p>
          <w:p w14:paraId="6ECF23CE" w14:textId="58641932" w:rsidR="00F303DC" w:rsidRPr="00446E70" w:rsidRDefault="005B6CD7" w:rsidP="00082651">
            <w:pPr>
              <w:pStyle w:val="ListParagraph"/>
              <w:numPr>
                <w:ilvl w:val="0"/>
                <w:numId w:val="22"/>
              </w:numPr>
              <w:autoSpaceDE w:val="0"/>
              <w:autoSpaceDN w:val="0"/>
              <w:adjustRightInd w:val="0"/>
              <w:spacing w:before="0" w:after="0"/>
              <w:rPr>
                <w:rFonts w:ascii="News Gothic GDB" w:hAnsi="News Gothic GDB"/>
                <w:bCs/>
                <w:szCs w:val="22"/>
              </w:rPr>
            </w:pPr>
            <w:r w:rsidRPr="00446E70">
              <w:rPr>
                <w:rFonts w:ascii="News Gothic GDB" w:hAnsi="News Gothic GDB"/>
                <w:bCs/>
                <w:szCs w:val="22"/>
              </w:rPr>
              <w:t>X – Never: App had never been identified for a violation against cryptography</w:t>
            </w:r>
          </w:p>
          <w:p w14:paraId="155BCE67" w14:textId="77777777" w:rsidR="00756C56" w:rsidRDefault="00756C56" w:rsidP="00756C56">
            <w:pPr>
              <w:autoSpaceDE w:val="0"/>
              <w:autoSpaceDN w:val="0"/>
              <w:adjustRightInd w:val="0"/>
              <w:spacing w:before="0" w:after="0"/>
              <w:ind w:left="0"/>
              <w:rPr>
                <w:rFonts w:ascii="News Gothic GDB" w:hAnsi="News Gothic GDB"/>
                <w:bCs/>
                <w:szCs w:val="22"/>
              </w:rPr>
            </w:pPr>
          </w:p>
          <w:p w14:paraId="4741D55C" w14:textId="77777777" w:rsidR="00756C56" w:rsidRDefault="00756C56" w:rsidP="00756C56">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User Instructions: </w:t>
            </w:r>
          </w:p>
          <w:p w14:paraId="47A77B82" w14:textId="0EFAD173" w:rsidR="00756C56" w:rsidRDefault="00756C56" w:rsidP="00756C56">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Extract the AIDs from the ISRM tickets and consolidate to unique AIDs – ignore all other ID types with this function: </w:t>
            </w:r>
          </w:p>
          <w:p w14:paraId="6F9B3345" w14:textId="15B1B4A1" w:rsidR="00756C56" w:rsidRPr="00427C2E" w:rsidRDefault="00756C56" w:rsidP="00756C56">
            <w:pPr>
              <w:autoSpaceDE w:val="0"/>
              <w:autoSpaceDN w:val="0"/>
              <w:adjustRightInd w:val="0"/>
              <w:spacing w:before="0" w:after="0"/>
              <w:ind w:left="0"/>
              <w:rPr>
                <w:rFonts w:ascii="News Gothic GDB" w:hAnsi="News Gothic GDB"/>
                <w:bCs/>
                <w:i/>
                <w:iCs/>
                <w:szCs w:val="22"/>
              </w:rPr>
            </w:pPr>
            <w:r>
              <w:rPr>
                <w:rFonts w:ascii="News Gothic GDB" w:hAnsi="News Gothic GDB"/>
                <w:bCs/>
                <w:szCs w:val="22"/>
              </w:rPr>
              <w:t xml:space="preserve">Column 1 </w:t>
            </w:r>
            <w:r>
              <w:rPr>
                <w:rFonts w:ascii="News Gothic GDB" w:hAnsi="News Gothic GDB"/>
                <w:bCs/>
                <w:szCs w:val="22"/>
              </w:rPr>
              <w:br/>
            </w:r>
            <w:r w:rsidRPr="00427C2E">
              <w:rPr>
                <w:rFonts w:ascii="News Gothic GDB" w:hAnsi="News Gothic GDB"/>
                <w:bCs/>
                <w:i/>
                <w:iCs/>
                <w:szCs w:val="22"/>
              </w:rPr>
              <w:t>=MID(AU2,SEARCH("&gt; ",AU2)+2,100)</w:t>
            </w:r>
          </w:p>
          <w:p w14:paraId="03869361" w14:textId="7742F9E6" w:rsidR="005B6CD7" w:rsidRDefault="00756C56" w:rsidP="00756C56">
            <w:pPr>
              <w:autoSpaceDE w:val="0"/>
              <w:autoSpaceDN w:val="0"/>
              <w:adjustRightInd w:val="0"/>
              <w:spacing w:before="0" w:after="0"/>
              <w:ind w:left="0"/>
              <w:rPr>
                <w:rFonts w:ascii="News Gothic GDB" w:hAnsi="News Gothic GDB"/>
                <w:bCs/>
                <w:i/>
                <w:iCs/>
                <w:szCs w:val="22"/>
              </w:rPr>
            </w:pPr>
            <w:r>
              <w:rPr>
                <w:rFonts w:ascii="News Gothic GDB" w:hAnsi="News Gothic GDB"/>
                <w:bCs/>
                <w:szCs w:val="22"/>
              </w:rPr>
              <w:t xml:space="preserve">Column 2 </w:t>
            </w:r>
            <w:r w:rsidRPr="00427C2E">
              <w:rPr>
                <w:rFonts w:ascii="News Gothic GDB" w:hAnsi="News Gothic GDB"/>
                <w:bCs/>
                <w:i/>
                <w:iCs/>
                <w:szCs w:val="22"/>
              </w:rPr>
              <w:t>=UNIQUE(FILTER(AV2:AV726,LEFT(AV2:AV726,LEN("AID"))="AID","nope"),FALSE,FALSE</w:t>
            </w:r>
            <w:r>
              <w:rPr>
                <w:rFonts w:ascii="News Gothic GDB" w:hAnsi="News Gothic GDB"/>
                <w:bCs/>
                <w:i/>
                <w:iCs/>
                <w:szCs w:val="22"/>
              </w:rPr>
              <w:t>)</w:t>
            </w:r>
          </w:p>
          <w:p w14:paraId="172B283F" w14:textId="77777777" w:rsidR="00756C56" w:rsidRDefault="00756C56" w:rsidP="00756C56">
            <w:pPr>
              <w:autoSpaceDE w:val="0"/>
              <w:autoSpaceDN w:val="0"/>
              <w:adjustRightInd w:val="0"/>
              <w:spacing w:before="0" w:after="0"/>
              <w:ind w:left="0"/>
              <w:rPr>
                <w:rFonts w:ascii="News Gothic GDB" w:hAnsi="News Gothic GDB"/>
                <w:bCs/>
                <w:i/>
                <w:iCs/>
                <w:szCs w:val="22"/>
              </w:rPr>
            </w:pPr>
          </w:p>
          <w:p w14:paraId="634F97CA" w14:textId="7F26299E" w:rsidR="00756C56" w:rsidRDefault="00756C56" w:rsidP="00756C56">
            <w:pPr>
              <w:autoSpaceDE w:val="0"/>
              <w:autoSpaceDN w:val="0"/>
              <w:adjustRightInd w:val="0"/>
              <w:spacing w:before="0" w:after="0"/>
              <w:ind w:left="0"/>
              <w:rPr>
                <w:rFonts w:ascii="News Gothic GDB" w:hAnsi="News Gothic GDB"/>
                <w:bCs/>
                <w:szCs w:val="22"/>
              </w:rPr>
            </w:pPr>
            <w:r>
              <w:rPr>
                <w:rFonts w:ascii="News Gothic GDB" w:hAnsi="News Gothic GDB"/>
                <w:bCs/>
                <w:szCs w:val="22"/>
              </w:rPr>
              <w:t>Extract from APMS all operational Apps, reference the exclusion list and filter out affected apps with this code:</w:t>
            </w:r>
          </w:p>
          <w:p w14:paraId="4A9091FC" w14:textId="77777777" w:rsidR="00756C56" w:rsidRDefault="00756C56" w:rsidP="00756C56">
            <w:pPr>
              <w:autoSpaceDE w:val="0"/>
              <w:autoSpaceDN w:val="0"/>
              <w:adjustRightInd w:val="0"/>
              <w:spacing w:before="0" w:after="0"/>
              <w:ind w:left="0"/>
              <w:rPr>
                <w:rFonts w:ascii="News Gothic GDB" w:hAnsi="News Gothic GDB"/>
                <w:bCs/>
                <w:szCs w:val="22"/>
              </w:rPr>
            </w:pPr>
            <w:r w:rsidRPr="00E70222">
              <w:rPr>
                <w:rFonts w:ascii="News Gothic GDB" w:hAnsi="News Gothic GDB"/>
                <w:bCs/>
                <w:szCs w:val="22"/>
              </w:rPr>
              <w:t>=MATCH(B2,'Exclusion List'!$B:$B,0)</w:t>
            </w:r>
          </w:p>
          <w:p w14:paraId="1FCBAA43" w14:textId="77777777" w:rsidR="00756C56" w:rsidRDefault="00756C56" w:rsidP="00756C56">
            <w:pPr>
              <w:autoSpaceDE w:val="0"/>
              <w:autoSpaceDN w:val="0"/>
              <w:adjustRightInd w:val="0"/>
              <w:spacing w:before="0" w:after="0"/>
              <w:ind w:left="0"/>
              <w:rPr>
                <w:rFonts w:ascii="News Gothic GDB" w:hAnsi="News Gothic GDB"/>
                <w:bCs/>
                <w:szCs w:val="22"/>
              </w:rPr>
            </w:pPr>
          </w:p>
          <w:p w14:paraId="2323B514" w14:textId="77777777" w:rsidR="00756C56" w:rsidRPr="00756C56" w:rsidRDefault="00756C56" w:rsidP="00756C56">
            <w:pPr>
              <w:autoSpaceDE w:val="0"/>
              <w:autoSpaceDN w:val="0"/>
              <w:adjustRightInd w:val="0"/>
              <w:spacing w:before="0" w:after="0"/>
              <w:ind w:left="0"/>
              <w:rPr>
                <w:rFonts w:ascii="News Gothic GDB" w:hAnsi="News Gothic GDB"/>
                <w:bCs/>
                <w:szCs w:val="22"/>
              </w:rPr>
            </w:pPr>
          </w:p>
          <w:p w14:paraId="04BA902E" w14:textId="1C652A3A" w:rsidR="00F303DC" w:rsidRDefault="005B6CD7" w:rsidP="007C4F51">
            <w:pPr>
              <w:autoSpaceDE w:val="0"/>
              <w:autoSpaceDN w:val="0"/>
              <w:adjustRightInd w:val="0"/>
              <w:spacing w:before="0" w:after="0"/>
              <w:ind w:left="0"/>
              <w:rPr>
                <w:rFonts w:ascii="News Gothic GDB" w:hAnsi="News Gothic GDB"/>
                <w:bCs/>
                <w:szCs w:val="22"/>
              </w:rPr>
            </w:pPr>
            <w:r>
              <w:rPr>
                <w:rFonts w:ascii="News Gothic GDB" w:hAnsi="News Gothic GDB"/>
                <w:bCs/>
                <w:szCs w:val="22"/>
              </w:rPr>
              <w:t>In summary, a</w:t>
            </w:r>
            <w:r w:rsidR="00F303DC">
              <w:rPr>
                <w:rFonts w:ascii="News Gothic GDB" w:hAnsi="News Gothic GDB"/>
                <w:bCs/>
                <w:szCs w:val="22"/>
              </w:rPr>
              <w:t>cross all types of application hosting arrangements:</w:t>
            </w:r>
            <w:r>
              <w:rPr>
                <w:rFonts w:ascii="News Gothic GDB" w:hAnsi="News Gothic GDB"/>
                <w:bCs/>
                <w:szCs w:val="22"/>
              </w:rPr>
              <w:t xml:space="preserve"> </w:t>
            </w:r>
          </w:p>
          <w:tbl>
            <w:tblPr>
              <w:tblStyle w:val="PlainTable3"/>
              <w:tblW w:w="8715" w:type="dxa"/>
              <w:tblLayout w:type="fixed"/>
              <w:tblLook w:val="04A0" w:firstRow="1" w:lastRow="0" w:firstColumn="1" w:lastColumn="0" w:noHBand="0" w:noVBand="1"/>
            </w:tblPr>
            <w:tblGrid>
              <w:gridCol w:w="1996"/>
              <w:gridCol w:w="1276"/>
              <w:gridCol w:w="1701"/>
              <w:gridCol w:w="1701"/>
              <w:gridCol w:w="2041"/>
            </w:tblGrid>
            <w:tr w:rsidR="00F303DC" w:rsidRPr="00DA41DC" w14:paraId="04FE1A53" w14:textId="77777777" w:rsidTr="002C24BB">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996" w:type="dxa"/>
                  <w:noWrap/>
                  <w:hideMark/>
                </w:tcPr>
                <w:p w14:paraId="5C736EE7" w14:textId="77777777" w:rsidR="00F303DC" w:rsidRPr="00F303DC" w:rsidRDefault="00F303DC" w:rsidP="00F303DC">
                  <w:pPr>
                    <w:spacing w:before="0" w:after="0"/>
                    <w:ind w:left="0"/>
                    <w:rPr>
                      <w:rFonts w:ascii="News Gothic GDB" w:eastAsia="Times New Roman" w:hAnsi="News Gothic GDB" w:cs="Arial"/>
                      <w:color w:val="000000"/>
                      <w:sz w:val="20"/>
                    </w:rPr>
                  </w:pPr>
                  <w:r w:rsidRPr="00F303DC">
                    <w:rPr>
                      <w:rFonts w:ascii="News Gothic GDB" w:eastAsia="Times New Roman" w:hAnsi="News Gothic GDB" w:cs="Arial"/>
                      <w:color w:val="000000"/>
                      <w:sz w:val="20"/>
                    </w:rPr>
                    <w:t>Row Labels</w:t>
                  </w:r>
                </w:p>
              </w:tc>
              <w:tc>
                <w:tcPr>
                  <w:tcW w:w="1276" w:type="dxa"/>
                  <w:noWrap/>
                  <w:hideMark/>
                </w:tcPr>
                <w:p w14:paraId="5372862F" w14:textId="77777777" w:rsidR="00F303DC" w:rsidRPr="00F303DC" w:rsidRDefault="00F303DC" w:rsidP="005B6CD7">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F303DC">
                    <w:rPr>
                      <w:rFonts w:ascii="News Gothic GDB" w:eastAsia="Times New Roman" w:hAnsi="News Gothic GDB" w:cs="Arial"/>
                      <w:color w:val="000000"/>
                      <w:sz w:val="20"/>
                    </w:rPr>
                    <w:t>X - Never</w:t>
                  </w:r>
                </w:p>
              </w:tc>
              <w:tc>
                <w:tcPr>
                  <w:tcW w:w="1701" w:type="dxa"/>
                  <w:noWrap/>
                  <w:hideMark/>
                </w:tcPr>
                <w:p w14:paraId="6B9292FC" w14:textId="77777777" w:rsidR="00F303DC" w:rsidRPr="00F303DC" w:rsidRDefault="00F303DC" w:rsidP="005B6CD7">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F303DC">
                    <w:rPr>
                      <w:rFonts w:ascii="News Gothic GDB" w:eastAsia="Times New Roman" w:hAnsi="News Gothic GDB" w:cs="Arial"/>
                      <w:color w:val="000000"/>
                      <w:sz w:val="20"/>
                    </w:rPr>
                    <w:t>O - Past Risk</w:t>
                  </w:r>
                </w:p>
              </w:tc>
              <w:tc>
                <w:tcPr>
                  <w:tcW w:w="1701" w:type="dxa"/>
                  <w:noWrap/>
                  <w:hideMark/>
                </w:tcPr>
                <w:p w14:paraId="711DCC8C" w14:textId="77777777" w:rsidR="00F303DC" w:rsidRPr="00F303DC" w:rsidRDefault="00F303DC" w:rsidP="005B6CD7">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F303DC">
                    <w:rPr>
                      <w:rFonts w:ascii="News Gothic GDB" w:eastAsia="Times New Roman" w:hAnsi="News Gothic GDB" w:cs="Arial"/>
                      <w:color w:val="000000"/>
                      <w:sz w:val="20"/>
                    </w:rPr>
                    <w:t>! - Active Risk</w:t>
                  </w:r>
                </w:p>
              </w:tc>
              <w:tc>
                <w:tcPr>
                  <w:tcW w:w="2041" w:type="dxa"/>
                  <w:noWrap/>
                  <w:hideMark/>
                </w:tcPr>
                <w:p w14:paraId="1F3D1291" w14:textId="77777777" w:rsidR="00F303DC" w:rsidRPr="00F303DC" w:rsidRDefault="00F303DC" w:rsidP="005B6CD7">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F303DC">
                    <w:rPr>
                      <w:rFonts w:ascii="News Gothic GDB" w:eastAsia="Times New Roman" w:hAnsi="News Gothic GDB" w:cs="Arial"/>
                      <w:color w:val="000000"/>
                      <w:sz w:val="20"/>
                    </w:rPr>
                    <w:t>Grand Total</w:t>
                  </w:r>
                </w:p>
              </w:tc>
            </w:tr>
            <w:tr w:rsidR="00DA41DC" w:rsidRPr="00DA41DC" w14:paraId="3F793AA3" w14:textId="77777777" w:rsidTr="002C24B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996" w:type="dxa"/>
                  <w:noWrap/>
                  <w:hideMark/>
                </w:tcPr>
                <w:p w14:paraId="234486DF" w14:textId="77777777" w:rsidR="00DA41DC" w:rsidRPr="00F303DC" w:rsidRDefault="00DA41DC" w:rsidP="00DA41DC">
                  <w:pPr>
                    <w:spacing w:before="0" w:after="0"/>
                    <w:ind w:left="0"/>
                    <w:rPr>
                      <w:rFonts w:ascii="News Gothic GDB" w:eastAsia="Times New Roman" w:hAnsi="News Gothic GDB" w:cs="Arial"/>
                      <w:b w:val="0"/>
                      <w:bCs w:val="0"/>
                      <w:color w:val="000000"/>
                      <w:sz w:val="20"/>
                    </w:rPr>
                  </w:pPr>
                  <w:r w:rsidRPr="00F303DC">
                    <w:rPr>
                      <w:rFonts w:ascii="News Gothic GDB" w:eastAsia="Times New Roman" w:hAnsi="News Gothic GDB" w:cs="Arial"/>
                      <w:b w:val="0"/>
                      <w:bCs w:val="0"/>
                      <w:color w:val="000000"/>
                      <w:sz w:val="20"/>
                    </w:rPr>
                    <w:t>Critical</w:t>
                  </w:r>
                </w:p>
              </w:tc>
              <w:tc>
                <w:tcPr>
                  <w:tcW w:w="1276" w:type="dxa"/>
                  <w:noWrap/>
                  <w:hideMark/>
                </w:tcPr>
                <w:p w14:paraId="16F6CCA4" w14:textId="7552F303"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sz w:val="20"/>
                    </w:rPr>
                    <w:t>82</w:t>
                  </w:r>
                </w:p>
              </w:tc>
              <w:tc>
                <w:tcPr>
                  <w:tcW w:w="1701" w:type="dxa"/>
                  <w:noWrap/>
                  <w:hideMark/>
                </w:tcPr>
                <w:p w14:paraId="151568D4" w14:textId="154FCFAF"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sz w:val="20"/>
                    </w:rPr>
                    <w:t>84</w:t>
                  </w:r>
                </w:p>
              </w:tc>
              <w:tc>
                <w:tcPr>
                  <w:tcW w:w="1701" w:type="dxa"/>
                  <w:shd w:val="clear" w:color="auto" w:fill="FFC000"/>
                  <w:noWrap/>
                  <w:hideMark/>
                </w:tcPr>
                <w:p w14:paraId="716337CC" w14:textId="65F30BEA"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lang w:val="en-GB"/>
                    </w:rPr>
                  </w:pPr>
                  <w:r w:rsidRPr="00DA41DC">
                    <w:rPr>
                      <w:rFonts w:ascii="News Gothic GDB" w:hAnsi="News Gothic GDB"/>
                      <w:b/>
                      <w:bCs/>
                      <w:sz w:val="20"/>
                    </w:rPr>
                    <w:t>34 (17%)</w:t>
                  </w:r>
                </w:p>
              </w:tc>
              <w:tc>
                <w:tcPr>
                  <w:tcW w:w="2041" w:type="dxa"/>
                  <w:noWrap/>
                  <w:hideMark/>
                </w:tcPr>
                <w:p w14:paraId="06608273" w14:textId="631CA6BF"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rPr>
                  </w:pPr>
                  <w:r w:rsidRPr="00DA41DC">
                    <w:rPr>
                      <w:rFonts w:ascii="News Gothic GDB" w:hAnsi="News Gothic GDB"/>
                      <w:sz w:val="20"/>
                    </w:rPr>
                    <w:t>200</w:t>
                  </w:r>
                </w:p>
              </w:tc>
            </w:tr>
            <w:tr w:rsidR="00DA41DC" w:rsidRPr="00DA41DC" w14:paraId="15C0036E" w14:textId="77777777" w:rsidTr="002C24BB">
              <w:trPr>
                <w:trHeight w:val="285"/>
              </w:trPr>
              <w:tc>
                <w:tcPr>
                  <w:cnfStyle w:val="001000000000" w:firstRow="0" w:lastRow="0" w:firstColumn="1" w:lastColumn="0" w:oddVBand="0" w:evenVBand="0" w:oddHBand="0" w:evenHBand="0" w:firstRowFirstColumn="0" w:firstRowLastColumn="0" w:lastRowFirstColumn="0" w:lastRowLastColumn="0"/>
                  <w:tcW w:w="1996" w:type="dxa"/>
                  <w:noWrap/>
                  <w:hideMark/>
                </w:tcPr>
                <w:p w14:paraId="28CB5649" w14:textId="77777777" w:rsidR="00DA41DC" w:rsidRPr="00F303DC" w:rsidRDefault="00DA41DC" w:rsidP="00DA41DC">
                  <w:pPr>
                    <w:spacing w:before="0" w:after="0"/>
                    <w:ind w:left="0"/>
                    <w:rPr>
                      <w:rFonts w:ascii="News Gothic GDB" w:eastAsia="Times New Roman" w:hAnsi="News Gothic GDB" w:cs="Arial"/>
                      <w:b w:val="0"/>
                      <w:bCs w:val="0"/>
                      <w:color w:val="000000"/>
                      <w:sz w:val="20"/>
                    </w:rPr>
                  </w:pPr>
                  <w:r w:rsidRPr="00F303DC">
                    <w:rPr>
                      <w:rFonts w:ascii="News Gothic GDB" w:eastAsia="Times New Roman" w:hAnsi="News Gothic GDB" w:cs="Arial"/>
                      <w:b w:val="0"/>
                      <w:bCs w:val="0"/>
                      <w:color w:val="000000"/>
                      <w:sz w:val="20"/>
                    </w:rPr>
                    <w:t>Major</w:t>
                  </w:r>
                </w:p>
              </w:tc>
              <w:tc>
                <w:tcPr>
                  <w:tcW w:w="1276" w:type="dxa"/>
                  <w:noWrap/>
                  <w:hideMark/>
                </w:tcPr>
                <w:p w14:paraId="1BB9E48C" w14:textId="768FDD8E" w:rsidR="00DA41DC" w:rsidRPr="00F303DC" w:rsidRDefault="00DA41DC" w:rsidP="00DA41DC">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sz w:val="20"/>
                    </w:rPr>
                    <w:t>118</w:t>
                  </w:r>
                </w:p>
              </w:tc>
              <w:tc>
                <w:tcPr>
                  <w:tcW w:w="1701" w:type="dxa"/>
                  <w:noWrap/>
                  <w:hideMark/>
                </w:tcPr>
                <w:p w14:paraId="458180E9" w14:textId="3E7159AE" w:rsidR="00DA41DC" w:rsidRPr="00F303DC" w:rsidRDefault="00DA41DC" w:rsidP="00DA41DC">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sz w:val="20"/>
                    </w:rPr>
                    <w:t>34</w:t>
                  </w:r>
                </w:p>
              </w:tc>
              <w:tc>
                <w:tcPr>
                  <w:tcW w:w="1701" w:type="dxa"/>
                  <w:noWrap/>
                  <w:hideMark/>
                </w:tcPr>
                <w:p w14:paraId="143B5160" w14:textId="53E39A3C" w:rsidR="00DA41DC" w:rsidRPr="00F303DC" w:rsidRDefault="00DA41DC" w:rsidP="00DA41DC">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b/>
                      <w:bCs/>
                      <w:color w:val="000000"/>
                      <w:sz w:val="20"/>
                      <w:lang w:val="en-GB"/>
                    </w:rPr>
                  </w:pPr>
                  <w:r w:rsidRPr="00DA41DC">
                    <w:rPr>
                      <w:rFonts w:ascii="News Gothic GDB" w:hAnsi="News Gothic GDB"/>
                      <w:b/>
                      <w:bCs/>
                      <w:sz w:val="20"/>
                    </w:rPr>
                    <w:t>18 (11%)</w:t>
                  </w:r>
                </w:p>
              </w:tc>
              <w:tc>
                <w:tcPr>
                  <w:tcW w:w="2041" w:type="dxa"/>
                  <w:noWrap/>
                  <w:hideMark/>
                </w:tcPr>
                <w:p w14:paraId="42AD847A" w14:textId="76E55DA6" w:rsidR="00DA41DC" w:rsidRPr="00F303DC" w:rsidRDefault="00DA41DC" w:rsidP="00DA41DC">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b/>
                      <w:bCs/>
                      <w:color w:val="000000"/>
                      <w:sz w:val="20"/>
                    </w:rPr>
                  </w:pPr>
                  <w:r w:rsidRPr="00DA41DC">
                    <w:rPr>
                      <w:rFonts w:ascii="News Gothic GDB" w:hAnsi="News Gothic GDB"/>
                      <w:sz w:val="20"/>
                    </w:rPr>
                    <w:t>170</w:t>
                  </w:r>
                </w:p>
              </w:tc>
            </w:tr>
            <w:tr w:rsidR="003A57DB" w:rsidRPr="00DA41DC" w14:paraId="1910D812" w14:textId="77777777" w:rsidTr="002C24B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996" w:type="dxa"/>
                  <w:noWrap/>
                  <w:hideMark/>
                </w:tcPr>
                <w:p w14:paraId="025054E7" w14:textId="77777777" w:rsidR="00DA41DC" w:rsidRPr="00F303DC" w:rsidRDefault="00DA41DC" w:rsidP="00DA41DC">
                  <w:pPr>
                    <w:spacing w:before="0" w:after="0"/>
                    <w:ind w:left="0"/>
                    <w:rPr>
                      <w:rFonts w:ascii="News Gothic GDB" w:eastAsia="Times New Roman" w:hAnsi="News Gothic GDB" w:cs="Arial"/>
                      <w:b w:val="0"/>
                      <w:bCs w:val="0"/>
                      <w:color w:val="000000"/>
                      <w:sz w:val="20"/>
                    </w:rPr>
                  </w:pPr>
                  <w:r w:rsidRPr="00F303DC">
                    <w:rPr>
                      <w:rFonts w:ascii="News Gothic GDB" w:eastAsia="Times New Roman" w:hAnsi="News Gothic GDB" w:cs="Arial"/>
                      <w:b w:val="0"/>
                      <w:bCs w:val="0"/>
                      <w:color w:val="000000"/>
                      <w:sz w:val="20"/>
                    </w:rPr>
                    <w:t>Minor</w:t>
                  </w:r>
                </w:p>
              </w:tc>
              <w:tc>
                <w:tcPr>
                  <w:tcW w:w="1276" w:type="dxa"/>
                  <w:noWrap/>
                  <w:hideMark/>
                </w:tcPr>
                <w:p w14:paraId="5ED5CF66" w14:textId="284C6449"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sz w:val="20"/>
                    </w:rPr>
                    <w:t>70</w:t>
                  </w:r>
                </w:p>
              </w:tc>
              <w:tc>
                <w:tcPr>
                  <w:tcW w:w="1701" w:type="dxa"/>
                  <w:noWrap/>
                  <w:hideMark/>
                </w:tcPr>
                <w:p w14:paraId="4B825FB6" w14:textId="1DA6C255"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sz w:val="20"/>
                    </w:rPr>
                    <w:t>21</w:t>
                  </w:r>
                </w:p>
              </w:tc>
              <w:tc>
                <w:tcPr>
                  <w:tcW w:w="1701" w:type="dxa"/>
                  <w:noWrap/>
                  <w:hideMark/>
                </w:tcPr>
                <w:p w14:paraId="639EA9EC" w14:textId="11A465FE"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lang w:val="en-GB"/>
                    </w:rPr>
                  </w:pPr>
                  <w:r w:rsidRPr="00DA41DC">
                    <w:rPr>
                      <w:rFonts w:ascii="News Gothic GDB" w:hAnsi="News Gothic GDB"/>
                      <w:b/>
                      <w:bCs/>
                      <w:sz w:val="20"/>
                    </w:rPr>
                    <w:t>11 (11%)</w:t>
                  </w:r>
                </w:p>
              </w:tc>
              <w:tc>
                <w:tcPr>
                  <w:tcW w:w="2041" w:type="dxa"/>
                  <w:noWrap/>
                  <w:hideMark/>
                </w:tcPr>
                <w:p w14:paraId="58E9B6A6" w14:textId="17927539"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rPr>
                  </w:pPr>
                  <w:r w:rsidRPr="00DA41DC">
                    <w:rPr>
                      <w:rFonts w:ascii="News Gothic GDB" w:hAnsi="News Gothic GDB"/>
                      <w:sz w:val="20"/>
                    </w:rPr>
                    <w:t>102</w:t>
                  </w:r>
                </w:p>
              </w:tc>
            </w:tr>
            <w:tr w:rsidR="00DA41DC" w:rsidRPr="00DA41DC" w14:paraId="1DACEC01" w14:textId="77777777" w:rsidTr="002C24BB">
              <w:trPr>
                <w:trHeight w:val="285"/>
              </w:trPr>
              <w:tc>
                <w:tcPr>
                  <w:cnfStyle w:val="001000000000" w:firstRow="0" w:lastRow="0" w:firstColumn="1" w:lastColumn="0" w:oddVBand="0" w:evenVBand="0" w:oddHBand="0" w:evenHBand="0" w:firstRowFirstColumn="0" w:firstRowLastColumn="0" w:lastRowFirstColumn="0" w:lastRowLastColumn="0"/>
                  <w:tcW w:w="1996" w:type="dxa"/>
                  <w:noWrap/>
                  <w:hideMark/>
                </w:tcPr>
                <w:p w14:paraId="363DF53E" w14:textId="77777777" w:rsidR="00DA41DC" w:rsidRPr="00F303DC" w:rsidRDefault="00DA41DC" w:rsidP="00DA41DC">
                  <w:pPr>
                    <w:spacing w:before="0" w:after="0"/>
                    <w:ind w:left="0"/>
                    <w:rPr>
                      <w:rFonts w:ascii="News Gothic GDB" w:eastAsia="Times New Roman" w:hAnsi="News Gothic GDB" w:cs="Arial"/>
                      <w:b w:val="0"/>
                      <w:bCs w:val="0"/>
                      <w:color w:val="000000"/>
                      <w:sz w:val="20"/>
                    </w:rPr>
                  </w:pPr>
                  <w:r w:rsidRPr="00F303DC">
                    <w:rPr>
                      <w:rFonts w:ascii="News Gothic GDB" w:eastAsia="Times New Roman" w:hAnsi="News Gothic GDB" w:cs="Arial"/>
                      <w:b w:val="0"/>
                      <w:bCs w:val="0"/>
                      <w:color w:val="000000"/>
                      <w:sz w:val="20"/>
                    </w:rPr>
                    <w:t>Negligible</w:t>
                  </w:r>
                </w:p>
              </w:tc>
              <w:tc>
                <w:tcPr>
                  <w:tcW w:w="1276" w:type="dxa"/>
                  <w:noWrap/>
                  <w:hideMark/>
                </w:tcPr>
                <w:p w14:paraId="01F6290A" w14:textId="0A0475B8" w:rsidR="00DA41DC" w:rsidRPr="00F303DC" w:rsidRDefault="00DA41DC" w:rsidP="00DA41DC">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sz w:val="20"/>
                    </w:rPr>
                    <w:t>75</w:t>
                  </w:r>
                </w:p>
              </w:tc>
              <w:tc>
                <w:tcPr>
                  <w:tcW w:w="1701" w:type="dxa"/>
                  <w:noWrap/>
                  <w:hideMark/>
                </w:tcPr>
                <w:p w14:paraId="5B910C1E" w14:textId="666F816A" w:rsidR="00DA41DC" w:rsidRPr="00F303DC" w:rsidRDefault="00DA41DC" w:rsidP="00DA41DC">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sz w:val="20"/>
                    </w:rPr>
                    <w:t>11</w:t>
                  </w:r>
                </w:p>
              </w:tc>
              <w:tc>
                <w:tcPr>
                  <w:tcW w:w="1701" w:type="dxa"/>
                  <w:noWrap/>
                  <w:hideMark/>
                </w:tcPr>
                <w:p w14:paraId="668AD089" w14:textId="1C78DFE6" w:rsidR="00DA41DC" w:rsidRPr="00F303DC" w:rsidRDefault="00DA41DC" w:rsidP="00DA41DC">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b/>
                      <w:bCs/>
                      <w:color w:val="000000"/>
                      <w:sz w:val="20"/>
                      <w:lang w:val="en-GB"/>
                    </w:rPr>
                  </w:pPr>
                  <w:r w:rsidRPr="00DA41DC">
                    <w:rPr>
                      <w:rFonts w:ascii="News Gothic GDB" w:hAnsi="News Gothic GDB"/>
                      <w:b/>
                      <w:bCs/>
                      <w:sz w:val="20"/>
                    </w:rPr>
                    <w:t>4 (4%)</w:t>
                  </w:r>
                </w:p>
              </w:tc>
              <w:tc>
                <w:tcPr>
                  <w:tcW w:w="2041" w:type="dxa"/>
                  <w:noWrap/>
                  <w:hideMark/>
                </w:tcPr>
                <w:p w14:paraId="766F0F5A" w14:textId="1D18E546" w:rsidR="00DA41DC" w:rsidRPr="00F303DC" w:rsidRDefault="00DA41DC" w:rsidP="00DA41DC">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b/>
                      <w:bCs/>
                      <w:color w:val="000000"/>
                      <w:sz w:val="20"/>
                    </w:rPr>
                  </w:pPr>
                  <w:r w:rsidRPr="00DA41DC">
                    <w:rPr>
                      <w:rFonts w:ascii="News Gothic GDB" w:hAnsi="News Gothic GDB"/>
                      <w:sz w:val="20"/>
                    </w:rPr>
                    <w:t>90</w:t>
                  </w:r>
                </w:p>
              </w:tc>
            </w:tr>
            <w:tr w:rsidR="003A57DB" w:rsidRPr="00DA41DC" w14:paraId="474E9095" w14:textId="77777777" w:rsidTr="002C24B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996" w:type="dxa"/>
                  <w:noWrap/>
                  <w:hideMark/>
                </w:tcPr>
                <w:p w14:paraId="0DE6A308" w14:textId="77777777" w:rsidR="00DA41DC" w:rsidRPr="00F303DC" w:rsidRDefault="00DA41DC" w:rsidP="00DA41DC">
                  <w:pPr>
                    <w:spacing w:before="0" w:after="0"/>
                    <w:ind w:left="0"/>
                    <w:rPr>
                      <w:rFonts w:ascii="News Gothic GDB" w:eastAsia="Times New Roman" w:hAnsi="News Gothic GDB" w:cs="Arial"/>
                      <w:color w:val="000000"/>
                      <w:sz w:val="20"/>
                    </w:rPr>
                  </w:pPr>
                  <w:r w:rsidRPr="00F303DC">
                    <w:rPr>
                      <w:rFonts w:ascii="News Gothic GDB" w:eastAsia="Times New Roman" w:hAnsi="News Gothic GDB" w:cs="Arial"/>
                      <w:color w:val="000000"/>
                      <w:sz w:val="20"/>
                    </w:rPr>
                    <w:t>Grand Total</w:t>
                  </w:r>
                </w:p>
              </w:tc>
              <w:tc>
                <w:tcPr>
                  <w:tcW w:w="1276" w:type="dxa"/>
                  <w:noWrap/>
                  <w:hideMark/>
                </w:tcPr>
                <w:p w14:paraId="64091404" w14:textId="78DA2D21"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rPr>
                  </w:pPr>
                  <w:r w:rsidRPr="00DA41DC">
                    <w:rPr>
                      <w:rFonts w:ascii="News Gothic GDB" w:hAnsi="News Gothic GDB"/>
                      <w:b/>
                      <w:bCs/>
                      <w:sz w:val="20"/>
                    </w:rPr>
                    <w:t>345</w:t>
                  </w:r>
                </w:p>
              </w:tc>
              <w:tc>
                <w:tcPr>
                  <w:tcW w:w="1701" w:type="dxa"/>
                  <w:noWrap/>
                  <w:hideMark/>
                </w:tcPr>
                <w:p w14:paraId="4B51BA70" w14:textId="24EE7E68"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rPr>
                  </w:pPr>
                  <w:r w:rsidRPr="00DA41DC">
                    <w:rPr>
                      <w:rFonts w:ascii="News Gothic GDB" w:hAnsi="News Gothic GDB"/>
                      <w:b/>
                      <w:bCs/>
                      <w:sz w:val="20"/>
                    </w:rPr>
                    <w:t>150</w:t>
                  </w:r>
                </w:p>
              </w:tc>
              <w:tc>
                <w:tcPr>
                  <w:tcW w:w="1701" w:type="dxa"/>
                  <w:noWrap/>
                  <w:hideMark/>
                </w:tcPr>
                <w:p w14:paraId="196A447D" w14:textId="1454FD83"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lang w:val="en-GB"/>
                    </w:rPr>
                  </w:pPr>
                  <w:r w:rsidRPr="00DA41DC">
                    <w:rPr>
                      <w:rFonts w:ascii="News Gothic GDB" w:hAnsi="News Gothic GDB"/>
                      <w:b/>
                      <w:bCs/>
                      <w:sz w:val="20"/>
                    </w:rPr>
                    <w:t>67 (12%)</w:t>
                  </w:r>
                </w:p>
              </w:tc>
              <w:tc>
                <w:tcPr>
                  <w:tcW w:w="2041" w:type="dxa"/>
                  <w:noWrap/>
                  <w:hideMark/>
                </w:tcPr>
                <w:p w14:paraId="1CD2352C" w14:textId="00D4C197"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sz w:val="20"/>
                    </w:rPr>
                    <w:t>562</w:t>
                  </w:r>
                </w:p>
              </w:tc>
            </w:tr>
          </w:tbl>
          <w:p w14:paraId="10444662" w14:textId="77777777" w:rsidR="00F303DC" w:rsidRDefault="00F303DC" w:rsidP="007C4F51">
            <w:pPr>
              <w:autoSpaceDE w:val="0"/>
              <w:autoSpaceDN w:val="0"/>
              <w:adjustRightInd w:val="0"/>
              <w:spacing w:before="0" w:after="0"/>
              <w:ind w:left="0"/>
              <w:rPr>
                <w:rFonts w:ascii="News Gothic GDB" w:hAnsi="News Gothic GDB"/>
                <w:bCs/>
                <w:szCs w:val="22"/>
              </w:rPr>
            </w:pPr>
          </w:p>
          <w:p w14:paraId="1BDB7416" w14:textId="624C224B" w:rsidR="00167E2F" w:rsidRDefault="005B6CD7" w:rsidP="007C4F51">
            <w:pPr>
              <w:autoSpaceDE w:val="0"/>
              <w:autoSpaceDN w:val="0"/>
              <w:adjustRightInd w:val="0"/>
              <w:spacing w:before="0" w:after="0"/>
              <w:ind w:left="0"/>
              <w:rPr>
                <w:rFonts w:ascii="News Gothic GDB" w:hAnsi="News Gothic GDB"/>
                <w:bCs/>
                <w:szCs w:val="22"/>
              </w:rPr>
            </w:pPr>
            <w:r>
              <w:rPr>
                <w:rFonts w:ascii="News Gothic GDB" w:hAnsi="News Gothic GDB"/>
                <w:bCs/>
                <w:szCs w:val="22"/>
              </w:rPr>
              <w:t>Specifically, for on-prem or hybrid hosting arrangements, where DBG would have more direct control of the encryption state:</w:t>
            </w:r>
          </w:p>
          <w:tbl>
            <w:tblPr>
              <w:tblStyle w:val="PlainTable3"/>
              <w:tblW w:w="8715" w:type="dxa"/>
              <w:tblLayout w:type="fixed"/>
              <w:tblLook w:val="04A0" w:firstRow="1" w:lastRow="0" w:firstColumn="1" w:lastColumn="0" w:noHBand="0" w:noVBand="1"/>
            </w:tblPr>
            <w:tblGrid>
              <w:gridCol w:w="1996"/>
              <w:gridCol w:w="1276"/>
              <w:gridCol w:w="1701"/>
              <w:gridCol w:w="1701"/>
              <w:gridCol w:w="2041"/>
            </w:tblGrid>
            <w:tr w:rsidR="005B6CD7" w:rsidRPr="00FB4053" w14:paraId="129BF6AA" w14:textId="77777777" w:rsidTr="002C24BB">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996" w:type="dxa"/>
                  <w:noWrap/>
                  <w:hideMark/>
                </w:tcPr>
                <w:p w14:paraId="0D96F1AD" w14:textId="77777777" w:rsidR="005B6CD7" w:rsidRPr="00F303DC" w:rsidRDefault="005B6CD7" w:rsidP="005B6CD7">
                  <w:pPr>
                    <w:spacing w:before="0" w:after="0"/>
                    <w:ind w:left="0"/>
                    <w:rPr>
                      <w:rFonts w:ascii="News Gothic GDB" w:eastAsia="Times New Roman" w:hAnsi="News Gothic GDB" w:cs="Arial"/>
                      <w:color w:val="000000"/>
                      <w:sz w:val="20"/>
                      <w:lang w:val="en-GB"/>
                    </w:rPr>
                  </w:pPr>
                  <w:r w:rsidRPr="00F303DC">
                    <w:rPr>
                      <w:rFonts w:ascii="News Gothic GDB" w:eastAsia="Times New Roman" w:hAnsi="News Gothic GDB" w:cs="Arial"/>
                      <w:color w:val="000000"/>
                      <w:sz w:val="20"/>
                    </w:rPr>
                    <w:t>Row Labels</w:t>
                  </w:r>
                </w:p>
              </w:tc>
              <w:tc>
                <w:tcPr>
                  <w:tcW w:w="1276" w:type="dxa"/>
                  <w:noWrap/>
                  <w:hideMark/>
                </w:tcPr>
                <w:p w14:paraId="72C23ACF" w14:textId="77777777" w:rsidR="005B6CD7" w:rsidRPr="00F303DC" w:rsidRDefault="005B6CD7" w:rsidP="005B6CD7">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F303DC">
                    <w:rPr>
                      <w:rFonts w:ascii="News Gothic GDB" w:eastAsia="Times New Roman" w:hAnsi="News Gothic GDB" w:cs="Arial"/>
                      <w:color w:val="000000"/>
                      <w:sz w:val="20"/>
                    </w:rPr>
                    <w:t>X - Never</w:t>
                  </w:r>
                </w:p>
              </w:tc>
              <w:tc>
                <w:tcPr>
                  <w:tcW w:w="1701" w:type="dxa"/>
                  <w:noWrap/>
                  <w:hideMark/>
                </w:tcPr>
                <w:p w14:paraId="2057038C" w14:textId="77777777" w:rsidR="005B6CD7" w:rsidRPr="00F303DC" w:rsidRDefault="005B6CD7" w:rsidP="005B6CD7">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F303DC">
                    <w:rPr>
                      <w:rFonts w:ascii="News Gothic GDB" w:eastAsia="Times New Roman" w:hAnsi="News Gothic GDB" w:cs="Arial"/>
                      <w:color w:val="000000"/>
                      <w:sz w:val="20"/>
                    </w:rPr>
                    <w:t>O - Past Risk</w:t>
                  </w:r>
                </w:p>
              </w:tc>
              <w:tc>
                <w:tcPr>
                  <w:tcW w:w="1701" w:type="dxa"/>
                  <w:noWrap/>
                  <w:hideMark/>
                </w:tcPr>
                <w:p w14:paraId="452FDE83" w14:textId="77777777" w:rsidR="005B6CD7" w:rsidRPr="00F303DC" w:rsidRDefault="005B6CD7" w:rsidP="005B6CD7">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F303DC">
                    <w:rPr>
                      <w:rFonts w:ascii="News Gothic GDB" w:eastAsia="Times New Roman" w:hAnsi="News Gothic GDB" w:cs="Arial"/>
                      <w:color w:val="000000"/>
                      <w:sz w:val="20"/>
                    </w:rPr>
                    <w:t>! - Active Risk</w:t>
                  </w:r>
                </w:p>
              </w:tc>
              <w:tc>
                <w:tcPr>
                  <w:tcW w:w="2041" w:type="dxa"/>
                  <w:noWrap/>
                  <w:hideMark/>
                </w:tcPr>
                <w:p w14:paraId="58781A76" w14:textId="77777777" w:rsidR="005B6CD7" w:rsidRPr="00F303DC" w:rsidRDefault="005B6CD7" w:rsidP="005B6CD7">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F303DC">
                    <w:rPr>
                      <w:rFonts w:ascii="News Gothic GDB" w:eastAsia="Times New Roman" w:hAnsi="News Gothic GDB" w:cs="Arial"/>
                      <w:color w:val="000000"/>
                      <w:sz w:val="20"/>
                    </w:rPr>
                    <w:t>Grand Total</w:t>
                  </w:r>
                </w:p>
              </w:tc>
            </w:tr>
            <w:tr w:rsidR="00EA2A5F" w:rsidRPr="00FB4053" w14:paraId="1AF9BF3C" w14:textId="77777777" w:rsidTr="002C24B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996" w:type="dxa"/>
                  <w:noWrap/>
                  <w:hideMark/>
                </w:tcPr>
                <w:p w14:paraId="04528A6A" w14:textId="77777777" w:rsidR="00DA41DC" w:rsidRPr="00F303DC" w:rsidRDefault="00DA41DC" w:rsidP="00DA41DC">
                  <w:pPr>
                    <w:spacing w:before="0" w:after="0"/>
                    <w:ind w:left="0"/>
                    <w:rPr>
                      <w:rFonts w:ascii="News Gothic GDB" w:eastAsia="Times New Roman" w:hAnsi="News Gothic GDB" w:cs="Arial"/>
                      <w:b w:val="0"/>
                      <w:bCs w:val="0"/>
                      <w:color w:val="000000"/>
                      <w:sz w:val="20"/>
                    </w:rPr>
                  </w:pPr>
                  <w:r w:rsidRPr="00F303DC">
                    <w:rPr>
                      <w:rFonts w:ascii="News Gothic GDB" w:eastAsia="Times New Roman" w:hAnsi="News Gothic GDB" w:cs="Arial"/>
                      <w:b w:val="0"/>
                      <w:bCs w:val="0"/>
                      <w:color w:val="000000"/>
                      <w:sz w:val="20"/>
                    </w:rPr>
                    <w:t>Critical</w:t>
                  </w:r>
                </w:p>
              </w:tc>
              <w:tc>
                <w:tcPr>
                  <w:tcW w:w="1276" w:type="dxa"/>
                  <w:noWrap/>
                  <w:vAlign w:val="bottom"/>
                  <w:hideMark/>
                </w:tcPr>
                <w:p w14:paraId="6D94AFE4" w14:textId="10C817E6"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cs="Arial"/>
                      <w:color w:val="000000"/>
                      <w:sz w:val="20"/>
                    </w:rPr>
                    <w:t>53</w:t>
                  </w:r>
                </w:p>
              </w:tc>
              <w:tc>
                <w:tcPr>
                  <w:tcW w:w="1701" w:type="dxa"/>
                  <w:noWrap/>
                  <w:vAlign w:val="bottom"/>
                  <w:hideMark/>
                </w:tcPr>
                <w:p w14:paraId="7C2C9E2F" w14:textId="0DE66D35"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cs="Arial"/>
                      <w:color w:val="000000"/>
                      <w:sz w:val="20"/>
                    </w:rPr>
                    <w:t>69</w:t>
                  </w:r>
                </w:p>
              </w:tc>
              <w:tc>
                <w:tcPr>
                  <w:tcW w:w="1701" w:type="dxa"/>
                  <w:shd w:val="clear" w:color="auto" w:fill="C00000"/>
                  <w:noWrap/>
                  <w:hideMark/>
                </w:tcPr>
                <w:p w14:paraId="56BD61B1" w14:textId="7A580976"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lang w:val="en-GB"/>
                    </w:rPr>
                  </w:pPr>
                  <w:r>
                    <w:rPr>
                      <w:rFonts w:ascii="News Gothic GDB" w:eastAsia="Times New Roman" w:hAnsi="News Gothic GDB" w:cs="Arial"/>
                      <w:b/>
                      <w:bCs/>
                      <w:color w:val="000000"/>
                      <w:sz w:val="20"/>
                      <w:lang w:val="en-GB"/>
                    </w:rPr>
                    <w:t>3</w:t>
                  </w:r>
                  <w:r w:rsidRPr="00DA41DC">
                    <w:rPr>
                      <w:rFonts w:ascii="News Gothic GDB" w:eastAsia="Times New Roman" w:hAnsi="News Gothic GDB" w:cs="Arial"/>
                      <w:b/>
                      <w:bCs/>
                      <w:color w:val="000000"/>
                      <w:sz w:val="20"/>
                    </w:rPr>
                    <w:t>1</w:t>
                  </w:r>
                  <w:r w:rsidRPr="00DA41DC">
                    <w:rPr>
                      <w:rFonts w:ascii="News Gothic GDB" w:eastAsia="Times New Roman" w:hAnsi="News Gothic GDB" w:cs="Arial"/>
                      <w:b/>
                      <w:bCs/>
                      <w:color w:val="000000"/>
                      <w:sz w:val="20"/>
                      <w:lang w:val="en-GB"/>
                    </w:rPr>
                    <w:t xml:space="preserve"> (</w:t>
                  </w:r>
                  <w:r>
                    <w:rPr>
                      <w:rFonts w:ascii="News Gothic GDB" w:eastAsia="Times New Roman" w:hAnsi="News Gothic GDB" w:cs="Arial"/>
                      <w:b/>
                      <w:bCs/>
                      <w:color w:val="000000"/>
                      <w:sz w:val="20"/>
                      <w:lang w:val="en-GB"/>
                    </w:rPr>
                    <w:t>20</w:t>
                  </w:r>
                  <w:r w:rsidRPr="00DA41DC">
                    <w:rPr>
                      <w:rFonts w:ascii="News Gothic GDB" w:eastAsia="Times New Roman" w:hAnsi="News Gothic GDB" w:cs="Arial"/>
                      <w:b/>
                      <w:bCs/>
                      <w:color w:val="000000"/>
                      <w:sz w:val="20"/>
                      <w:lang w:val="en-GB"/>
                    </w:rPr>
                    <w:t>%)</w:t>
                  </w:r>
                </w:p>
              </w:tc>
              <w:tc>
                <w:tcPr>
                  <w:tcW w:w="2041" w:type="dxa"/>
                  <w:noWrap/>
                  <w:vAlign w:val="bottom"/>
                  <w:hideMark/>
                </w:tcPr>
                <w:p w14:paraId="3A599D71" w14:textId="481275A8"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cs="Arial"/>
                      <w:color w:val="000000"/>
                      <w:sz w:val="20"/>
                    </w:rPr>
                    <w:t>153</w:t>
                  </w:r>
                </w:p>
              </w:tc>
            </w:tr>
            <w:tr w:rsidR="00DA41DC" w:rsidRPr="00FB4053" w14:paraId="4D06F80E" w14:textId="77777777" w:rsidTr="002C24BB">
              <w:trPr>
                <w:trHeight w:val="285"/>
              </w:trPr>
              <w:tc>
                <w:tcPr>
                  <w:cnfStyle w:val="001000000000" w:firstRow="0" w:lastRow="0" w:firstColumn="1" w:lastColumn="0" w:oddVBand="0" w:evenVBand="0" w:oddHBand="0" w:evenHBand="0" w:firstRowFirstColumn="0" w:firstRowLastColumn="0" w:lastRowFirstColumn="0" w:lastRowLastColumn="0"/>
                  <w:tcW w:w="1996" w:type="dxa"/>
                  <w:noWrap/>
                  <w:hideMark/>
                </w:tcPr>
                <w:p w14:paraId="7A2A29B3" w14:textId="77777777" w:rsidR="00DA41DC" w:rsidRPr="00F303DC" w:rsidRDefault="00DA41DC" w:rsidP="00DA41DC">
                  <w:pPr>
                    <w:spacing w:before="0" w:after="0"/>
                    <w:ind w:left="0"/>
                    <w:rPr>
                      <w:rFonts w:ascii="News Gothic GDB" w:eastAsia="Times New Roman" w:hAnsi="News Gothic GDB" w:cs="Arial"/>
                      <w:b w:val="0"/>
                      <w:bCs w:val="0"/>
                      <w:color w:val="000000"/>
                      <w:sz w:val="20"/>
                    </w:rPr>
                  </w:pPr>
                  <w:r w:rsidRPr="00F303DC">
                    <w:rPr>
                      <w:rFonts w:ascii="News Gothic GDB" w:eastAsia="Times New Roman" w:hAnsi="News Gothic GDB" w:cs="Arial"/>
                      <w:b w:val="0"/>
                      <w:bCs w:val="0"/>
                      <w:color w:val="000000"/>
                      <w:sz w:val="20"/>
                    </w:rPr>
                    <w:t>Major</w:t>
                  </w:r>
                </w:p>
              </w:tc>
              <w:tc>
                <w:tcPr>
                  <w:tcW w:w="1276" w:type="dxa"/>
                  <w:noWrap/>
                  <w:vAlign w:val="bottom"/>
                  <w:hideMark/>
                </w:tcPr>
                <w:p w14:paraId="3E8EAE1D" w14:textId="5D11A45B" w:rsidR="00DA41DC" w:rsidRPr="00F303DC" w:rsidRDefault="00DA41DC" w:rsidP="00DA41DC">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cs="Arial"/>
                      <w:color w:val="000000"/>
                      <w:sz w:val="20"/>
                    </w:rPr>
                    <w:t>84</w:t>
                  </w:r>
                </w:p>
              </w:tc>
              <w:tc>
                <w:tcPr>
                  <w:tcW w:w="1701" w:type="dxa"/>
                  <w:noWrap/>
                  <w:vAlign w:val="bottom"/>
                  <w:hideMark/>
                </w:tcPr>
                <w:p w14:paraId="02BA7292" w14:textId="57BC725F" w:rsidR="00DA41DC" w:rsidRPr="00F303DC" w:rsidRDefault="00DA41DC" w:rsidP="00DA41DC">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cs="Arial"/>
                      <w:color w:val="000000"/>
                      <w:sz w:val="20"/>
                    </w:rPr>
                    <w:t>29</w:t>
                  </w:r>
                </w:p>
              </w:tc>
              <w:tc>
                <w:tcPr>
                  <w:tcW w:w="1701" w:type="dxa"/>
                  <w:noWrap/>
                  <w:hideMark/>
                </w:tcPr>
                <w:p w14:paraId="45C9EAF5" w14:textId="268D3A5B" w:rsidR="00DA41DC" w:rsidRPr="00F303DC" w:rsidRDefault="00DA41DC" w:rsidP="00DA41DC">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b/>
                      <w:bCs/>
                      <w:color w:val="000000"/>
                      <w:sz w:val="20"/>
                      <w:lang w:val="en-GB"/>
                    </w:rPr>
                  </w:pPr>
                  <w:r>
                    <w:rPr>
                      <w:rFonts w:ascii="News Gothic GDB" w:eastAsia="Times New Roman" w:hAnsi="News Gothic GDB" w:cs="Arial"/>
                      <w:b/>
                      <w:bCs/>
                      <w:color w:val="000000"/>
                      <w:sz w:val="20"/>
                      <w:lang w:val="en-GB"/>
                    </w:rPr>
                    <w:t>14</w:t>
                  </w:r>
                  <w:r w:rsidRPr="00DA41DC">
                    <w:rPr>
                      <w:rFonts w:ascii="News Gothic GDB" w:eastAsia="Times New Roman" w:hAnsi="News Gothic GDB" w:cs="Arial"/>
                      <w:b/>
                      <w:bCs/>
                      <w:color w:val="000000"/>
                      <w:sz w:val="20"/>
                      <w:lang w:val="en-GB"/>
                    </w:rPr>
                    <w:t xml:space="preserve"> (</w:t>
                  </w:r>
                  <w:r>
                    <w:rPr>
                      <w:rFonts w:ascii="News Gothic GDB" w:eastAsia="Times New Roman" w:hAnsi="News Gothic GDB" w:cs="Arial"/>
                      <w:b/>
                      <w:bCs/>
                      <w:color w:val="000000"/>
                      <w:sz w:val="20"/>
                      <w:lang w:val="en-GB"/>
                    </w:rPr>
                    <w:t>11</w:t>
                  </w:r>
                  <w:r w:rsidRPr="00DA41DC">
                    <w:rPr>
                      <w:rFonts w:ascii="News Gothic GDB" w:eastAsia="Times New Roman" w:hAnsi="News Gothic GDB" w:cs="Arial"/>
                      <w:b/>
                      <w:bCs/>
                      <w:color w:val="000000"/>
                      <w:sz w:val="20"/>
                      <w:lang w:val="en-GB"/>
                    </w:rPr>
                    <w:t>%)</w:t>
                  </w:r>
                </w:p>
              </w:tc>
              <w:tc>
                <w:tcPr>
                  <w:tcW w:w="2041" w:type="dxa"/>
                  <w:noWrap/>
                  <w:vAlign w:val="bottom"/>
                  <w:hideMark/>
                </w:tcPr>
                <w:p w14:paraId="6E47A161" w14:textId="1DF250FF" w:rsidR="00DA41DC" w:rsidRPr="00F303DC" w:rsidRDefault="00DA41DC" w:rsidP="00DA41DC">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cs="Arial"/>
                      <w:color w:val="000000"/>
                      <w:sz w:val="20"/>
                    </w:rPr>
                    <w:t>127</w:t>
                  </w:r>
                </w:p>
              </w:tc>
            </w:tr>
            <w:tr w:rsidR="003A57DB" w:rsidRPr="00FB4053" w14:paraId="44499E9B" w14:textId="77777777" w:rsidTr="002C24B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996" w:type="dxa"/>
                  <w:noWrap/>
                  <w:hideMark/>
                </w:tcPr>
                <w:p w14:paraId="1F6707A1" w14:textId="77777777" w:rsidR="00DA41DC" w:rsidRPr="00F303DC" w:rsidRDefault="00DA41DC" w:rsidP="00DA41DC">
                  <w:pPr>
                    <w:spacing w:before="0" w:after="0"/>
                    <w:ind w:left="0"/>
                    <w:rPr>
                      <w:rFonts w:ascii="News Gothic GDB" w:eastAsia="Times New Roman" w:hAnsi="News Gothic GDB" w:cs="Arial"/>
                      <w:b w:val="0"/>
                      <w:bCs w:val="0"/>
                      <w:color w:val="000000"/>
                      <w:sz w:val="20"/>
                    </w:rPr>
                  </w:pPr>
                  <w:r w:rsidRPr="00F303DC">
                    <w:rPr>
                      <w:rFonts w:ascii="News Gothic GDB" w:eastAsia="Times New Roman" w:hAnsi="News Gothic GDB" w:cs="Arial"/>
                      <w:b w:val="0"/>
                      <w:bCs w:val="0"/>
                      <w:color w:val="000000"/>
                      <w:sz w:val="20"/>
                    </w:rPr>
                    <w:t>Minor</w:t>
                  </w:r>
                </w:p>
              </w:tc>
              <w:tc>
                <w:tcPr>
                  <w:tcW w:w="1276" w:type="dxa"/>
                  <w:noWrap/>
                  <w:vAlign w:val="bottom"/>
                  <w:hideMark/>
                </w:tcPr>
                <w:p w14:paraId="4E9C7D76" w14:textId="0C06DAD8"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cs="Arial"/>
                      <w:color w:val="000000"/>
                      <w:sz w:val="20"/>
                    </w:rPr>
                    <w:t>44</w:t>
                  </w:r>
                </w:p>
              </w:tc>
              <w:tc>
                <w:tcPr>
                  <w:tcW w:w="1701" w:type="dxa"/>
                  <w:noWrap/>
                  <w:vAlign w:val="bottom"/>
                  <w:hideMark/>
                </w:tcPr>
                <w:p w14:paraId="6485E6C4" w14:textId="50163BD8"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cs="Arial"/>
                      <w:color w:val="000000"/>
                      <w:sz w:val="20"/>
                    </w:rPr>
                    <w:t>17</w:t>
                  </w:r>
                </w:p>
              </w:tc>
              <w:tc>
                <w:tcPr>
                  <w:tcW w:w="1701" w:type="dxa"/>
                  <w:noWrap/>
                  <w:hideMark/>
                </w:tcPr>
                <w:p w14:paraId="7FF2D14E" w14:textId="4D338614"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lang w:val="en-GB"/>
                    </w:rPr>
                  </w:pPr>
                  <w:r>
                    <w:rPr>
                      <w:rFonts w:ascii="News Gothic GDB" w:eastAsia="Times New Roman" w:hAnsi="News Gothic GDB" w:cs="Arial"/>
                      <w:b/>
                      <w:bCs/>
                      <w:color w:val="000000"/>
                      <w:sz w:val="20"/>
                      <w:lang w:val="en-GB"/>
                    </w:rPr>
                    <w:t>9</w:t>
                  </w:r>
                  <w:r w:rsidRPr="00DA41DC">
                    <w:rPr>
                      <w:rFonts w:ascii="News Gothic GDB" w:eastAsia="Times New Roman" w:hAnsi="News Gothic GDB" w:cs="Arial"/>
                      <w:b/>
                      <w:bCs/>
                      <w:color w:val="000000"/>
                      <w:sz w:val="20"/>
                      <w:lang w:val="en-GB"/>
                    </w:rPr>
                    <w:t xml:space="preserve"> (</w:t>
                  </w:r>
                  <w:r>
                    <w:rPr>
                      <w:rFonts w:ascii="News Gothic GDB" w:eastAsia="Times New Roman" w:hAnsi="News Gothic GDB" w:cs="Arial"/>
                      <w:b/>
                      <w:bCs/>
                      <w:color w:val="000000"/>
                      <w:sz w:val="20"/>
                      <w:lang w:val="en-GB"/>
                    </w:rPr>
                    <w:t>13</w:t>
                  </w:r>
                  <w:r w:rsidRPr="00DA41DC">
                    <w:rPr>
                      <w:rFonts w:ascii="News Gothic GDB" w:eastAsia="Times New Roman" w:hAnsi="News Gothic GDB" w:cs="Arial"/>
                      <w:b/>
                      <w:bCs/>
                      <w:color w:val="000000"/>
                      <w:sz w:val="20"/>
                      <w:lang w:val="en-GB"/>
                    </w:rPr>
                    <w:t>%)</w:t>
                  </w:r>
                </w:p>
              </w:tc>
              <w:tc>
                <w:tcPr>
                  <w:tcW w:w="2041" w:type="dxa"/>
                  <w:noWrap/>
                  <w:vAlign w:val="bottom"/>
                  <w:hideMark/>
                </w:tcPr>
                <w:p w14:paraId="215490F4" w14:textId="27C48C5C"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cs="Arial"/>
                      <w:color w:val="000000"/>
                      <w:sz w:val="20"/>
                    </w:rPr>
                    <w:t>70</w:t>
                  </w:r>
                </w:p>
              </w:tc>
            </w:tr>
            <w:tr w:rsidR="00DA41DC" w:rsidRPr="00FB4053" w14:paraId="4A4CD4BF" w14:textId="77777777" w:rsidTr="002C24BB">
              <w:trPr>
                <w:trHeight w:val="285"/>
              </w:trPr>
              <w:tc>
                <w:tcPr>
                  <w:cnfStyle w:val="001000000000" w:firstRow="0" w:lastRow="0" w:firstColumn="1" w:lastColumn="0" w:oddVBand="0" w:evenVBand="0" w:oddHBand="0" w:evenHBand="0" w:firstRowFirstColumn="0" w:firstRowLastColumn="0" w:lastRowFirstColumn="0" w:lastRowLastColumn="0"/>
                  <w:tcW w:w="1996" w:type="dxa"/>
                  <w:noWrap/>
                  <w:hideMark/>
                </w:tcPr>
                <w:p w14:paraId="57568277" w14:textId="77777777" w:rsidR="00DA41DC" w:rsidRPr="00F303DC" w:rsidRDefault="00DA41DC" w:rsidP="00DA41DC">
                  <w:pPr>
                    <w:spacing w:before="0" w:after="0"/>
                    <w:ind w:left="0"/>
                    <w:rPr>
                      <w:rFonts w:ascii="News Gothic GDB" w:eastAsia="Times New Roman" w:hAnsi="News Gothic GDB" w:cs="Arial"/>
                      <w:b w:val="0"/>
                      <w:bCs w:val="0"/>
                      <w:color w:val="000000"/>
                      <w:sz w:val="20"/>
                    </w:rPr>
                  </w:pPr>
                  <w:r w:rsidRPr="00F303DC">
                    <w:rPr>
                      <w:rFonts w:ascii="News Gothic GDB" w:eastAsia="Times New Roman" w:hAnsi="News Gothic GDB" w:cs="Arial"/>
                      <w:b w:val="0"/>
                      <w:bCs w:val="0"/>
                      <w:color w:val="000000"/>
                      <w:sz w:val="20"/>
                    </w:rPr>
                    <w:t>Negligible</w:t>
                  </w:r>
                </w:p>
              </w:tc>
              <w:tc>
                <w:tcPr>
                  <w:tcW w:w="1276" w:type="dxa"/>
                  <w:noWrap/>
                  <w:vAlign w:val="bottom"/>
                  <w:hideMark/>
                </w:tcPr>
                <w:p w14:paraId="2CD7E71F" w14:textId="04AAA767" w:rsidR="00DA41DC" w:rsidRPr="00F303DC" w:rsidRDefault="00DA41DC" w:rsidP="00DA41DC">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cs="Arial"/>
                      <w:color w:val="000000"/>
                      <w:sz w:val="20"/>
                    </w:rPr>
                    <w:t>46</w:t>
                  </w:r>
                </w:p>
              </w:tc>
              <w:tc>
                <w:tcPr>
                  <w:tcW w:w="1701" w:type="dxa"/>
                  <w:noWrap/>
                  <w:vAlign w:val="bottom"/>
                  <w:hideMark/>
                </w:tcPr>
                <w:p w14:paraId="71CA6C92" w14:textId="6467CAEA" w:rsidR="00DA41DC" w:rsidRPr="00F303DC" w:rsidRDefault="00DA41DC" w:rsidP="00DA41DC">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cs="Arial"/>
                      <w:color w:val="000000"/>
                      <w:sz w:val="20"/>
                    </w:rPr>
                    <w:t>6</w:t>
                  </w:r>
                </w:p>
              </w:tc>
              <w:tc>
                <w:tcPr>
                  <w:tcW w:w="1701" w:type="dxa"/>
                  <w:noWrap/>
                  <w:hideMark/>
                </w:tcPr>
                <w:p w14:paraId="7DB414D9" w14:textId="00A6B768" w:rsidR="00DA41DC" w:rsidRPr="00F303DC" w:rsidRDefault="00DA41DC" w:rsidP="00DA41DC">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b/>
                      <w:bCs/>
                      <w:color w:val="000000"/>
                      <w:sz w:val="20"/>
                      <w:lang w:val="en-GB"/>
                    </w:rPr>
                  </w:pPr>
                  <w:r>
                    <w:rPr>
                      <w:rFonts w:ascii="News Gothic GDB" w:eastAsia="Times New Roman" w:hAnsi="News Gothic GDB" w:cs="Arial"/>
                      <w:b/>
                      <w:bCs/>
                      <w:color w:val="000000"/>
                      <w:sz w:val="20"/>
                      <w:lang w:val="en-GB"/>
                    </w:rPr>
                    <w:t>2</w:t>
                  </w:r>
                  <w:r w:rsidRPr="00DA41DC">
                    <w:rPr>
                      <w:rFonts w:ascii="News Gothic GDB" w:eastAsia="Times New Roman" w:hAnsi="News Gothic GDB" w:cs="Arial"/>
                      <w:b/>
                      <w:bCs/>
                      <w:color w:val="000000"/>
                      <w:sz w:val="20"/>
                      <w:lang w:val="en-GB"/>
                    </w:rPr>
                    <w:t xml:space="preserve"> (</w:t>
                  </w:r>
                  <w:r>
                    <w:rPr>
                      <w:rFonts w:ascii="News Gothic GDB" w:eastAsia="Times New Roman" w:hAnsi="News Gothic GDB" w:cs="Arial"/>
                      <w:b/>
                      <w:bCs/>
                      <w:color w:val="000000"/>
                      <w:sz w:val="20"/>
                      <w:lang w:val="en-GB"/>
                    </w:rPr>
                    <w:t>4</w:t>
                  </w:r>
                  <w:r w:rsidRPr="00DA41DC">
                    <w:rPr>
                      <w:rFonts w:ascii="News Gothic GDB" w:eastAsia="Times New Roman" w:hAnsi="News Gothic GDB" w:cs="Arial"/>
                      <w:b/>
                      <w:bCs/>
                      <w:color w:val="000000"/>
                      <w:sz w:val="20"/>
                      <w:lang w:val="en-GB"/>
                    </w:rPr>
                    <w:t>%)</w:t>
                  </w:r>
                </w:p>
              </w:tc>
              <w:tc>
                <w:tcPr>
                  <w:tcW w:w="2041" w:type="dxa"/>
                  <w:noWrap/>
                  <w:vAlign w:val="bottom"/>
                  <w:hideMark/>
                </w:tcPr>
                <w:p w14:paraId="0090B3C2" w14:textId="2C48B131" w:rsidR="00DA41DC" w:rsidRPr="00F303DC" w:rsidRDefault="00DA41DC" w:rsidP="00DA41DC">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cs="Arial"/>
                      <w:color w:val="000000"/>
                      <w:sz w:val="20"/>
                    </w:rPr>
                    <w:t>54</w:t>
                  </w:r>
                </w:p>
              </w:tc>
            </w:tr>
            <w:tr w:rsidR="003A57DB" w:rsidRPr="00FB4053" w14:paraId="1D443CBD" w14:textId="77777777" w:rsidTr="002C24B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996" w:type="dxa"/>
                  <w:noWrap/>
                  <w:hideMark/>
                </w:tcPr>
                <w:p w14:paraId="008A70DE" w14:textId="77777777" w:rsidR="00DA41DC" w:rsidRPr="00F303DC" w:rsidRDefault="00DA41DC" w:rsidP="00DA41DC">
                  <w:pPr>
                    <w:spacing w:before="0" w:after="0"/>
                    <w:ind w:left="0"/>
                    <w:rPr>
                      <w:rFonts w:ascii="News Gothic GDB" w:eastAsia="Times New Roman" w:hAnsi="News Gothic GDB" w:cs="Arial"/>
                      <w:color w:val="000000"/>
                      <w:sz w:val="20"/>
                    </w:rPr>
                  </w:pPr>
                  <w:r w:rsidRPr="00F303DC">
                    <w:rPr>
                      <w:rFonts w:ascii="News Gothic GDB" w:eastAsia="Times New Roman" w:hAnsi="News Gothic GDB" w:cs="Arial"/>
                      <w:color w:val="000000"/>
                      <w:sz w:val="20"/>
                    </w:rPr>
                    <w:t>Grand Total</w:t>
                  </w:r>
                </w:p>
              </w:tc>
              <w:tc>
                <w:tcPr>
                  <w:tcW w:w="1276" w:type="dxa"/>
                  <w:noWrap/>
                  <w:vAlign w:val="bottom"/>
                  <w:hideMark/>
                </w:tcPr>
                <w:p w14:paraId="5A18AC8B" w14:textId="48B97B69"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cs="Arial"/>
                      <w:color w:val="000000"/>
                      <w:sz w:val="20"/>
                    </w:rPr>
                    <w:t>227</w:t>
                  </w:r>
                </w:p>
              </w:tc>
              <w:tc>
                <w:tcPr>
                  <w:tcW w:w="1701" w:type="dxa"/>
                  <w:noWrap/>
                  <w:vAlign w:val="bottom"/>
                  <w:hideMark/>
                </w:tcPr>
                <w:p w14:paraId="7FA03DAA" w14:textId="0270BA39"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cs="Arial"/>
                      <w:color w:val="000000"/>
                      <w:sz w:val="20"/>
                    </w:rPr>
                    <w:t>121</w:t>
                  </w:r>
                </w:p>
              </w:tc>
              <w:tc>
                <w:tcPr>
                  <w:tcW w:w="1701" w:type="dxa"/>
                  <w:noWrap/>
                  <w:hideMark/>
                </w:tcPr>
                <w:p w14:paraId="416AA103" w14:textId="300B030C"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lang w:val="en-GB"/>
                    </w:rPr>
                  </w:pPr>
                  <w:r>
                    <w:rPr>
                      <w:rFonts w:ascii="News Gothic GDB" w:eastAsia="Times New Roman" w:hAnsi="News Gothic GDB" w:cs="Arial"/>
                      <w:b/>
                      <w:bCs/>
                      <w:color w:val="000000"/>
                      <w:sz w:val="20"/>
                      <w:lang w:val="en-GB"/>
                    </w:rPr>
                    <w:t>56</w:t>
                  </w:r>
                  <w:r w:rsidRPr="00DA41DC">
                    <w:rPr>
                      <w:rFonts w:ascii="News Gothic GDB" w:eastAsia="Times New Roman" w:hAnsi="News Gothic GDB" w:cs="Arial"/>
                      <w:b/>
                      <w:bCs/>
                      <w:color w:val="000000"/>
                      <w:sz w:val="20"/>
                      <w:lang w:val="en-GB"/>
                    </w:rPr>
                    <w:t xml:space="preserve"> (</w:t>
                  </w:r>
                  <w:r>
                    <w:rPr>
                      <w:rFonts w:ascii="News Gothic GDB" w:eastAsia="Times New Roman" w:hAnsi="News Gothic GDB" w:cs="Arial"/>
                      <w:b/>
                      <w:bCs/>
                      <w:color w:val="000000"/>
                      <w:sz w:val="20"/>
                      <w:lang w:val="en-GB"/>
                    </w:rPr>
                    <w:t>14</w:t>
                  </w:r>
                  <w:r w:rsidRPr="00DA41DC">
                    <w:rPr>
                      <w:rFonts w:ascii="News Gothic GDB" w:eastAsia="Times New Roman" w:hAnsi="News Gothic GDB" w:cs="Arial"/>
                      <w:b/>
                      <w:bCs/>
                      <w:color w:val="000000"/>
                      <w:sz w:val="20"/>
                      <w:lang w:val="en-GB"/>
                    </w:rPr>
                    <w:t>%)</w:t>
                  </w:r>
                </w:p>
              </w:tc>
              <w:tc>
                <w:tcPr>
                  <w:tcW w:w="2041" w:type="dxa"/>
                  <w:noWrap/>
                  <w:vAlign w:val="bottom"/>
                  <w:hideMark/>
                </w:tcPr>
                <w:p w14:paraId="32AFCC7A" w14:textId="6D98813C" w:rsidR="00DA41DC" w:rsidRPr="00F303DC" w:rsidRDefault="00DA41DC" w:rsidP="00DA41DC">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A41DC">
                    <w:rPr>
                      <w:rFonts w:ascii="News Gothic GDB" w:hAnsi="News Gothic GDB" w:cs="Arial"/>
                      <w:color w:val="000000"/>
                      <w:sz w:val="20"/>
                    </w:rPr>
                    <w:t>404</w:t>
                  </w:r>
                </w:p>
              </w:tc>
            </w:tr>
          </w:tbl>
          <w:p w14:paraId="1D9FF31B" w14:textId="77777777" w:rsidR="005B6CD7" w:rsidRDefault="005B6CD7" w:rsidP="007C4F51">
            <w:pPr>
              <w:autoSpaceDE w:val="0"/>
              <w:autoSpaceDN w:val="0"/>
              <w:adjustRightInd w:val="0"/>
              <w:spacing w:before="0" w:after="0"/>
              <w:ind w:left="0"/>
              <w:rPr>
                <w:rFonts w:ascii="News Gothic GDB" w:hAnsi="News Gothic GDB"/>
                <w:bCs/>
                <w:szCs w:val="22"/>
              </w:rPr>
            </w:pPr>
          </w:p>
          <w:p w14:paraId="5927E50A" w14:textId="75630C01" w:rsidR="00365920" w:rsidRPr="00446E70" w:rsidRDefault="151DEDB0" w:rsidP="7A32E7E9">
            <w:pPr>
              <w:autoSpaceDE w:val="0"/>
              <w:autoSpaceDN w:val="0"/>
              <w:adjustRightInd w:val="0"/>
              <w:spacing w:before="0" w:after="0"/>
              <w:ind w:left="0"/>
              <w:rPr>
                <w:rFonts w:ascii="News Gothic GDB" w:hAnsi="News Gothic GDB"/>
                <w:color w:val="FF0000"/>
              </w:rPr>
            </w:pPr>
            <w:r w:rsidRPr="7A32E7E9">
              <w:rPr>
                <w:rFonts w:ascii="News Gothic GDB" w:hAnsi="News Gothic GDB"/>
                <w:color w:val="FF0000"/>
              </w:rPr>
              <w:t xml:space="preserve"> </w:t>
            </w:r>
          </w:p>
          <w:p w14:paraId="1711E5B2" w14:textId="77777777" w:rsidR="00446E70" w:rsidRDefault="00446E70" w:rsidP="00365920">
            <w:pPr>
              <w:autoSpaceDE w:val="0"/>
              <w:autoSpaceDN w:val="0"/>
              <w:adjustRightInd w:val="0"/>
              <w:spacing w:before="0" w:after="0"/>
              <w:ind w:left="0"/>
              <w:rPr>
                <w:rFonts w:ascii="News Gothic GDB" w:hAnsi="News Gothic GDB"/>
                <w:bCs/>
                <w:szCs w:val="22"/>
              </w:rPr>
            </w:pPr>
          </w:p>
          <w:p w14:paraId="2A8798F8" w14:textId="5F2087C9" w:rsidR="00446E70" w:rsidRPr="00446E70" w:rsidRDefault="00446E70" w:rsidP="00365920">
            <w:pPr>
              <w:autoSpaceDE w:val="0"/>
              <w:autoSpaceDN w:val="0"/>
              <w:adjustRightInd w:val="0"/>
              <w:spacing w:before="0" w:after="0"/>
              <w:ind w:left="0"/>
              <w:rPr>
                <w:rFonts w:ascii="News Gothic GDB" w:hAnsi="News Gothic GDB"/>
                <w:b/>
                <w:szCs w:val="22"/>
              </w:rPr>
            </w:pPr>
            <w:r w:rsidRPr="00446E70">
              <w:rPr>
                <w:rFonts w:ascii="News Gothic GDB" w:hAnsi="News Gothic GDB"/>
                <w:b/>
                <w:szCs w:val="22"/>
              </w:rPr>
              <w:t xml:space="preserve">3.1b – </w:t>
            </w:r>
            <w:r>
              <w:rPr>
                <w:rFonts w:ascii="News Gothic GDB" w:hAnsi="News Gothic GDB"/>
                <w:b/>
                <w:szCs w:val="22"/>
              </w:rPr>
              <w:t xml:space="preserve">Deep dive into the affected </w:t>
            </w:r>
            <w:r w:rsidR="00B80482">
              <w:rPr>
                <w:rFonts w:ascii="News Gothic GDB" w:hAnsi="News Gothic GDB"/>
                <w:b/>
                <w:szCs w:val="22"/>
              </w:rPr>
              <w:t>3</w:t>
            </w:r>
            <w:r>
              <w:rPr>
                <w:rFonts w:ascii="News Gothic GDB" w:hAnsi="News Gothic GDB"/>
                <w:b/>
                <w:szCs w:val="22"/>
              </w:rPr>
              <w:t>1 Critical Applications</w:t>
            </w:r>
            <w:r w:rsidR="00B80482">
              <w:rPr>
                <w:rFonts w:ascii="News Gothic GDB" w:hAnsi="News Gothic GDB"/>
                <w:b/>
                <w:szCs w:val="22"/>
              </w:rPr>
              <w:t xml:space="preserve"> with active risks</w:t>
            </w:r>
            <w:r>
              <w:rPr>
                <w:rFonts w:ascii="News Gothic GDB" w:hAnsi="News Gothic GDB"/>
                <w:b/>
                <w:szCs w:val="22"/>
              </w:rPr>
              <w:t xml:space="preserve"> (</w:t>
            </w:r>
            <w:r w:rsidR="00B80482">
              <w:rPr>
                <w:rFonts w:ascii="News Gothic GDB" w:hAnsi="News Gothic GDB"/>
                <w:b/>
                <w:szCs w:val="22"/>
              </w:rPr>
              <w:t>20</w:t>
            </w:r>
            <w:r>
              <w:rPr>
                <w:rFonts w:ascii="News Gothic GDB" w:hAnsi="News Gothic GDB"/>
                <w:b/>
                <w:szCs w:val="22"/>
              </w:rPr>
              <w:t>%)</w:t>
            </w:r>
          </w:p>
          <w:p w14:paraId="0CA4CF4B" w14:textId="77777777" w:rsidR="00446E70" w:rsidRPr="00FB4053" w:rsidRDefault="00446E70" w:rsidP="00365920">
            <w:pPr>
              <w:autoSpaceDE w:val="0"/>
              <w:autoSpaceDN w:val="0"/>
              <w:adjustRightInd w:val="0"/>
              <w:spacing w:before="0" w:after="0"/>
              <w:ind w:left="0"/>
              <w:rPr>
                <w:rFonts w:ascii="News Gothic GDB" w:hAnsi="News Gothic GDB"/>
                <w:bCs/>
                <w:sz w:val="20"/>
              </w:rPr>
            </w:pPr>
          </w:p>
          <w:tbl>
            <w:tblPr>
              <w:tblStyle w:val="ListTable1Light"/>
              <w:tblW w:w="5000" w:type="pct"/>
              <w:tblLayout w:type="fixed"/>
              <w:tblLook w:val="04A0" w:firstRow="1" w:lastRow="0" w:firstColumn="1" w:lastColumn="0" w:noHBand="0" w:noVBand="1"/>
            </w:tblPr>
            <w:tblGrid>
              <w:gridCol w:w="3116"/>
              <w:gridCol w:w="1051"/>
              <w:gridCol w:w="1099"/>
              <w:gridCol w:w="4326"/>
            </w:tblGrid>
            <w:tr w:rsidR="00B30CBF" w:rsidRPr="00E32DB0" w14:paraId="0E5E0383" w14:textId="77777777" w:rsidTr="002C24B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195428F6" w14:textId="77777777" w:rsidR="00315801" w:rsidRPr="00D327A2" w:rsidRDefault="00315801" w:rsidP="00D327A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Application Name</w:t>
                  </w:r>
                </w:p>
              </w:tc>
              <w:tc>
                <w:tcPr>
                  <w:tcW w:w="548" w:type="pct"/>
                  <w:noWrap/>
                  <w:hideMark/>
                </w:tcPr>
                <w:p w14:paraId="4CB41792" w14:textId="77777777" w:rsidR="00315801" w:rsidRPr="00E32DB0" w:rsidRDefault="00315801" w:rsidP="00D327A2">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News Gothic GDB" w:eastAsia="Times New Roman" w:hAnsi="News Gothic GDB" w:cs="Arial"/>
                      <w:b w:val="0"/>
                      <w:bCs w:val="0"/>
                      <w:color w:val="000000"/>
                      <w:sz w:val="20"/>
                      <w:lang w:val="en-GB"/>
                    </w:rPr>
                  </w:pPr>
                  <w:r w:rsidRPr="00E32DB0">
                    <w:rPr>
                      <w:rFonts w:ascii="News Gothic GDB" w:eastAsia="Times New Roman" w:hAnsi="News Gothic GDB" w:cs="Arial"/>
                      <w:color w:val="000000"/>
                      <w:sz w:val="20"/>
                      <w:lang w:val="en-GB"/>
                    </w:rPr>
                    <w:t>APMS</w:t>
                  </w:r>
                </w:p>
                <w:p w14:paraId="33F90A57" w14:textId="77777777" w:rsidR="00315801" w:rsidRPr="00D327A2" w:rsidRDefault="00315801" w:rsidP="00D327A2">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lang w:val="en-GB"/>
                    </w:rPr>
                  </w:pPr>
                  <w:r w:rsidRPr="00E32DB0">
                    <w:rPr>
                      <w:rFonts w:ascii="News Gothic GDB" w:eastAsia="Times New Roman" w:hAnsi="News Gothic GDB" w:cs="Arial"/>
                      <w:color w:val="000000"/>
                      <w:sz w:val="20"/>
                      <w:lang w:val="en-GB"/>
                    </w:rPr>
                    <w:t>AID</w:t>
                  </w:r>
                </w:p>
              </w:tc>
              <w:tc>
                <w:tcPr>
                  <w:tcW w:w="573" w:type="pct"/>
                  <w:tcBorders>
                    <w:bottom w:val="single" w:sz="4" w:space="0" w:color="FFFFFF" w:themeColor="background1"/>
                  </w:tcBorders>
                </w:tcPr>
                <w:p w14:paraId="740E7E53" w14:textId="77777777" w:rsidR="00315801" w:rsidRPr="00E32DB0" w:rsidRDefault="00315801" w:rsidP="00D327A2">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News Gothic GDB" w:eastAsia="Times New Roman" w:hAnsi="News Gothic GDB" w:cs="Arial"/>
                      <w:b w:val="0"/>
                      <w:bCs w:val="0"/>
                      <w:color w:val="000000"/>
                      <w:sz w:val="20"/>
                      <w:lang w:val="en-GB"/>
                    </w:rPr>
                  </w:pPr>
                  <w:r w:rsidRPr="00E32DB0">
                    <w:rPr>
                      <w:rFonts w:ascii="News Gothic GDB" w:eastAsia="Times New Roman" w:hAnsi="News Gothic GDB" w:cs="Arial"/>
                      <w:color w:val="000000"/>
                      <w:sz w:val="20"/>
                      <w:lang w:val="en-GB"/>
                    </w:rPr>
                    <w:t>Issue Age</w:t>
                  </w:r>
                </w:p>
                <w:p w14:paraId="6B11245F" w14:textId="77777777" w:rsidR="00315801" w:rsidRPr="00E32DB0" w:rsidRDefault="00315801" w:rsidP="00D327A2">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lang w:val="en-GB"/>
                    </w:rPr>
                  </w:pPr>
                  <w:r w:rsidRPr="00E32DB0">
                    <w:rPr>
                      <w:rFonts w:ascii="News Gothic GDB" w:eastAsia="Times New Roman" w:hAnsi="News Gothic GDB" w:cs="Arial"/>
                      <w:color w:val="000000"/>
                      <w:sz w:val="20"/>
                      <w:lang w:val="en-GB"/>
                    </w:rPr>
                    <w:t>(Years)</w:t>
                  </w:r>
                </w:p>
              </w:tc>
              <w:tc>
                <w:tcPr>
                  <w:tcW w:w="2255" w:type="pct"/>
                </w:tcPr>
                <w:p w14:paraId="0BAD31D9" w14:textId="77777777" w:rsidR="00315801" w:rsidRPr="00E32DB0" w:rsidRDefault="00315801" w:rsidP="00D327A2">
                  <w:pPr>
                    <w:spacing w:before="0" w:after="0"/>
                    <w:ind w:left="0"/>
                    <w:jc w:val="center"/>
                    <w:cnfStyle w:val="100000000000" w:firstRow="1"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lang w:val="en-GB"/>
                    </w:rPr>
                  </w:pPr>
                  <w:r w:rsidRPr="00E32DB0">
                    <w:rPr>
                      <w:rFonts w:ascii="News Gothic GDB" w:eastAsia="Times New Roman" w:hAnsi="News Gothic GDB" w:cs="Arial"/>
                      <w:color w:val="000000"/>
                      <w:sz w:val="20"/>
                      <w:lang w:val="en-GB"/>
                    </w:rPr>
                    <w:t>IA Comments</w:t>
                  </w:r>
                </w:p>
              </w:tc>
            </w:tr>
            <w:tr w:rsidR="00B30CBF" w:rsidRPr="00E32DB0" w14:paraId="5051C7BB" w14:textId="77777777" w:rsidTr="002C24B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47B97C7A" w14:textId="77777777" w:rsidR="00315801" w:rsidRPr="00D327A2" w:rsidRDefault="00315801" w:rsidP="00D327A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T7</w:t>
                  </w:r>
                </w:p>
              </w:tc>
              <w:tc>
                <w:tcPr>
                  <w:tcW w:w="548" w:type="pct"/>
                  <w:noWrap/>
                  <w:hideMark/>
                </w:tcPr>
                <w:p w14:paraId="31E91D87" w14:textId="77777777" w:rsidR="00315801" w:rsidRPr="00D327A2" w:rsidRDefault="00315801" w:rsidP="00D327A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AID011</w:t>
                  </w:r>
                </w:p>
              </w:tc>
              <w:tc>
                <w:tcPr>
                  <w:tcW w:w="573" w:type="pct"/>
                  <w:tcBorders>
                    <w:top w:val="single" w:sz="4" w:space="0" w:color="FFFFFF" w:themeColor="background1"/>
                    <w:bottom w:val="single" w:sz="4" w:space="0" w:color="FFFFFF" w:themeColor="background1"/>
                  </w:tcBorders>
                  <w:shd w:val="clear" w:color="auto" w:fill="C00000"/>
                </w:tcPr>
                <w:p w14:paraId="571E8947" w14:textId="77777777" w:rsidR="00315801" w:rsidRPr="00E32DB0" w:rsidRDefault="00315801" w:rsidP="00D327A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5</w:t>
                  </w:r>
                </w:p>
              </w:tc>
              <w:tc>
                <w:tcPr>
                  <w:tcW w:w="2255" w:type="pct"/>
                </w:tcPr>
                <w:p w14:paraId="49853C56" w14:textId="60C3C7F9" w:rsidR="00315801" w:rsidRPr="00865E41" w:rsidRDefault="00315801" w:rsidP="00D327A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b/>
                      <w:bCs/>
                      <w:sz w:val="20"/>
                      <w:u w:val="single"/>
                    </w:rPr>
                  </w:pPr>
                  <w:r w:rsidRPr="00865E41">
                    <w:rPr>
                      <w:rFonts w:ascii="News Gothic GDB" w:hAnsi="News Gothic GDB"/>
                      <w:b/>
                      <w:bCs/>
                      <w:sz w:val="20"/>
                      <w:u w:val="single"/>
                    </w:rPr>
                    <w:t>3xR3, 2xR2</w:t>
                  </w:r>
                </w:p>
                <w:p w14:paraId="236AB941" w14:textId="0C3F97D0" w:rsidR="00315801" w:rsidRPr="00E32DB0" w:rsidRDefault="00315801" w:rsidP="00315801">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sz w:val="20"/>
                    </w:rPr>
                  </w:pPr>
                  <w:r>
                    <w:rPr>
                      <w:rFonts w:ascii="News Gothic GDB" w:hAnsi="News Gothic GDB"/>
                      <w:sz w:val="20"/>
                    </w:rPr>
                    <w:t>Continuously avoided/reassessed since 2020. Currently accepted risk in 2024 is rated R3</w:t>
                  </w:r>
                </w:p>
              </w:tc>
            </w:tr>
            <w:tr w:rsidR="00741509" w:rsidRPr="00E32DB0" w14:paraId="4178A904" w14:textId="77777777" w:rsidTr="002C24BB">
              <w:trPr>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6C6837F5" w14:textId="77777777" w:rsidR="00315801" w:rsidRPr="00D327A2" w:rsidRDefault="00315801" w:rsidP="00D327A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OTC CCP</w:t>
                  </w:r>
                </w:p>
              </w:tc>
              <w:tc>
                <w:tcPr>
                  <w:tcW w:w="548" w:type="pct"/>
                  <w:noWrap/>
                  <w:hideMark/>
                </w:tcPr>
                <w:p w14:paraId="7537A8D6" w14:textId="77777777" w:rsidR="00315801" w:rsidRPr="00D327A2" w:rsidRDefault="00315801" w:rsidP="00D327A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AID020</w:t>
                  </w:r>
                </w:p>
              </w:tc>
              <w:tc>
                <w:tcPr>
                  <w:tcW w:w="573" w:type="pct"/>
                  <w:tcBorders>
                    <w:top w:val="single" w:sz="4" w:space="0" w:color="FFFFFF" w:themeColor="background1"/>
                    <w:bottom w:val="single" w:sz="4" w:space="0" w:color="FFFFFF" w:themeColor="background1"/>
                  </w:tcBorders>
                  <w:shd w:val="clear" w:color="auto" w:fill="C00000"/>
                </w:tcPr>
                <w:p w14:paraId="73551D3D" w14:textId="77777777" w:rsidR="00315801" w:rsidRPr="00E32DB0" w:rsidRDefault="00315801" w:rsidP="00D327A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5</w:t>
                  </w:r>
                </w:p>
              </w:tc>
              <w:tc>
                <w:tcPr>
                  <w:tcW w:w="2255" w:type="pct"/>
                </w:tcPr>
                <w:p w14:paraId="48D11A11" w14:textId="77777777" w:rsidR="00315801" w:rsidRPr="00865E41" w:rsidRDefault="00315801" w:rsidP="00D327A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b/>
                      <w:bCs/>
                      <w:sz w:val="20"/>
                      <w:u w:val="single"/>
                    </w:rPr>
                  </w:pPr>
                  <w:r w:rsidRPr="00865E41">
                    <w:rPr>
                      <w:rFonts w:ascii="News Gothic GDB" w:hAnsi="News Gothic GDB"/>
                      <w:b/>
                      <w:bCs/>
                      <w:sz w:val="20"/>
                      <w:u w:val="single"/>
                    </w:rPr>
                    <w:t>2xR3, 1xR1</w:t>
                  </w:r>
                </w:p>
                <w:p w14:paraId="234FA4F9" w14:textId="5FC1870D" w:rsidR="00315801" w:rsidRPr="00315801" w:rsidRDefault="00315801" w:rsidP="00D327A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sz w:val="20"/>
                    </w:rPr>
                  </w:pPr>
                  <w:r>
                    <w:rPr>
                      <w:rFonts w:ascii="News Gothic GDB" w:hAnsi="News Gothic GDB"/>
                      <w:sz w:val="20"/>
                    </w:rPr>
                    <w:t>Avoided from 2020-2021. New risk in 2024 just R1</w:t>
                  </w:r>
                </w:p>
              </w:tc>
            </w:tr>
            <w:tr w:rsidR="00B30CBF" w:rsidRPr="00E32DB0" w14:paraId="7819CEEF" w14:textId="77777777" w:rsidTr="002C24B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4CF8E002" w14:textId="77777777" w:rsidR="00315801" w:rsidRPr="00D327A2" w:rsidRDefault="00315801" w:rsidP="00D327A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F7</w:t>
                  </w:r>
                </w:p>
              </w:tc>
              <w:tc>
                <w:tcPr>
                  <w:tcW w:w="548" w:type="pct"/>
                  <w:noWrap/>
                  <w:hideMark/>
                </w:tcPr>
                <w:p w14:paraId="02B6999A" w14:textId="77777777" w:rsidR="00315801" w:rsidRPr="00D327A2" w:rsidRDefault="00315801" w:rsidP="00D327A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AID181</w:t>
                  </w:r>
                </w:p>
              </w:tc>
              <w:tc>
                <w:tcPr>
                  <w:tcW w:w="573" w:type="pct"/>
                  <w:tcBorders>
                    <w:top w:val="single" w:sz="4" w:space="0" w:color="FFFFFF" w:themeColor="background1"/>
                    <w:bottom w:val="single" w:sz="4" w:space="0" w:color="FFFFFF" w:themeColor="background1"/>
                  </w:tcBorders>
                  <w:shd w:val="clear" w:color="auto" w:fill="C00000"/>
                </w:tcPr>
                <w:p w14:paraId="322F5980" w14:textId="77777777" w:rsidR="00315801" w:rsidRPr="00E32DB0" w:rsidRDefault="00315801" w:rsidP="00D327A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5</w:t>
                  </w:r>
                </w:p>
              </w:tc>
              <w:tc>
                <w:tcPr>
                  <w:tcW w:w="2255" w:type="pct"/>
                </w:tcPr>
                <w:p w14:paraId="2C96C630" w14:textId="77777777" w:rsidR="0042375D" w:rsidRPr="00865E41" w:rsidRDefault="00315801" w:rsidP="00D327A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b/>
                      <w:bCs/>
                      <w:sz w:val="20"/>
                      <w:u w:val="single"/>
                    </w:rPr>
                  </w:pPr>
                  <w:r w:rsidRPr="00865E41">
                    <w:rPr>
                      <w:rFonts w:ascii="News Gothic GDB" w:hAnsi="News Gothic GDB"/>
                      <w:b/>
                      <w:bCs/>
                      <w:sz w:val="20"/>
                      <w:u w:val="single"/>
                    </w:rPr>
                    <w:t>2xR3, 4xR2</w:t>
                  </w:r>
                </w:p>
                <w:p w14:paraId="5D8951F3" w14:textId="1C88F049" w:rsidR="00315801" w:rsidRPr="00E32DB0" w:rsidRDefault="0042375D" w:rsidP="00D327A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sz w:val="20"/>
                    </w:rPr>
                  </w:pPr>
                  <w:r>
                    <w:rPr>
                      <w:rFonts w:ascii="News Gothic GDB" w:hAnsi="News Gothic GDB"/>
                      <w:sz w:val="20"/>
                    </w:rPr>
                    <w:t>Continuously avoided/reassessed since 2020. Currently accepted risk in 2024 is rated R2</w:t>
                  </w:r>
                </w:p>
              </w:tc>
            </w:tr>
            <w:tr w:rsidR="00741509" w:rsidRPr="00E32DB0" w14:paraId="7A96FA8A" w14:textId="77777777" w:rsidTr="002C24BB">
              <w:trPr>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1124AA1A" w14:textId="77777777" w:rsidR="00315801" w:rsidRPr="00D327A2" w:rsidRDefault="00315801" w:rsidP="00D327A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Corporate IT Active Directory</w:t>
                  </w:r>
                </w:p>
              </w:tc>
              <w:tc>
                <w:tcPr>
                  <w:tcW w:w="548" w:type="pct"/>
                  <w:noWrap/>
                  <w:hideMark/>
                </w:tcPr>
                <w:p w14:paraId="469E63EA" w14:textId="77777777" w:rsidR="00315801" w:rsidRPr="00D327A2" w:rsidRDefault="00315801" w:rsidP="00D327A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AID415</w:t>
                  </w:r>
                </w:p>
              </w:tc>
              <w:tc>
                <w:tcPr>
                  <w:tcW w:w="573" w:type="pct"/>
                  <w:tcBorders>
                    <w:top w:val="single" w:sz="4" w:space="0" w:color="FFFFFF" w:themeColor="background1"/>
                    <w:bottom w:val="single" w:sz="4" w:space="0" w:color="FFFFFF" w:themeColor="background1"/>
                  </w:tcBorders>
                  <w:shd w:val="clear" w:color="auto" w:fill="C00000"/>
                </w:tcPr>
                <w:p w14:paraId="456BD1E3" w14:textId="77777777" w:rsidR="00315801" w:rsidRPr="00E32DB0" w:rsidRDefault="00315801" w:rsidP="00D327A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5</w:t>
                  </w:r>
                </w:p>
              </w:tc>
              <w:tc>
                <w:tcPr>
                  <w:tcW w:w="2255" w:type="pct"/>
                </w:tcPr>
                <w:p w14:paraId="5F2787D7" w14:textId="77777777" w:rsidR="0042375D" w:rsidRPr="00865E41" w:rsidRDefault="00315801" w:rsidP="00D327A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b/>
                      <w:bCs/>
                      <w:sz w:val="20"/>
                      <w:u w:val="single"/>
                    </w:rPr>
                  </w:pPr>
                  <w:r w:rsidRPr="00865E41">
                    <w:rPr>
                      <w:rFonts w:ascii="News Gothic GDB" w:hAnsi="News Gothic GDB"/>
                      <w:b/>
                      <w:bCs/>
                      <w:sz w:val="20"/>
                      <w:u w:val="single"/>
                    </w:rPr>
                    <w:t>6xR2</w:t>
                  </w:r>
                  <w:r w:rsidR="0042375D" w:rsidRPr="00865E41">
                    <w:rPr>
                      <w:rFonts w:ascii="News Gothic GDB" w:hAnsi="News Gothic GDB"/>
                      <w:b/>
                      <w:bCs/>
                      <w:sz w:val="20"/>
                      <w:u w:val="single"/>
                    </w:rPr>
                    <w:t xml:space="preserve"> </w:t>
                  </w:r>
                </w:p>
                <w:p w14:paraId="545FCF0D" w14:textId="59F95679" w:rsidR="00315801" w:rsidRPr="00E32DB0" w:rsidRDefault="0042375D" w:rsidP="00D327A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sz w:val="20"/>
                    </w:rPr>
                  </w:pPr>
                  <w:r>
                    <w:rPr>
                      <w:rFonts w:ascii="News Gothic GDB" w:hAnsi="News Gothic GDB"/>
                      <w:sz w:val="20"/>
                    </w:rPr>
                    <w:t>Continuously avoided/reassessed since 2020. Current R2 risk from 2024 is overdue since 21 days (24.06.2025)</w:t>
                  </w:r>
                </w:p>
              </w:tc>
            </w:tr>
            <w:tr w:rsidR="00B30CBF" w:rsidRPr="00E32DB0" w14:paraId="133D1ACB" w14:textId="77777777" w:rsidTr="002C24B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0D1671A7" w14:textId="77777777" w:rsidR="00315801" w:rsidRPr="00D327A2" w:rsidRDefault="00315801" w:rsidP="00D327A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StatistiX</w:t>
                  </w:r>
                </w:p>
              </w:tc>
              <w:tc>
                <w:tcPr>
                  <w:tcW w:w="548" w:type="pct"/>
                  <w:noWrap/>
                  <w:hideMark/>
                </w:tcPr>
                <w:p w14:paraId="3112CE57" w14:textId="77777777" w:rsidR="00315801" w:rsidRPr="00D327A2" w:rsidRDefault="00315801" w:rsidP="00D327A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AID019</w:t>
                  </w:r>
                </w:p>
              </w:tc>
              <w:tc>
                <w:tcPr>
                  <w:tcW w:w="573" w:type="pct"/>
                  <w:tcBorders>
                    <w:top w:val="single" w:sz="4" w:space="0" w:color="FFFFFF" w:themeColor="background1"/>
                    <w:bottom w:val="single" w:sz="4" w:space="0" w:color="FFFFFF" w:themeColor="background1"/>
                  </w:tcBorders>
                  <w:shd w:val="clear" w:color="auto" w:fill="FFC000"/>
                </w:tcPr>
                <w:p w14:paraId="39829BB3" w14:textId="77777777" w:rsidR="00315801" w:rsidRPr="00E32DB0" w:rsidRDefault="00315801" w:rsidP="00D327A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4</w:t>
                  </w:r>
                </w:p>
              </w:tc>
              <w:tc>
                <w:tcPr>
                  <w:tcW w:w="2255" w:type="pct"/>
                </w:tcPr>
                <w:p w14:paraId="126F7F4A" w14:textId="77777777" w:rsidR="00315801" w:rsidRPr="00865E41" w:rsidRDefault="00315801" w:rsidP="00D327A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b/>
                      <w:bCs/>
                      <w:sz w:val="20"/>
                      <w:u w:val="single"/>
                    </w:rPr>
                  </w:pPr>
                  <w:r w:rsidRPr="00865E41">
                    <w:rPr>
                      <w:rFonts w:ascii="News Gothic GDB" w:hAnsi="News Gothic GDB"/>
                      <w:b/>
                      <w:bCs/>
                      <w:sz w:val="20"/>
                      <w:u w:val="single"/>
                    </w:rPr>
                    <w:t>4xR2, 3xR1</w:t>
                  </w:r>
                </w:p>
                <w:p w14:paraId="629BEF6D" w14:textId="600B7903" w:rsidR="0042375D" w:rsidRPr="0042375D" w:rsidRDefault="0042375D" w:rsidP="00D327A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b/>
                      <w:bCs/>
                      <w:sz w:val="20"/>
                    </w:rPr>
                  </w:pPr>
                  <w:r>
                    <w:rPr>
                      <w:rFonts w:ascii="News Gothic GDB" w:hAnsi="News Gothic GDB"/>
                      <w:sz w:val="20"/>
                    </w:rPr>
                    <w:t>Continuously avoided/reassessed since 2021. Currently accepted risk in 2024 is rated R1</w:t>
                  </w:r>
                </w:p>
              </w:tc>
            </w:tr>
            <w:tr w:rsidR="00741509" w:rsidRPr="00E32DB0" w14:paraId="7C974727" w14:textId="77777777" w:rsidTr="002C24BB">
              <w:trPr>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2A398A55" w14:textId="77777777" w:rsidR="00315801" w:rsidRPr="00D327A2" w:rsidRDefault="00315801" w:rsidP="00D327A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T7-Nodal</w:t>
                  </w:r>
                </w:p>
              </w:tc>
              <w:tc>
                <w:tcPr>
                  <w:tcW w:w="548" w:type="pct"/>
                  <w:noWrap/>
                  <w:hideMark/>
                </w:tcPr>
                <w:p w14:paraId="7C7C9546" w14:textId="77777777" w:rsidR="00315801" w:rsidRPr="00D327A2" w:rsidRDefault="00315801" w:rsidP="00D327A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AID364</w:t>
                  </w:r>
                </w:p>
              </w:tc>
              <w:tc>
                <w:tcPr>
                  <w:tcW w:w="573" w:type="pct"/>
                  <w:tcBorders>
                    <w:top w:val="single" w:sz="4" w:space="0" w:color="FFFFFF" w:themeColor="background1"/>
                    <w:bottom w:val="single" w:sz="4" w:space="0" w:color="FFFFFF" w:themeColor="background1"/>
                  </w:tcBorders>
                  <w:shd w:val="clear" w:color="auto" w:fill="FFC000"/>
                </w:tcPr>
                <w:p w14:paraId="527799B0" w14:textId="77777777" w:rsidR="00315801" w:rsidRPr="00E32DB0" w:rsidRDefault="00315801" w:rsidP="00D327A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4</w:t>
                  </w:r>
                </w:p>
              </w:tc>
              <w:tc>
                <w:tcPr>
                  <w:tcW w:w="2255" w:type="pct"/>
                </w:tcPr>
                <w:p w14:paraId="4A269D1D" w14:textId="52B51DBC" w:rsidR="00315801" w:rsidRPr="00865E41" w:rsidRDefault="0042375D" w:rsidP="00D327A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b/>
                      <w:bCs/>
                      <w:sz w:val="20"/>
                      <w:u w:val="single"/>
                    </w:rPr>
                  </w:pPr>
                  <w:r w:rsidRPr="00865E41">
                    <w:rPr>
                      <w:rFonts w:ascii="News Gothic GDB" w:hAnsi="News Gothic GDB"/>
                      <w:b/>
                      <w:bCs/>
                      <w:sz w:val="20"/>
                      <w:u w:val="single"/>
                    </w:rPr>
                    <w:t>3xR2</w:t>
                  </w:r>
                </w:p>
                <w:p w14:paraId="514FC722" w14:textId="04CF3442" w:rsidR="0042375D" w:rsidRPr="00E32DB0" w:rsidRDefault="0042375D" w:rsidP="00D327A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sz w:val="20"/>
                    </w:rPr>
                  </w:pPr>
                  <w:r>
                    <w:rPr>
                      <w:rFonts w:ascii="News Gothic GDB" w:hAnsi="News Gothic GDB"/>
                      <w:sz w:val="20"/>
                    </w:rPr>
                    <w:t>Continuously avoided/reassessed since 2021, with a gap in 2022. Currently accepted risk in 2024 is rated R2</w:t>
                  </w:r>
                </w:p>
              </w:tc>
            </w:tr>
            <w:tr w:rsidR="00B30CBF" w:rsidRPr="00E32DB0" w14:paraId="6F0AAA20" w14:textId="77777777" w:rsidTr="002C24B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5291A145" w14:textId="77777777" w:rsidR="00315801" w:rsidRPr="00D327A2" w:rsidRDefault="00315801" w:rsidP="00D327A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BluePrism</w:t>
                  </w:r>
                </w:p>
              </w:tc>
              <w:tc>
                <w:tcPr>
                  <w:tcW w:w="548" w:type="pct"/>
                  <w:noWrap/>
                  <w:hideMark/>
                </w:tcPr>
                <w:p w14:paraId="37E4C8E1" w14:textId="77777777" w:rsidR="00315801" w:rsidRPr="00D327A2" w:rsidRDefault="00315801" w:rsidP="00D327A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AID425</w:t>
                  </w:r>
                </w:p>
              </w:tc>
              <w:tc>
                <w:tcPr>
                  <w:tcW w:w="573" w:type="pct"/>
                  <w:tcBorders>
                    <w:top w:val="single" w:sz="4" w:space="0" w:color="FFFFFF" w:themeColor="background1"/>
                    <w:bottom w:val="single" w:sz="4" w:space="0" w:color="FFFFFF" w:themeColor="background1"/>
                  </w:tcBorders>
                  <w:shd w:val="clear" w:color="auto" w:fill="FFC000"/>
                </w:tcPr>
                <w:p w14:paraId="5EFB4065" w14:textId="77777777" w:rsidR="00315801" w:rsidRPr="00E32DB0" w:rsidRDefault="00315801" w:rsidP="00D327A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4</w:t>
                  </w:r>
                </w:p>
              </w:tc>
              <w:tc>
                <w:tcPr>
                  <w:tcW w:w="2255" w:type="pct"/>
                </w:tcPr>
                <w:p w14:paraId="730238BC" w14:textId="77777777" w:rsidR="00315801" w:rsidRPr="00865E41" w:rsidRDefault="00315801" w:rsidP="00D327A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b/>
                      <w:bCs/>
                      <w:sz w:val="20"/>
                      <w:u w:val="single"/>
                    </w:rPr>
                  </w:pPr>
                  <w:r w:rsidRPr="00865E41">
                    <w:rPr>
                      <w:rFonts w:ascii="News Gothic GDB" w:hAnsi="News Gothic GDB"/>
                      <w:b/>
                      <w:bCs/>
                      <w:sz w:val="20"/>
                      <w:u w:val="single"/>
                    </w:rPr>
                    <w:t>1xR3, 3xR2</w:t>
                  </w:r>
                </w:p>
                <w:p w14:paraId="67E248AB" w14:textId="520EBC18" w:rsidR="0042375D" w:rsidRPr="00E32DB0" w:rsidRDefault="0042375D" w:rsidP="00D327A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sz w:val="20"/>
                    </w:rPr>
                  </w:pPr>
                  <w:r w:rsidRPr="0042375D">
                    <w:rPr>
                      <w:rFonts w:ascii="News Gothic GDB" w:hAnsi="News Gothic GDB"/>
                      <w:sz w:val="20"/>
                    </w:rPr>
                    <w:t>Continuously avoided/reassessed since 2021.</w:t>
                  </w:r>
                  <w:r>
                    <w:rPr>
                      <w:rFonts w:ascii="News Gothic GDB" w:hAnsi="News Gothic GDB"/>
                      <w:sz w:val="20"/>
                    </w:rPr>
                    <w:t xml:space="preserve"> Repetitive issue not resolved. Ongoing</w:t>
                  </w:r>
                  <w:r w:rsidRPr="0042375D">
                    <w:rPr>
                      <w:rFonts w:ascii="News Gothic GDB" w:hAnsi="News Gothic GDB"/>
                      <w:sz w:val="20"/>
                    </w:rPr>
                    <w:t xml:space="preserve"> risk </w:t>
                  </w:r>
                  <w:r>
                    <w:rPr>
                      <w:rFonts w:ascii="News Gothic GDB" w:hAnsi="News Gothic GDB"/>
                      <w:sz w:val="20"/>
                    </w:rPr>
                    <w:t>treatment from</w:t>
                  </w:r>
                  <w:r w:rsidRPr="0042375D">
                    <w:rPr>
                      <w:rFonts w:ascii="News Gothic GDB" w:hAnsi="News Gothic GDB"/>
                      <w:sz w:val="20"/>
                    </w:rPr>
                    <w:t xml:space="preserve"> 2024 is rated R</w:t>
                  </w:r>
                  <w:r>
                    <w:rPr>
                      <w:rFonts w:ascii="News Gothic GDB" w:hAnsi="News Gothic GDB"/>
                      <w:sz w:val="20"/>
                    </w:rPr>
                    <w:t>2</w:t>
                  </w:r>
                </w:p>
              </w:tc>
            </w:tr>
            <w:tr w:rsidR="00741509" w:rsidRPr="00E32DB0" w14:paraId="5B351A7E" w14:textId="77777777" w:rsidTr="002C24BB">
              <w:trPr>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072D7DF2" w14:textId="77777777" w:rsidR="00315801" w:rsidRPr="00D327A2" w:rsidRDefault="00315801" w:rsidP="00D327A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Swift Connectivity</w:t>
                  </w:r>
                </w:p>
              </w:tc>
              <w:tc>
                <w:tcPr>
                  <w:tcW w:w="548" w:type="pct"/>
                  <w:noWrap/>
                  <w:hideMark/>
                </w:tcPr>
                <w:p w14:paraId="77456B2D" w14:textId="77777777" w:rsidR="00315801" w:rsidRPr="00D327A2" w:rsidRDefault="00315801" w:rsidP="00D327A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AID512</w:t>
                  </w:r>
                </w:p>
              </w:tc>
              <w:tc>
                <w:tcPr>
                  <w:tcW w:w="573" w:type="pct"/>
                  <w:tcBorders>
                    <w:top w:val="single" w:sz="4" w:space="0" w:color="FFFFFF" w:themeColor="background1"/>
                    <w:bottom w:val="single" w:sz="4" w:space="0" w:color="FFFFFF" w:themeColor="background1"/>
                  </w:tcBorders>
                  <w:shd w:val="clear" w:color="auto" w:fill="FFC000"/>
                </w:tcPr>
                <w:p w14:paraId="3D2D9B61" w14:textId="77777777" w:rsidR="00315801" w:rsidRPr="00E32DB0" w:rsidRDefault="00315801" w:rsidP="00D327A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4</w:t>
                  </w:r>
                </w:p>
              </w:tc>
              <w:tc>
                <w:tcPr>
                  <w:tcW w:w="2255" w:type="pct"/>
                </w:tcPr>
                <w:p w14:paraId="4DDC0019" w14:textId="77777777" w:rsidR="00315801" w:rsidRPr="00865E41" w:rsidRDefault="00315801" w:rsidP="00D327A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b/>
                      <w:bCs/>
                      <w:sz w:val="20"/>
                      <w:u w:val="single"/>
                    </w:rPr>
                  </w:pPr>
                  <w:r w:rsidRPr="00865E41">
                    <w:rPr>
                      <w:rFonts w:ascii="News Gothic GDB" w:hAnsi="News Gothic GDB"/>
                      <w:b/>
                      <w:bCs/>
                      <w:sz w:val="20"/>
                      <w:u w:val="single"/>
                    </w:rPr>
                    <w:t>3xR2, 1xR1</w:t>
                  </w:r>
                </w:p>
                <w:p w14:paraId="19AE9FCC" w14:textId="5C5DB6E7" w:rsidR="0042375D" w:rsidRPr="00E32DB0" w:rsidRDefault="00082651" w:rsidP="00D327A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sz w:val="20"/>
                    </w:rPr>
                  </w:pPr>
                  <w:r>
                    <w:rPr>
                      <w:rFonts w:ascii="News Gothic GDB" w:hAnsi="News Gothic GDB"/>
                      <w:sz w:val="20"/>
                    </w:rPr>
                    <w:t xml:space="preserve">Continuously avoided/reassessed since 2021, with a gap in 2022. Currently being reassessed in 2025. </w:t>
                  </w:r>
                </w:p>
              </w:tc>
            </w:tr>
            <w:tr w:rsidR="00B30CBF" w:rsidRPr="00E32DB0" w14:paraId="432F8683" w14:textId="77777777" w:rsidTr="002C24B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1F463542" w14:textId="77777777" w:rsidR="00315801" w:rsidRPr="00D327A2" w:rsidRDefault="00315801" w:rsidP="00D327A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AST Monitoring</w:t>
                  </w:r>
                </w:p>
              </w:tc>
              <w:tc>
                <w:tcPr>
                  <w:tcW w:w="548" w:type="pct"/>
                  <w:noWrap/>
                  <w:hideMark/>
                </w:tcPr>
                <w:p w14:paraId="6375E484" w14:textId="77777777" w:rsidR="00315801" w:rsidRPr="00D327A2" w:rsidRDefault="00315801" w:rsidP="00D327A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AID543</w:t>
                  </w:r>
                </w:p>
              </w:tc>
              <w:tc>
                <w:tcPr>
                  <w:tcW w:w="573" w:type="pct"/>
                  <w:tcBorders>
                    <w:top w:val="single" w:sz="4" w:space="0" w:color="FFFFFF" w:themeColor="background1"/>
                    <w:bottom w:val="single" w:sz="4" w:space="0" w:color="FFFFFF" w:themeColor="background1"/>
                  </w:tcBorders>
                  <w:shd w:val="clear" w:color="auto" w:fill="FFC000"/>
                </w:tcPr>
                <w:p w14:paraId="3CCC76FE" w14:textId="77777777" w:rsidR="00315801" w:rsidRPr="00E32DB0" w:rsidRDefault="00315801" w:rsidP="00D327A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4</w:t>
                  </w:r>
                </w:p>
              </w:tc>
              <w:tc>
                <w:tcPr>
                  <w:tcW w:w="2255" w:type="pct"/>
                </w:tcPr>
                <w:p w14:paraId="0D2405B8" w14:textId="77777777" w:rsidR="00315801" w:rsidRDefault="00174933" w:rsidP="00D327A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b/>
                      <w:bCs/>
                      <w:sz w:val="20"/>
                      <w:u w:val="single"/>
                    </w:rPr>
                  </w:pPr>
                  <w:r w:rsidRPr="00174933">
                    <w:rPr>
                      <w:rFonts w:ascii="News Gothic GDB" w:hAnsi="News Gothic GDB"/>
                      <w:b/>
                      <w:bCs/>
                      <w:sz w:val="20"/>
                      <w:u w:val="single"/>
                    </w:rPr>
                    <w:t>5xR1</w:t>
                  </w:r>
                </w:p>
                <w:p w14:paraId="0AFDBC5A" w14:textId="4506212A" w:rsidR="00174933" w:rsidRPr="00174933" w:rsidRDefault="00174933" w:rsidP="00D327A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sz w:val="20"/>
                    </w:rPr>
                  </w:pPr>
                  <w:r>
                    <w:rPr>
                      <w:rFonts w:ascii="News Gothic GDB" w:hAnsi="News Gothic GDB"/>
                      <w:sz w:val="20"/>
                    </w:rPr>
                    <w:t>Continuously avoided/reassessed since 2021, Latest risk from 2024 is overdue since 24 days and rated R1 (24.06.2025)</w:t>
                  </w:r>
                </w:p>
              </w:tc>
            </w:tr>
            <w:tr w:rsidR="00741509" w:rsidRPr="00E32DB0" w14:paraId="088A4AE8" w14:textId="77777777" w:rsidTr="002C24BB">
              <w:trPr>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114823D0" w14:textId="77777777" w:rsidR="00315801" w:rsidRPr="00D327A2" w:rsidRDefault="00315801" w:rsidP="00D327A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Enterprise Service Bus (ESB)</w:t>
                  </w:r>
                </w:p>
              </w:tc>
              <w:tc>
                <w:tcPr>
                  <w:tcW w:w="548" w:type="pct"/>
                  <w:noWrap/>
                  <w:hideMark/>
                </w:tcPr>
                <w:p w14:paraId="17929C56" w14:textId="77777777" w:rsidR="00315801" w:rsidRPr="00D327A2" w:rsidRDefault="00315801" w:rsidP="00D327A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AID562</w:t>
                  </w:r>
                </w:p>
              </w:tc>
              <w:tc>
                <w:tcPr>
                  <w:tcW w:w="573" w:type="pct"/>
                  <w:tcBorders>
                    <w:top w:val="single" w:sz="4" w:space="0" w:color="FFFFFF" w:themeColor="background1"/>
                    <w:bottom w:val="single" w:sz="4" w:space="0" w:color="FFFFFF" w:themeColor="background1"/>
                  </w:tcBorders>
                  <w:shd w:val="clear" w:color="auto" w:fill="FFC000"/>
                </w:tcPr>
                <w:p w14:paraId="6E844470" w14:textId="77777777" w:rsidR="00315801" w:rsidRPr="00E32DB0" w:rsidRDefault="00315801" w:rsidP="00D327A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4</w:t>
                  </w:r>
                </w:p>
              </w:tc>
              <w:tc>
                <w:tcPr>
                  <w:tcW w:w="2255" w:type="pct"/>
                </w:tcPr>
                <w:p w14:paraId="778AA396" w14:textId="77777777" w:rsidR="0042375D" w:rsidRPr="00174933" w:rsidRDefault="00315801" w:rsidP="00D327A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b/>
                      <w:bCs/>
                      <w:sz w:val="20"/>
                      <w:u w:val="single"/>
                    </w:rPr>
                  </w:pPr>
                  <w:r w:rsidRPr="00174933">
                    <w:rPr>
                      <w:rFonts w:ascii="News Gothic GDB" w:hAnsi="News Gothic GDB"/>
                      <w:b/>
                      <w:bCs/>
                      <w:sz w:val="20"/>
                      <w:u w:val="single"/>
                    </w:rPr>
                    <w:t>1xR3, 2xR1</w:t>
                  </w:r>
                </w:p>
                <w:p w14:paraId="63427B8A" w14:textId="35F2409B" w:rsidR="0042375D" w:rsidRPr="00E32DB0" w:rsidRDefault="00174933" w:rsidP="00D327A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sz w:val="20"/>
                    </w:rPr>
                  </w:pPr>
                  <w:r>
                    <w:rPr>
                      <w:rFonts w:ascii="News Gothic GDB" w:hAnsi="News Gothic GDB"/>
                      <w:sz w:val="20"/>
                    </w:rPr>
                    <w:t>Continuously avoided/reassessed since 2023, Latest risk from 2024 is rated R1</w:t>
                  </w:r>
                </w:p>
              </w:tc>
            </w:tr>
            <w:tr w:rsidR="00B30CBF" w:rsidRPr="00E32DB0" w14:paraId="162F3AA4" w14:textId="77777777" w:rsidTr="002C24B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3C685DBB" w14:textId="77777777" w:rsidR="00315801" w:rsidRPr="00D327A2" w:rsidRDefault="00315801" w:rsidP="00D327A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SOFiE</w:t>
                  </w:r>
                </w:p>
              </w:tc>
              <w:tc>
                <w:tcPr>
                  <w:tcW w:w="548" w:type="pct"/>
                  <w:noWrap/>
                  <w:hideMark/>
                </w:tcPr>
                <w:p w14:paraId="0AE0924C" w14:textId="77777777" w:rsidR="00315801" w:rsidRPr="00D327A2" w:rsidRDefault="00315801" w:rsidP="00D327A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AID647</w:t>
                  </w:r>
                </w:p>
              </w:tc>
              <w:tc>
                <w:tcPr>
                  <w:tcW w:w="573" w:type="pct"/>
                  <w:tcBorders>
                    <w:top w:val="single" w:sz="4" w:space="0" w:color="FFFFFF" w:themeColor="background1"/>
                    <w:bottom w:val="single" w:sz="4" w:space="0" w:color="FFFFFF" w:themeColor="background1"/>
                  </w:tcBorders>
                  <w:shd w:val="clear" w:color="auto" w:fill="FFC000"/>
                </w:tcPr>
                <w:p w14:paraId="64592C66" w14:textId="77777777" w:rsidR="00315801" w:rsidRPr="00E32DB0" w:rsidRDefault="00315801" w:rsidP="00D327A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4</w:t>
                  </w:r>
                </w:p>
              </w:tc>
              <w:tc>
                <w:tcPr>
                  <w:tcW w:w="2255" w:type="pct"/>
                </w:tcPr>
                <w:p w14:paraId="2C0FEE19" w14:textId="77777777" w:rsidR="00315801" w:rsidRPr="00174933" w:rsidRDefault="00315801" w:rsidP="00D327A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b/>
                      <w:bCs/>
                      <w:sz w:val="20"/>
                      <w:u w:val="single"/>
                    </w:rPr>
                  </w:pPr>
                  <w:r w:rsidRPr="00174933">
                    <w:rPr>
                      <w:rFonts w:ascii="News Gothic GDB" w:hAnsi="News Gothic GDB"/>
                      <w:b/>
                      <w:bCs/>
                      <w:sz w:val="20"/>
                      <w:u w:val="single"/>
                    </w:rPr>
                    <w:t>4xR1</w:t>
                  </w:r>
                </w:p>
                <w:p w14:paraId="4C092723" w14:textId="3A3532CD" w:rsidR="0042375D" w:rsidRPr="00E32DB0" w:rsidRDefault="00174933" w:rsidP="00D327A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sz w:val="20"/>
                    </w:rPr>
                  </w:pPr>
                  <w:r>
                    <w:rPr>
                      <w:rFonts w:ascii="News Gothic GDB" w:hAnsi="News Gothic GDB"/>
                      <w:sz w:val="20"/>
                    </w:rPr>
                    <w:t>Continuously avoided/reassessed since 2021, Latest risk from 2024 is rated R1</w:t>
                  </w:r>
                </w:p>
              </w:tc>
            </w:tr>
            <w:tr w:rsidR="00741509" w:rsidRPr="00E32DB0" w14:paraId="6DB4AD99" w14:textId="77777777" w:rsidTr="002C24BB">
              <w:trPr>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2CE95FA6" w14:textId="77777777" w:rsidR="00315801" w:rsidRPr="00D327A2" w:rsidRDefault="00315801" w:rsidP="00D327A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Telephone PBX System (Alcatel-Lucent)</w:t>
                  </w:r>
                </w:p>
              </w:tc>
              <w:tc>
                <w:tcPr>
                  <w:tcW w:w="548" w:type="pct"/>
                  <w:noWrap/>
                  <w:hideMark/>
                </w:tcPr>
                <w:p w14:paraId="10073461" w14:textId="77777777" w:rsidR="00315801" w:rsidRPr="00D327A2" w:rsidRDefault="00315801" w:rsidP="00D327A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AID670</w:t>
                  </w:r>
                </w:p>
              </w:tc>
              <w:tc>
                <w:tcPr>
                  <w:tcW w:w="573" w:type="pct"/>
                  <w:tcBorders>
                    <w:top w:val="single" w:sz="4" w:space="0" w:color="FFFFFF" w:themeColor="background1"/>
                    <w:bottom w:val="single" w:sz="4" w:space="0" w:color="FFFFFF" w:themeColor="background1"/>
                  </w:tcBorders>
                  <w:shd w:val="clear" w:color="auto" w:fill="FFC000"/>
                </w:tcPr>
                <w:p w14:paraId="7F71353E" w14:textId="77777777" w:rsidR="00315801" w:rsidRPr="00E32DB0" w:rsidRDefault="00315801" w:rsidP="00D327A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4</w:t>
                  </w:r>
                </w:p>
              </w:tc>
              <w:tc>
                <w:tcPr>
                  <w:tcW w:w="2255" w:type="pct"/>
                </w:tcPr>
                <w:p w14:paraId="1DA59F77" w14:textId="77777777" w:rsidR="00315801" w:rsidRPr="00174933" w:rsidRDefault="00315801" w:rsidP="00D327A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b/>
                      <w:bCs/>
                      <w:sz w:val="20"/>
                      <w:u w:val="single"/>
                    </w:rPr>
                  </w:pPr>
                  <w:r w:rsidRPr="00174933">
                    <w:rPr>
                      <w:rFonts w:ascii="News Gothic GDB" w:hAnsi="News Gothic GDB"/>
                      <w:b/>
                      <w:bCs/>
                      <w:sz w:val="20"/>
                      <w:u w:val="single"/>
                    </w:rPr>
                    <w:t>4xR2</w:t>
                  </w:r>
                </w:p>
                <w:p w14:paraId="35147AB8" w14:textId="0974C1B4" w:rsidR="0042375D" w:rsidRPr="00E32DB0" w:rsidRDefault="00174933" w:rsidP="00D327A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sz w:val="20"/>
                    </w:rPr>
                  </w:pPr>
                  <w:r>
                    <w:rPr>
                      <w:rFonts w:ascii="News Gothic GDB" w:hAnsi="News Gothic GDB"/>
                      <w:sz w:val="20"/>
                    </w:rPr>
                    <w:t>Continuously avoided/reassessed since 2021, Latest risk from 2024 is rated R2</w:t>
                  </w:r>
                </w:p>
              </w:tc>
            </w:tr>
            <w:tr w:rsidR="00B30CBF" w:rsidRPr="00E32DB0" w14:paraId="3F300AC1" w14:textId="77777777" w:rsidTr="002C24B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4774AEBB" w14:textId="77777777" w:rsidR="00315801" w:rsidRPr="00D327A2" w:rsidRDefault="00315801" w:rsidP="00D327A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Mendix</w:t>
                  </w:r>
                </w:p>
              </w:tc>
              <w:tc>
                <w:tcPr>
                  <w:tcW w:w="548" w:type="pct"/>
                  <w:noWrap/>
                  <w:hideMark/>
                </w:tcPr>
                <w:p w14:paraId="6260285A" w14:textId="77777777" w:rsidR="00315801" w:rsidRPr="00D327A2" w:rsidRDefault="00315801" w:rsidP="00D327A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AID735</w:t>
                  </w:r>
                </w:p>
              </w:tc>
              <w:tc>
                <w:tcPr>
                  <w:tcW w:w="573" w:type="pct"/>
                  <w:tcBorders>
                    <w:top w:val="single" w:sz="4" w:space="0" w:color="FFFFFF" w:themeColor="background1"/>
                    <w:bottom w:val="single" w:sz="4" w:space="0" w:color="FFFFFF" w:themeColor="background1"/>
                  </w:tcBorders>
                  <w:shd w:val="clear" w:color="auto" w:fill="FFC000"/>
                </w:tcPr>
                <w:p w14:paraId="1DF8FE88" w14:textId="77777777" w:rsidR="00315801" w:rsidRPr="00E32DB0" w:rsidRDefault="00315801" w:rsidP="00D327A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4</w:t>
                  </w:r>
                </w:p>
              </w:tc>
              <w:tc>
                <w:tcPr>
                  <w:tcW w:w="2255" w:type="pct"/>
                </w:tcPr>
                <w:p w14:paraId="0F131C57" w14:textId="77777777" w:rsidR="00315801" w:rsidRPr="00174933" w:rsidRDefault="00315801" w:rsidP="00D327A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b/>
                      <w:bCs/>
                      <w:sz w:val="20"/>
                      <w:u w:val="single"/>
                    </w:rPr>
                  </w:pPr>
                  <w:r w:rsidRPr="00174933">
                    <w:rPr>
                      <w:rFonts w:ascii="News Gothic GDB" w:hAnsi="News Gothic GDB"/>
                      <w:b/>
                      <w:bCs/>
                      <w:sz w:val="20"/>
                      <w:u w:val="single"/>
                    </w:rPr>
                    <w:t>4xR2</w:t>
                  </w:r>
                </w:p>
                <w:p w14:paraId="74496837" w14:textId="51128AA1" w:rsidR="0042375D" w:rsidRPr="00E32DB0" w:rsidRDefault="00174933" w:rsidP="00D327A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sz w:val="20"/>
                    </w:rPr>
                  </w:pPr>
                  <w:r>
                    <w:rPr>
                      <w:rFonts w:ascii="News Gothic GDB" w:hAnsi="News Gothic GDB"/>
                      <w:sz w:val="20"/>
                    </w:rPr>
                    <w:t>Continuously avoided/reassessed since 2021, Latest risk from 2024 is rated R2</w:t>
                  </w:r>
                </w:p>
              </w:tc>
            </w:tr>
            <w:tr w:rsidR="00741509" w:rsidRPr="00E32DB0" w14:paraId="04AC23D0" w14:textId="77777777" w:rsidTr="002C24BB">
              <w:trPr>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311962DC" w14:textId="77777777" w:rsidR="00315801" w:rsidRPr="00D327A2" w:rsidRDefault="00315801" w:rsidP="00B8048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TPFM Platform</w:t>
                  </w:r>
                </w:p>
              </w:tc>
              <w:tc>
                <w:tcPr>
                  <w:tcW w:w="548" w:type="pct"/>
                  <w:noWrap/>
                  <w:hideMark/>
                </w:tcPr>
                <w:p w14:paraId="35F2561C" w14:textId="77777777" w:rsidR="00315801" w:rsidRPr="00D327A2" w:rsidRDefault="00315801" w:rsidP="00B8048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AID776</w:t>
                  </w:r>
                </w:p>
              </w:tc>
              <w:tc>
                <w:tcPr>
                  <w:tcW w:w="573" w:type="pct"/>
                  <w:tcBorders>
                    <w:top w:val="single" w:sz="4" w:space="0" w:color="FFFFFF" w:themeColor="background1"/>
                    <w:bottom w:val="single" w:sz="4" w:space="0" w:color="FFFFFF" w:themeColor="background1"/>
                  </w:tcBorders>
                  <w:shd w:val="clear" w:color="auto" w:fill="FFC000"/>
                </w:tcPr>
                <w:p w14:paraId="2CDE2EE3" w14:textId="77777777" w:rsidR="00315801" w:rsidRPr="00E32DB0" w:rsidRDefault="00315801" w:rsidP="00B8048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4</w:t>
                  </w:r>
                </w:p>
              </w:tc>
              <w:tc>
                <w:tcPr>
                  <w:tcW w:w="2255" w:type="pct"/>
                </w:tcPr>
                <w:p w14:paraId="23D032F6" w14:textId="77777777" w:rsidR="0042375D" w:rsidRPr="00174933" w:rsidRDefault="00315801" w:rsidP="00B8048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b/>
                      <w:bCs/>
                      <w:sz w:val="20"/>
                      <w:u w:val="single"/>
                    </w:rPr>
                  </w:pPr>
                  <w:r w:rsidRPr="00174933">
                    <w:rPr>
                      <w:rFonts w:ascii="News Gothic GDB" w:hAnsi="News Gothic GDB"/>
                      <w:b/>
                      <w:bCs/>
                      <w:sz w:val="20"/>
                      <w:u w:val="single"/>
                    </w:rPr>
                    <w:t>8xR2, 1xR1</w:t>
                  </w:r>
                </w:p>
                <w:p w14:paraId="62B99593" w14:textId="45383827" w:rsidR="00315801" w:rsidRPr="00E32DB0" w:rsidRDefault="0042375D" w:rsidP="00B8048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sz w:val="20"/>
                    </w:rPr>
                  </w:pPr>
                  <w:r>
                    <w:rPr>
                      <w:rFonts w:ascii="News Gothic GDB" w:hAnsi="News Gothic GDB"/>
                      <w:sz w:val="20"/>
                    </w:rPr>
                    <w:t xml:space="preserve">Unusually </w:t>
                  </w:r>
                  <w:r w:rsidR="00315801">
                    <w:rPr>
                      <w:rFonts w:ascii="News Gothic GDB" w:hAnsi="News Gothic GDB"/>
                      <w:sz w:val="20"/>
                    </w:rPr>
                    <w:t>high count</w:t>
                  </w:r>
                  <w:r w:rsidR="00F5766F">
                    <w:rPr>
                      <w:rFonts w:ascii="News Gothic GDB" w:hAnsi="News Gothic GDB"/>
                      <w:sz w:val="20"/>
                    </w:rPr>
                    <w:t xml:space="preserve"> due to 2 major issues that have been continuously avoided reassessed since 2021. Risks are rated as R2.</w:t>
                  </w:r>
                </w:p>
              </w:tc>
            </w:tr>
            <w:tr w:rsidR="00741509" w:rsidRPr="00E32DB0" w14:paraId="7958A67C" w14:textId="77777777" w:rsidTr="002C24B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5AE69C42" w14:textId="77777777" w:rsidR="00315801" w:rsidRPr="00D327A2" w:rsidRDefault="00315801" w:rsidP="00B8048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PKI Clearstream</w:t>
                  </w:r>
                </w:p>
              </w:tc>
              <w:tc>
                <w:tcPr>
                  <w:tcW w:w="548" w:type="pct"/>
                  <w:noWrap/>
                  <w:hideMark/>
                </w:tcPr>
                <w:p w14:paraId="5C056492" w14:textId="77777777" w:rsidR="00315801" w:rsidRPr="00D327A2" w:rsidRDefault="00315801" w:rsidP="00B8048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AID1066</w:t>
                  </w:r>
                </w:p>
              </w:tc>
              <w:tc>
                <w:tcPr>
                  <w:tcW w:w="573" w:type="pct"/>
                  <w:tcBorders>
                    <w:top w:val="single" w:sz="4" w:space="0" w:color="FFFFFF" w:themeColor="background1"/>
                    <w:bottom w:val="single" w:sz="4" w:space="0" w:color="FFFFFF" w:themeColor="background1"/>
                  </w:tcBorders>
                </w:tcPr>
                <w:p w14:paraId="55F011A6" w14:textId="77777777" w:rsidR="00315801" w:rsidRPr="00E32DB0" w:rsidRDefault="00315801" w:rsidP="00B8048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3</w:t>
                  </w:r>
                </w:p>
              </w:tc>
              <w:tc>
                <w:tcPr>
                  <w:tcW w:w="2255" w:type="pct"/>
                </w:tcPr>
                <w:p w14:paraId="75E1FA9F" w14:textId="5BB89ECE" w:rsidR="00315801" w:rsidRPr="007C365A" w:rsidRDefault="007C365A" w:rsidP="00B8048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b/>
                      <w:bCs/>
                      <w:sz w:val="20"/>
                      <w:u w:val="single"/>
                    </w:rPr>
                  </w:pPr>
                  <w:r w:rsidRPr="007C365A">
                    <w:rPr>
                      <w:rFonts w:ascii="News Gothic GDB" w:hAnsi="News Gothic GDB"/>
                      <w:b/>
                      <w:bCs/>
                      <w:sz w:val="20"/>
                      <w:u w:val="single"/>
                    </w:rPr>
                    <w:t>1xR2, 2xR1</w:t>
                  </w:r>
                </w:p>
              </w:tc>
            </w:tr>
            <w:tr w:rsidR="00B30CBF" w:rsidRPr="00E32DB0" w14:paraId="5E8AD1F5" w14:textId="77777777" w:rsidTr="002C24BB">
              <w:trPr>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58F7E5A5" w14:textId="77777777" w:rsidR="00315801" w:rsidRPr="00D327A2" w:rsidRDefault="00315801" w:rsidP="00D327A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Spot Markets Settlement System (SMSS)</w:t>
                  </w:r>
                </w:p>
              </w:tc>
              <w:tc>
                <w:tcPr>
                  <w:tcW w:w="548" w:type="pct"/>
                  <w:noWrap/>
                  <w:hideMark/>
                </w:tcPr>
                <w:p w14:paraId="3931DBDC" w14:textId="77777777" w:rsidR="00315801" w:rsidRPr="00D327A2" w:rsidRDefault="00315801" w:rsidP="00D327A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AID531</w:t>
                  </w:r>
                </w:p>
              </w:tc>
              <w:tc>
                <w:tcPr>
                  <w:tcW w:w="573" w:type="pct"/>
                  <w:tcBorders>
                    <w:top w:val="single" w:sz="4" w:space="0" w:color="FFFFFF" w:themeColor="background1"/>
                    <w:bottom w:val="single" w:sz="4" w:space="0" w:color="FFFFFF" w:themeColor="background1"/>
                  </w:tcBorders>
                </w:tcPr>
                <w:p w14:paraId="48CC567F" w14:textId="77777777" w:rsidR="00315801" w:rsidRPr="00E32DB0" w:rsidRDefault="00315801" w:rsidP="00D327A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3</w:t>
                  </w:r>
                </w:p>
              </w:tc>
              <w:tc>
                <w:tcPr>
                  <w:tcW w:w="2255" w:type="pct"/>
                </w:tcPr>
                <w:p w14:paraId="621F1C3A" w14:textId="6A33A1BD" w:rsidR="00315801" w:rsidRPr="007C365A" w:rsidRDefault="007C365A" w:rsidP="00D327A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b/>
                      <w:bCs/>
                      <w:sz w:val="20"/>
                      <w:u w:val="single"/>
                    </w:rPr>
                  </w:pPr>
                  <w:r w:rsidRPr="007C365A">
                    <w:rPr>
                      <w:rFonts w:ascii="News Gothic GDB" w:hAnsi="News Gothic GDB"/>
                      <w:b/>
                      <w:bCs/>
                      <w:sz w:val="20"/>
                      <w:u w:val="single"/>
                    </w:rPr>
                    <w:t>1xR3, 2xR2</w:t>
                  </w:r>
                </w:p>
              </w:tc>
            </w:tr>
            <w:tr w:rsidR="00741509" w:rsidRPr="00E32DB0" w14:paraId="55AF9FCE" w14:textId="77777777" w:rsidTr="002C24B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0EA58BA2" w14:textId="77777777" w:rsidR="00315801" w:rsidRPr="00D327A2" w:rsidRDefault="00315801" w:rsidP="00D327A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CCP Risk Management Platform</w:t>
                  </w:r>
                </w:p>
              </w:tc>
              <w:tc>
                <w:tcPr>
                  <w:tcW w:w="548" w:type="pct"/>
                  <w:noWrap/>
                  <w:hideMark/>
                </w:tcPr>
                <w:p w14:paraId="7FEA8157" w14:textId="77777777" w:rsidR="00315801" w:rsidRPr="00D327A2" w:rsidRDefault="00315801" w:rsidP="00D327A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AID578</w:t>
                  </w:r>
                </w:p>
              </w:tc>
              <w:tc>
                <w:tcPr>
                  <w:tcW w:w="573" w:type="pct"/>
                  <w:tcBorders>
                    <w:top w:val="single" w:sz="4" w:space="0" w:color="FFFFFF" w:themeColor="background1"/>
                    <w:bottom w:val="single" w:sz="4" w:space="0" w:color="FFFFFF" w:themeColor="background1"/>
                  </w:tcBorders>
                </w:tcPr>
                <w:p w14:paraId="6270EF59" w14:textId="77777777" w:rsidR="00315801" w:rsidRPr="00E32DB0" w:rsidRDefault="00315801" w:rsidP="00D327A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3</w:t>
                  </w:r>
                </w:p>
              </w:tc>
              <w:tc>
                <w:tcPr>
                  <w:tcW w:w="2255" w:type="pct"/>
                </w:tcPr>
                <w:p w14:paraId="2998F062" w14:textId="77777777" w:rsidR="0042375D" w:rsidRPr="00174933" w:rsidRDefault="00315801" w:rsidP="00D327A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b/>
                      <w:bCs/>
                      <w:sz w:val="20"/>
                      <w:u w:val="single"/>
                    </w:rPr>
                  </w:pPr>
                  <w:r w:rsidRPr="00174933">
                    <w:rPr>
                      <w:rFonts w:ascii="News Gothic GDB" w:hAnsi="News Gothic GDB"/>
                      <w:b/>
                      <w:bCs/>
                      <w:sz w:val="20"/>
                      <w:u w:val="single"/>
                    </w:rPr>
                    <w:t>3xR1, 7xR2</w:t>
                  </w:r>
                </w:p>
                <w:p w14:paraId="219B1634" w14:textId="11598885" w:rsidR="00315801" w:rsidRPr="00E32DB0" w:rsidRDefault="0042375D" w:rsidP="00D327A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sz w:val="20"/>
                    </w:rPr>
                  </w:pPr>
                  <w:r>
                    <w:rPr>
                      <w:rFonts w:ascii="News Gothic GDB" w:hAnsi="News Gothic GDB"/>
                      <w:sz w:val="20"/>
                    </w:rPr>
                    <w:t xml:space="preserve">Unusually </w:t>
                  </w:r>
                  <w:r w:rsidR="00315801">
                    <w:rPr>
                      <w:rFonts w:ascii="News Gothic GDB" w:hAnsi="News Gothic GDB"/>
                      <w:sz w:val="20"/>
                    </w:rPr>
                    <w:t>high count</w:t>
                  </w:r>
                  <w:r>
                    <w:rPr>
                      <w:rFonts w:ascii="News Gothic GDB" w:hAnsi="News Gothic GDB"/>
                      <w:sz w:val="20"/>
                    </w:rPr>
                    <w:t>, given age</w:t>
                  </w:r>
                </w:p>
              </w:tc>
            </w:tr>
            <w:tr w:rsidR="00B30CBF" w:rsidRPr="00E32DB0" w14:paraId="3AFCBEC6" w14:textId="77777777" w:rsidTr="002C24BB">
              <w:trPr>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4D9296A6" w14:textId="77777777" w:rsidR="00315801" w:rsidRPr="00D327A2" w:rsidRDefault="00315801" w:rsidP="00B8048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SAP S/4HANA Swiss</w:t>
                  </w:r>
                </w:p>
              </w:tc>
              <w:tc>
                <w:tcPr>
                  <w:tcW w:w="548" w:type="pct"/>
                  <w:noWrap/>
                  <w:hideMark/>
                </w:tcPr>
                <w:p w14:paraId="0BAA3EF7" w14:textId="77777777" w:rsidR="00315801" w:rsidRPr="00D327A2" w:rsidRDefault="00315801" w:rsidP="00B8048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AID789</w:t>
                  </w:r>
                </w:p>
              </w:tc>
              <w:tc>
                <w:tcPr>
                  <w:tcW w:w="573" w:type="pct"/>
                  <w:tcBorders>
                    <w:top w:val="single" w:sz="4" w:space="0" w:color="FFFFFF" w:themeColor="background1"/>
                    <w:bottom w:val="single" w:sz="4" w:space="0" w:color="FFFFFF" w:themeColor="background1"/>
                  </w:tcBorders>
                </w:tcPr>
                <w:p w14:paraId="1D3E4959" w14:textId="77777777" w:rsidR="00315801" w:rsidRPr="00E32DB0" w:rsidRDefault="00315801" w:rsidP="00B8048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3</w:t>
                  </w:r>
                </w:p>
              </w:tc>
              <w:tc>
                <w:tcPr>
                  <w:tcW w:w="2255" w:type="pct"/>
                </w:tcPr>
                <w:p w14:paraId="799096F9" w14:textId="393809B9" w:rsidR="00315801" w:rsidRPr="007C365A" w:rsidRDefault="007C365A" w:rsidP="00B8048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b/>
                      <w:bCs/>
                      <w:sz w:val="20"/>
                      <w:u w:val="single"/>
                    </w:rPr>
                  </w:pPr>
                  <w:r w:rsidRPr="007C365A">
                    <w:rPr>
                      <w:rFonts w:ascii="News Gothic GDB" w:hAnsi="News Gothic GDB"/>
                      <w:b/>
                      <w:bCs/>
                      <w:sz w:val="20"/>
                      <w:u w:val="single"/>
                    </w:rPr>
                    <w:t>2xR2, 1xR1</w:t>
                  </w:r>
                </w:p>
              </w:tc>
            </w:tr>
            <w:tr w:rsidR="00741509" w:rsidRPr="00E32DB0" w14:paraId="12FDB29D" w14:textId="77777777" w:rsidTr="002C24B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0D2F9690" w14:textId="77777777" w:rsidR="00315801" w:rsidRPr="00D327A2" w:rsidRDefault="00315801" w:rsidP="00B8048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EMC Storage</w:t>
                  </w:r>
                </w:p>
              </w:tc>
              <w:tc>
                <w:tcPr>
                  <w:tcW w:w="548" w:type="pct"/>
                  <w:noWrap/>
                  <w:hideMark/>
                </w:tcPr>
                <w:p w14:paraId="75AFC39D" w14:textId="77777777" w:rsidR="00315801" w:rsidRPr="00D327A2" w:rsidRDefault="00315801" w:rsidP="00B8048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AID938</w:t>
                  </w:r>
                </w:p>
              </w:tc>
              <w:tc>
                <w:tcPr>
                  <w:tcW w:w="573" w:type="pct"/>
                  <w:tcBorders>
                    <w:top w:val="single" w:sz="4" w:space="0" w:color="FFFFFF" w:themeColor="background1"/>
                    <w:bottom w:val="single" w:sz="4" w:space="0" w:color="FFFFFF" w:themeColor="background1"/>
                  </w:tcBorders>
                </w:tcPr>
                <w:p w14:paraId="72F04BCD" w14:textId="77777777" w:rsidR="00315801" w:rsidRPr="00E32DB0" w:rsidRDefault="00315801" w:rsidP="00B8048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3</w:t>
                  </w:r>
                </w:p>
              </w:tc>
              <w:tc>
                <w:tcPr>
                  <w:tcW w:w="2255" w:type="pct"/>
                </w:tcPr>
                <w:p w14:paraId="0798FBBA" w14:textId="79CAAD55" w:rsidR="00315801" w:rsidRPr="007C365A" w:rsidRDefault="007C365A" w:rsidP="00B8048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b/>
                      <w:bCs/>
                      <w:sz w:val="20"/>
                      <w:u w:val="single"/>
                    </w:rPr>
                  </w:pPr>
                  <w:r w:rsidRPr="007C365A">
                    <w:rPr>
                      <w:rFonts w:ascii="News Gothic GDB" w:hAnsi="News Gothic GDB"/>
                      <w:b/>
                      <w:bCs/>
                      <w:sz w:val="20"/>
                      <w:u w:val="single"/>
                    </w:rPr>
                    <w:t>1xR3, 1xR2</w:t>
                  </w:r>
                </w:p>
              </w:tc>
            </w:tr>
            <w:tr w:rsidR="00B30CBF" w:rsidRPr="00E32DB0" w14:paraId="7AA79362" w14:textId="77777777" w:rsidTr="002C24BB">
              <w:trPr>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29B9F2AD" w14:textId="77777777" w:rsidR="00315801" w:rsidRPr="00D327A2" w:rsidRDefault="00315801" w:rsidP="00B8048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NetApp Storage</w:t>
                  </w:r>
                </w:p>
              </w:tc>
              <w:tc>
                <w:tcPr>
                  <w:tcW w:w="548" w:type="pct"/>
                  <w:noWrap/>
                  <w:hideMark/>
                </w:tcPr>
                <w:p w14:paraId="5D9F8ED1" w14:textId="77777777" w:rsidR="00315801" w:rsidRPr="00D327A2" w:rsidRDefault="00315801" w:rsidP="00B8048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AID940</w:t>
                  </w:r>
                </w:p>
              </w:tc>
              <w:tc>
                <w:tcPr>
                  <w:tcW w:w="573" w:type="pct"/>
                  <w:tcBorders>
                    <w:top w:val="single" w:sz="4" w:space="0" w:color="FFFFFF" w:themeColor="background1"/>
                    <w:bottom w:val="single" w:sz="4" w:space="0" w:color="FFFFFF" w:themeColor="background1"/>
                  </w:tcBorders>
                </w:tcPr>
                <w:p w14:paraId="4D36DC10" w14:textId="77777777" w:rsidR="00315801" w:rsidRPr="00E32DB0" w:rsidRDefault="00315801" w:rsidP="00B8048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3</w:t>
                  </w:r>
                </w:p>
              </w:tc>
              <w:tc>
                <w:tcPr>
                  <w:tcW w:w="2255" w:type="pct"/>
                </w:tcPr>
                <w:p w14:paraId="4CA5407B" w14:textId="2C007946" w:rsidR="00315801" w:rsidRPr="007C365A" w:rsidRDefault="007C365A" w:rsidP="00B8048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b/>
                      <w:bCs/>
                      <w:sz w:val="20"/>
                      <w:u w:val="single"/>
                    </w:rPr>
                  </w:pPr>
                  <w:r w:rsidRPr="007C365A">
                    <w:rPr>
                      <w:rFonts w:ascii="News Gothic GDB" w:hAnsi="News Gothic GDB"/>
                      <w:b/>
                      <w:bCs/>
                      <w:sz w:val="20"/>
                      <w:u w:val="single"/>
                    </w:rPr>
                    <w:t>1xR3, 1xR2</w:t>
                  </w:r>
                </w:p>
              </w:tc>
            </w:tr>
            <w:tr w:rsidR="00741509" w:rsidRPr="00E32DB0" w14:paraId="4903F6B2" w14:textId="77777777" w:rsidTr="002C24B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09CE1B9A" w14:textId="77777777" w:rsidR="00315801" w:rsidRPr="00D327A2" w:rsidRDefault="00315801" w:rsidP="00D327A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KOFAX</w:t>
                  </w:r>
                </w:p>
              </w:tc>
              <w:tc>
                <w:tcPr>
                  <w:tcW w:w="548" w:type="pct"/>
                  <w:noWrap/>
                  <w:hideMark/>
                </w:tcPr>
                <w:p w14:paraId="4305A64E" w14:textId="77777777" w:rsidR="00315801" w:rsidRPr="00D327A2" w:rsidRDefault="00315801" w:rsidP="00D327A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AID948</w:t>
                  </w:r>
                </w:p>
              </w:tc>
              <w:tc>
                <w:tcPr>
                  <w:tcW w:w="573" w:type="pct"/>
                  <w:tcBorders>
                    <w:top w:val="single" w:sz="4" w:space="0" w:color="FFFFFF" w:themeColor="background1"/>
                    <w:bottom w:val="single" w:sz="4" w:space="0" w:color="FFFFFF" w:themeColor="background1"/>
                  </w:tcBorders>
                </w:tcPr>
                <w:p w14:paraId="4AC9E37D" w14:textId="77777777" w:rsidR="00315801" w:rsidRPr="00E32DB0" w:rsidRDefault="00315801" w:rsidP="00D327A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3</w:t>
                  </w:r>
                </w:p>
              </w:tc>
              <w:tc>
                <w:tcPr>
                  <w:tcW w:w="2255" w:type="pct"/>
                </w:tcPr>
                <w:p w14:paraId="3E29147E" w14:textId="71222851" w:rsidR="00315801" w:rsidRPr="007C365A" w:rsidRDefault="007C365A" w:rsidP="00D327A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b/>
                      <w:bCs/>
                      <w:sz w:val="20"/>
                      <w:u w:val="single"/>
                    </w:rPr>
                  </w:pPr>
                  <w:r w:rsidRPr="007C365A">
                    <w:rPr>
                      <w:rFonts w:ascii="News Gothic GDB" w:hAnsi="News Gothic GDB"/>
                      <w:b/>
                      <w:bCs/>
                      <w:sz w:val="20"/>
                      <w:u w:val="single"/>
                    </w:rPr>
                    <w:t>1xR3, 1xR2</w:t>
                  </w:r>
                </w:p>
              </w:tc>
            </w:tr>
            <w:tr w:rsidR="00B30CBF" w:rsidRPr="00E32DB0" w14:paraId="57F3CB7C" w14:textId="77777777" w:rsidTr="002C24BB">
              <w:trPr>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381BEB19" w14:textId="77777777" w:rsidR="00315801" w:rsidRPr="00D327A2" w:rsidRDefault="00315801" w:rsidP="00B8048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Token Authentication</w:t>
                  </w:r>
                </w:p>
              </w:tc>
              <w:tc>
                <w:tcPr>
                  <w:tcW w:w="548" w:type="pct"/>
                  <w:noWrap/>
                  <w:hideMark/>
                </w:tcPr>
                <w:p w14:paraId="2216EF28" w14:textId="77777777" w:rsidR="00315801" w:rsidRPr="00D327A2" w:rsidRDefault="00315801" w:rsidP="00B8048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AID960</w:t>
                  </w:r>
                </w:p>
              </w:tc>
              <w:tc>
                <w:tcPr>
                  <w:tcW w:w="573" w:type="pct"/>
                  <w:tcBorders>
                    <w:top w:val="single" w:sz="4" w:space="0" w:color="FFFFFF" w:themeColor="background1"/>
                    <w:bottom w:val="single" w:sz="4" w:space="0" w:color="FFFFFF" w:themeColor="background1"/>
                  </w:tcBorders>
                </w:tcPr>
                <w:p w14:paraId="64E19989" w14:textId="77777777" w:rsidR="00315801" w:rsidRPr="00E32DB0" w:rsidRDefault="00315801" w:rsidP="00B8048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3</w:t>
                  </w:r>
                </w:p>
              </w:tc>
              <w:tc>
                <w:tcPr>
                  <w:tcW w:w="2255" w:type="pct"/>
                </w:tcPr>
                <w:p w14:paraId="14332C9F" w14:textId="77777777" w:rsidR="0042375D" w:rsidRPr="00174933" w:rsidRDefault="00315801" w:rsidP="00B8048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b/>
                      <w:bCs/>
                      <w:sz w:val="20"/>
                      <w:u w:val="single"/>
                    </w:rPr>
                  </w:pPr>
                  <w:r w:rsidRPr="00174933">
                    <w:rPr>
                      <w:rFonts w:ascii="News Gothic GDB" w:hAnsi="News Gothic GDB"/>
                      <w:b/>
                      <w:bCs/>
                      <w:sz w:val="20"/>
                      <w:u w:val="single"/>
                    </w:rPr>
                    <w:t>8xR2</w:t>
                  </w:r>
                </w:p>
                <w:p w14:paraId="3DCC0BF7" w14:textId="340689A1" w:rsidR="00315801" w:rsidRPr="00E32DB0" w:rsidRDefault="0042375D" w:rsidP="00B8048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sz w:val="20"/>
                    </w:rPr>
                  </w:pPr>
                  <w:r>
                    <w:rPr>
                      <w:rFonts w:ascii="News Gothic GDB" w:hAnsi="News Gothic GDB"/>
                      <w:sz w:val="20"/>
                    </w:rPr>
                    <w:t xml:space="preserve">Unusually </w:t>
                  </w:r>
                  <w:r w:rsidR="00315801">
                    <w:rPr>
                      <w:rFonts w:ascii="News Gothic GDB" w:hAnsi="News Gothic GDB"/>
                      <w:sz w:val="20"/>
                    </w:rPr>
                    <w:t>high count</w:t>
                  </w:r>
                  <w:r>
                    <w:rPr>
                      <w:rFonts w:ascii="News Gothic GDB" w:hAnsi="News Gothic GDB"/>
                      <w:sz w:val="20"/>
                    </w:rPr>
                    <w:t>, given age</w:t>
                  </w:r>
                </w:p>
              </w:tc>
            </w:tr>
            <w:tr w:rsidR="00741509" w:rsidRPr="00E32DB0" w14:paraId="6242C980" w14:textId="77777777" w:rsidTr="002C24B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3ED23C33" w14:textId="77777777" w:rsidR="00315801" w:rsidRPr="00D327A2" w:rsidRDefault="00315801" w:rsidP="00B8048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Security Management System (SMS)</w:t>
                  </w:r>
                </w:p>
              </w:tc>
              <w:tc>
                <w:tcPr>
                  <w:tcW w:w="548" w:type="pct"/>
                  <w:noWrap/>
                  <w:hideMark/>
                </w:tcPr>
                <w:p w14:paraId="225C3670" w14:textId="77777777" w:rsidR="00315801" w:rsidRPr="00D327A2" w:rsidRDefault="00315801" w:rsidP="00B8048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AID968</w:t>
                  </w:r>
                </w:p>
              </w:tc>
              <w:tc>
                <w:tcPr>
                  <w:tcW w:w="573" w:type="pct"/>
                  <w:tcBorders>
                    <w:top w:val="single" w:sz="4" w:space="0" w:color="FFFFFF" w:themeColor="background1"/>
                    <w:bottom w:val="single" w:sz="4" w:space="0" w:color="FFFFFF" w:themeColor="background1"/>
                  </w:tcBorders>
                </w:tcPr>
                <w:p w14:paraId="46A12C39" w14:textId="77777777" w:rsidR="00315801" w:rsidRPr="00E32DB0" w:rsidRDefault="00315801" w:rsidP="00B8048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3</w:t>
                  </w:r>
                </w:p>
              </w:tc>
              <w:tc>
                <w:tcPr>
                  <w:tcW w:w="2255" w:type="pct"/>
                </w:tcPr>
                <w:p w14:paraId="7F3D9B4D" w14:textId="05088D4A" w:rsidR="0042375D" w:rsidRPr="00174933" w:rsidRDefault="00315801" w:rsidP="00B8048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b/>
                      <w:bCs/>
                      <w:sz w:val="20"/>
                      <w:u w:val="single"/>
                    </w:rPr>
                  </w:pPr>
                  <w:r w:rsidRPr="00174933">
                    <w:rPr>
                      <w:rFonts w:ascii="News Gothic GDB" w:hAnsi="News Gothic GDB"/>
                      <w:b/>
                      <w:bCs/>
                      <w:sz w:val="20"/>
                      <w:u w:val="single"/>
                    </w:rPr>
                    <w:t>8xR2</w:t>
                  </w:r>
                </w:p>
                <w:p w14:paraId="302A4FC3" w14:textId="3A5752FF" w:rsidR="00315801" w:rsidRPr="00E32DB0" w:rsidRDefault="0042375D" w:rsidP="00B8048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sz w:val="20"/>
                    </w:rPr>
                  </w:pPr>
                  <w:r>
                    <w:rPr>
                      <w:rFonts w:ascii="News Gothic GDB" w:hAnsi="News Gothic GDB"/>
                      <w:sz w:val="20"/>
                    </w:rPr>
                    <w:t xml:space="preserve">Unusually </w:t>
                  </w:r>
                  <w:r w:rsidR="00315801">
                    <w:rPr>
                      <w:rFonts w:ascii="News Gothic GDB" w:hAnsi="News Gothic GDB"/>
                      <w:sz w:val="20"/>
                    </w:rPr>
                    <w:t>high count</w:t>
                  </w:r>
                  <w:r>
                    <w:rPr>
                      <w:rFonts w:ascii="News Gothic GDB" w:hAnsi="News Gothic GDB"/>
                      <w:sz w:val="20"/>
                    </w:rPr>
                    <w:t>, given age</w:t>
                  </w:r>
                </w:p>
              </w:tc>
            </w:tr>
            <w:tr w:rsidR="00B30CBF" w:rsidRPr="00E32DB0" w14:paraId="54FC1351" w14:textId="77777777" w:rsidTr="002C24BB">
              <w:trPr>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37390F4A" w14:textId="77777777" w:rsidR="00315801" w:rsidRPr="00D327A2" w:rsidRDefault="00315801" w:rsidP="00D327A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XIS1</w:t>
                  </w:r>
                </w:p>
              </w:tc>
              <w:tc>
                <w:tcPr>
                  <w:tcW w:w="548" w:type="pct"/>
                  <w:noWrap/>
                  <w:hideMark/>
                </w:tcPr>
                <w:p w14:paraId="230C50EB" w14:textId="77777777" w:rsidR="00315801" w:rsidRPr="00D327A2" w:rsidRDefault="00315801" w:rsidP="00D327A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AID018</w:t>
                  </w:r>
                </w:p>
              </w:tc>
              <w:tc>
                <w:tcPr>
                  <w:tcW w:w="573" w:type="pct"/>
                  <w:tcBorders>
                    <w:top w:val="single" w:sz="4" w:space="0" w:color="FFFFFF" w:themeColor="background1"/>
                    <w:bottom w:val="single" w:sz="4" w:space="0" w:color="FFFFFF" w:themeColor="background1"/>
                  </w:tcBorders>
                </w:tcPr>
                <w:p w14:paraId="2A890257" w14:textId="77777777" w:rsidR="00315801" w:rsidRPr="00E32DB0" w:rsidRDefault="00315801" w:rsidP="00D327A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2</w:t>
                  </w:r>
                </w:p>
              </w:tc>
              <w:tc>
                <w:tcPr>
                  <w:tcW w:w="2255" w:type="pct"/>
                </w:tcPr>
                <w:p w14:paraId="652B9B92" w14:textId="5018BF1E" w:rsidR="00315801" w:rsidRPr="00E32DB0" w:rsidRDefault="007C365A" w:rsidP="00D327A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sz w:val="20"/>
                    </w:rPr>
                  </w:pPr>
                  <w:r w:rsidRPr="007C365A">
                    <w:rPr>
                      <w:rFonts w:ascii="News Gothic GDB" w:hAnsi="News Gothic GDB"/>
                      <w:sz w:val="20"/>
                    </w:rPr>
                    <w:t>1xR2, 1xR1</w:t>
                  </w:r>
                </w:p>
              </w:tc>
            </w:tr>
            <w:tr w:rsidR="00741509" w:rsidRPr="00E32DB0" w14:paraId="1C354485" w14:textId="77777777" w:rsidTr="002C24B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657DFE1D" w14:textId="77777777" w:rsidR="00315801" w:rsidRPr="00D327A2" w:rsidRDefault="00315801" w:rsidP="00B8048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Secure Transport</w:t>
                  </w:r>
                </w:p>
              </w:tc>
              <w:tc>
                <w:tcPr>
                  <w:tcW w:w="548" w:type="pct"/>
                  <w:noWrap/>
                  <w:hideMark/>
                </w:tcPr>
                <w:p w14:paraId="2D8A89C2" w14:textId="77777777" w:rsidR="00315801" w:rsidRPr="00D327A2" w:rsidRDefault="00315801" w:rsidP="00B8048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AID1000</w:t>
                  </w:r>
                </w:p>
              </w:tc>
              <w:tc>
                <w:tcPr>
                  <w:tcW w:w="573" w:type="pct"/>
                  <w:tcBorders>
                    <w:top w:val="single" w:sz="4" w:space="0" w:color="FFFFFF" w:themeColor="background1"/>
                    <w:bottom w:val="single" w:sz="4" w:space="0" w:color="FFFFFF" w:themeColor="background1"/>
                  </w:tcBorders>
                </w:tcPr>
                <w:p w14:paraId="36D3AE8B" w14:textId="77777777" w:rsidR="00315801" w:rsidRPr="00E32DB0" w:rsidRDefault="00315801" w:rsidP="00B8048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2</w:t>
                  </w:r>
                </w:p>
              </w:tc>
              <w:tc>
                <w:tcPr>
                  <w:tcW w:w="2255" w:type="pct"/>
                </w:tcPr>
                <w:p w14:paraId="71DBE6E1" w14:textId="368F278E" w:rsidR="00315801" w:rsidRPr="007C365A" w:rsidRDefault="007C365A" w:rsidP="00B8048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b/>
                      <w:bCs/>
                      <w:sz w:val="20"/>
                      <w:u w:val="single"/>
                    </w:rPr>
                  </w:pPr>
                  <w:r w:rsidRPr="007C365A">
                    <w:rPr>
                      <w:rFonts w:ascii="News Gothic GDB" w:hAnsi="News Gothic GDB"/>
                      <w:b/>
                      <w:bCs/>
                      <w:sz w:val="20"/>
                      <w:u w:val="single"/>
                    </w:rPr>
                    <w:t>3xR2</w:t>
                  </w:r>
                </w:p>
              </w:tc>
            </w:tr>
            <w:tr w:rsidR="00B30CBF" w:rsidRPr="00E32DB0" w14:paraId="7541B9E5" w14:textId="77777777" w:rsidTr="002C24BB">
              <w:trPr>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429262AE" w14:textId="77777777" w:rsidR="00315801" w:rsidRPr="00D327A2" w:rsidRDefault="00315801" w:rsidP="00B8048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XEOPs LDAP</w:t>
                  </w:r>
                </w:p>
              </w:tc>
              <w:tc>
                <w:tcPr>
                  <w:tcW w:w="548" w:type="pct"/>
                  <w:noWrap/>
                  <w:hideMark/>
                </w:tcPr>
                <w:p w14:paraId="04E0882E" w14:textId="77777777" w:rsidR="00315801" w:rsidRPr="00D327A2" w:rsidRDefault="00315801" w:rsidP="00B8048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AID1057</w:t>
                  </w:r>
                </w:p>
              </w:tc>
              <w:tc>
                <w:tcPr>
                  <w:tcW w:w="573" w:type="pct"/>
                  <w:tcBorders>
                    <w:top w:val="single" w:sz="4" w:space="0" w:color="FFFFFF" w:themeColor="background1"/>
                    <w:bottom w:val="single" w:sz="4" w:space="0" w:color="FFFFFF" w:themeColor="background1"/>
                  </w:tcBorders>
                </w:tcPr>
                <w:p w14:paraId="34D4ED75" w14:textId="77777777" w:rsidR="00315801" w:rsidRPr="00E32DB0" w:rsidRDefault="00315801" w:rsidP="00B8048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2</w:t>
                  </w:r>
                </w:p>
              </w:tc>
              <w:tc>
                <w:tcPr>
                  <w:tcW w:w="2255" w:type="pct"/>
                </w:tcPr>
                <w:p w14:paraId="67A66370" w14:textId="6A8981D6" w:rsidR="00315801" w:rsidRPr="007C365A" w:rsidRDefault="007C365A" w:rsidP="00B8048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b/>
                      <w:bCs/>
                      <w:sz w:val="20"/>
                      <w:u w:val="single"/>
                    </w:rPr>
                  </w:pPr>
                  <w:r w:rsidRPr="007C365A">
                    <w:rPr>
                      <w:rFonts w:ascii="News Gothic GDB" w:hAnsi="News Gothic GDB"/>
                      <w:b/>
                      <w:bCs/>
                      <w:sz w:val="20"/>
                      <w:u w:val="single"/>
                    </w:rPr>
                    <w:t>3xR2, 1xR1</w:t>
                  </w:r>
                </w:p>
              </w:tc>
            </w:tr>
            <w:tr w:rsidR="00741509" w:rsidRPr="00E32DB0" w14:paraId="5A082CDD" w14:textId="77777777" w:rsidTr="002C24B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758569D8" w14:textId="77777777" w:rsidR="00315801" w:rsidRPr="00D327A2" w:rsidRDefault="00315801" w:rsidP="00B8048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TPFM Feeflow</w:t>
                  </w:r>
                </w:p>
              </w:tc>
              <w:tc>
                <w:tcPr>
                  <w:tcW w:w="548" w:type="pct"/>
                  <w:noWrap/>
                  <w:hideMark/>
                </w:tcPr>
                <w:p w14:paraId="1A3A73CA" w14:textId="77777777" w:rsidR="00315801" w:rsidRPr="00D327A2" w:rsidRDefault="00315801" w:rsidP="00B8048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AID2014</w:t>
                  </w:r>
                </w:p>
              </w:tc>
              <w:tc>
                <w:tcPr>
                  <w:tcW w:w="573" w:type="pct"/>
                  <w:tcBorders>
                    <w:top w:val="single" w:sz="4" w:space="0" w:color="FFFFFF" w:themeColor="background1"/>
                    <w:bottom w:val="single" w:sz="4" w:space="0" w:color="FFFFFF" w:themeColor="background1"/>
                  </w:tcBorders>
                </w:tcPr>
                <w:p w14:paraId="4F78CAA6" w14:textId="77777777" w:rsidR="00315801" w:rsidRPr="00E32DB0" w:rsidRDefault="00315801" w:rsidP="00B8048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2</w:t>
                  </w:r>
                </w:p>
              </w:tc>
              <w:tc>
                <w:tcPr>
                  <w:tcW w:w="2255" w:type="pct"/>
                </w:tcPr>
                <w:p w14:paraId="680319F8" w14:textId="6D9F04B0" w:rsidR="00315801" w:rsidRPr="007C365A" w:rsidRDefault="007C365A" w:rsidP="00B8048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b/>
                      <w:bCs/>
                      <w:sz w:val="20"/>
                      <w:u w:val="single"/>
                    </w:rPr>
                  </w:pPr>
                  <w:r w:rsidRPr="007C365A">
                    <w:rPr>
                      <w:rFonts w:ascii="News Gothic GDB" w:hAnsi="News Gothic GDB"/>
                      <w:b/>
                      <w:bCs/>
                      <w:sz w:val="20"/>
                      <w:u w:val="single"/>
                    </w:rPr>
                    <w:t>3xR3</w:t>
                  </w:r>
                </w:p>
              </w:tc>
            </w:tr>
            <w:tr w:rsidR="00B30CBF" w:rsidRPr="00E32DB0" w14:paraId="04DE1362" w14:textId="77777777" w:rsidTr="002C24BB">
              <w:trPr>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06ADF819" w14:textId="77777777" w:rsidR="00315801" w:rsidRPr="00D327A2" w:rsidRDefault="00315801" w:rsidP="00D327A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Nomination Management System (MTS.nom)</w:t>
                  </w:r>
                </w:p>
              </w:tc>
              <w:tc>
                <w:tcPr>
                  <w:tcW w:w="548" w:type="pct"/>
                  <w:noWrap/>
                  <w:hideMark/>
                </w:tcPr>
                <w:p w14:paraId="5B139A71" w14:textId="77777777" w:rsidR="00315801" w:rsidRPr="00D327A2" w:rsidRDefault="00315801" w:rsidP="00D327A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AID530</w:t>
                  </w:r>
                </w:p>
              </w:tc>
              <w:tc>
                <w:tcPr>
                  <w:tcW w:w="573" w:type="pct"/>
                  <w:tcBorders>
                    <w:top w:val="single" w:sz="4" w:space="0" w:color="FFFFFF" w:themeColor="background1"/>
                    <w:bottom w:val="single" w:sz="4" w:space="0" w:color="FFFFFF" w:themeColor="background1"/>
                  </w:tcBorders>
                </w:tcPr>
                <w:p w14:paraId="1A18C635" w14:textId="77777777" w:rsidR="00315801" w:rsidRPr="00E32DB0" w:rsidRDefault="00315801" w:rsidP="00D327A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2</w:t>
                  </w:r>
                </w:p>
              </w:tc>
              <w:tc>
                <w:tcPr>
                  <w:tcW w:w="2255" w:type="pct"/>
                </w:tcPr>
                <w:p w14:paraId="43789AF9" w14:textId="11F63555" w:rsidR="00315801" w:rsidRPr="007C365A" w:rsidRDefault="007C365A" w:rsidP="00D327A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b/>
                      <w:bCs/>
                      <w:sz w:val="20"/>
                      <w:u w:val="single"/>
                    </w:rPr>
                  </w:pPr>
                  <w:r w:rsidRPr="007C365A">
                    <w:rPr>
                      <w:rFonts w:ascii="News Gothic GDB" w:hAnsi="News Gothic GDB"/>
                      <w:b/>
                      <w:bCs/>
                      <w:sz w:val="20"/>
                      <w:u w:val="single"/>
                    </w:rPr>
                    <w:t>2xR1</w:t>
                  </w:r>
                </w:p>
              </w:tc>
            </w:tr>
            <w:tr w:rsidR="00741509" w:rsidRPr="00E32DB0" w14:paraId="5BE5BD5E" w14:textId="77777777" w:rsidTr="002C24B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569A50AC" w14:textId="77777777" w:rsidR="00315801" w:rsidRPr="00D327A2" w:rsidRDefault="00315801" w:rsidP="00D327A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Material Change Process</w:t>
                  </w:r>
                </w:p>
              </w:tc>
              <w:tc>
                <w:tcPr>
                  <w:tcW w:w="548" w:type="pct"/>
                  <w:noWrap/>
                  <w:hideMark/>
                </w:tcPr>
                <w:p w14:paraId="7915A78E" w14:textId="77777777" w:rsidR="00315801" w:rsidRPr="00D327A2" w:rsidRDefault="00315801" w:rsidP="00D327A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AID658</w:t>
                  </w:r>
                </w:p>
              </w:tc>
              <w:tc>
                <w:tcPr>
                  <w:tcW w:w="573" w:type="pct"/>
                  <w:tcBorders>
                    <w:top w:val="single" w:sz="4" w:space="0" w:color="FFFFFF" w:themeColor="background1"/>
                    <w:bottom w:val="single" w:sz="4" w:space="0" w:color="FFFFFF" w:themeColor="background1"/>
                  </w:tcBorders>
                </w:tcPr>
                <w:p w14:paraId="4EC9E0F4" w14:textId="77777777" w:rsidR="00315801" w:rsidRPr="00E32DB0" w:rsidRDefault="00315801" w:rsidP="00D327A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2</w:t>
                  </w:r>
                </w:p>
              </w:tc>
              <w:tc>
                <w:tcPr>
                  <w:tcW w:w="2255" w:type="pct"/>
                </w:tcPr>
                <w:p w14:paraId="31C7DFE9" w14:textId="78ECE4EF" w:rsidR="00315801" w:rsidRPr="007C365A" w:rsidRDefault="007C365A" w:rsidP="00D327A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b/>
                      <w:bCs/>
                      <w:sz w:val="20"/>
                      <w:u w:val="single"/>
                    </w:rPr>
                  </w:pPr>
                  <w:r w:rsidRPr="007C365A">
                    <w:rPr>
                      <w:rFonts w:ascii="News Gothic GDB" w:hAnsi="News Gothic GDB"/>
                      <w:b/>
                      <w:bCs/>
                      <w:sz w:val="20"/>
                      <w:u w:val="single"/>
                    </w:rPr>
                    <w:t>1xR3, 1xR2</w:t>
                  </w:r>
                </w:p>
              </w:tc>
            </w:tr>
            <w:tr w:rsidR="00B30CBF" w:rsidRPr="00E32DB0" w14:paraId="13EF6A6F" w14:textId="77777777" w:rsidTr="002C24BB">
              <w:trPr>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179EA32E" w14:textId="77777777" w:rsidR="00315801" w:rsidRPr="00D327A2" w:rsidRDefault="00315801" w:rsidP="00D327A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Exchange</w:t>
                  </w:r>
                </w:p>
              </w:tc>
              <w:tc>
                <w:tcPr>
                  <w:tcW w:w="548" w:type="pct"/>
                  <w:noWrap/>
                  <w:hideMark/>
                </w:tcPr>
                <w:p w14:paraId="3BE6E1FF" w14:textId="77777777" w:rsidR="00315801" w:rsidRPr="00D327A2" w:rsidRDefault="00315801" w:rsidP="00D327A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AID416</w:t>
                  </w:r>
                </w:p>
              </w:tc>
              <w:tc>
                <w:tcPr>
                  <w:tcW w:w="573" w:type="pct"/>
                  <w:tcBorders>
                    <w:top w:val="single" w:sz="4" w:space="0" w:color="FFFFFF" w:themeColor="background1"/>
                    <w:bottom w:val="single" w:sz="4" w:space="0" w:color="FFFFFF" w:themeColor="background1"/>
                  </w:tcBorders>
                </w:tcPr>
                <w:p w14:paraId="2378B5A7" w14:textId="77777777" w:rsidR="00315801" w:rsidRPr="00E32DB0" w:rsidRDefault="00315801" w:rsidP="00D327A2">
                  <w:pPr>
                    <w:spacing w:before="0" w:after="0"/>
                    <w:ind w:left="0"/>
                    <w:jc w:val="center"/>
                    <w:cnfStyle w:val="000000000000" w:firstRow="0" w:lastRow="0" w:firstColumn="0" w:lastColumn="0" w:oddVBand="0" w:evenVBand="0" w:oddHBand="0"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1</w:t>
                  </w:r>
                </w:p>
              </w:tc>
              <w:tc>
                <w:tcPr>
                  <w:tcW w:w="2255" w:type="pct"/>
                </w:tcPr>
                <w:p w14:paraId="68DD7C1E" w14:textId="0DBBE9B7" w:rsidR="00315801" w:rsidRPr="007C365A" w:rsidRDefault="007C365A" w:rsidP="00D327A2">
                  <w:pPr>
                    <w:spacing w:before="0" w:after="0"/>
                    <w:ind w:left="0"/>
                    <w:cnfStyle w:val="000000000000" w:firstRow="0" w:lastRow="0" w:firstColumn="0" w:lastColumn="0" w:oddVBand="0" w:evenVBand="0" w:oddHBand="0" w:evenHBand="0" w:firstRowFirstColumn="0" w:firstRowLastColumn="0" w:lastRowFirstColumn="0" w:lastRowLastColumn="0"/>
                    <w:rPr>
                      <w:rFonts w:ascii="News Gothic GDB" w:hAnsi="News Gothic GDB"/>
                      <w:b/>
                      <w:bCs/>
                      <w:sz w:val="20"/>
                      <w:u w:val="single"/>
                    </w:rPr>
                  </w:pPr>
                  <w:r w:rsidRPr="007C365A">
                    <w:rPr>
                      <w:rFonts w:ascii="News Gothic GDB" w:hAnsi="News Gothic GDB"/>
                      <w:b/>
                      <w:bCs/>
                      <w:sz w:val="20"/>
                      <w:u w:val="single"/>
                    </w:rPr>
                    <w:t>1xR2</w:t>
                  </w:r>
                </w:p>
              </w:tc>
            </w:tr>
            <w:tr w:rsidR="00741509" w:rsidRPr="00E32DB0" w14:paraId="13C8E0DF" w14:textId="77777777" w:rsidTr="002C24B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4" w:type="pct"/>
                  <w:noWrap/>
                  <w:hideMark/>
                </w:tcPr>
                <w:p w14:paraId="62D2EE80" w14:textId="77777777" w:rsidR="00315801" w:rsidRPr="00D327A2" w:rsidRDefault="00315801" w:rsidP="00D327A2">
                  <w:pPr>
                    <w:spacing w:before="0" w:after="0"/>
                    <w:ind w:left="0"/>
                    <w:rPr>
                      <w:rFonts w:ascii="News Gothic GDB" w:eastAsia="Times New Roman" w:hAnsi="News Gothic GDB" w:cs="Arial"/>
                      <w:color w:val="000000"/>
                      <w:sz w:val="16"/>
                      <w:szCs w:val="16"/>
                    </w:rPr>
                  </w:pPr>
                  <w:r w:rsidRPr="00D327A2">
                    <w:rPr>
                      <w:rFonts w:ascii="News Gothic GDB" w:eastAsia="Times New Roman" w:hAnsi="News Gothic GDB" w:cs="Arial"/>
                      <w:color w:val="000000"/>
                      <w:sz w:val="16"/>
                      <w:szCs w:val="16"/>
                    </w:rPr>
                    <w:t>ECC Toolbox CS</w:t>
                  </w:r>
                </w:p>
              </w:tc>
              <w:tc>
                <w:tcPr>
                  <w:tcW w:w="548" w:type="pct"/>
                  <w:noWrap/>
                  <w:hideMark/>
                </w:tcPr>
                <w:p w14:paraId="51149DF5" w14:textId="77777777" w:rsidR="00315801" w:rsidRPr="00D327A2" w:rsidRDefault="00315801" w:rsidP="00D327A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color w:val="000000"/>
                      <w:sz w:val="20"/>
                    </w:rPr>
                  </w:pPr>
                  <w:r w:rsidRPr="00D327A2">
                    <w:rPr>
                      <w:rFonts w:ascii="News Gothic GDB" w:eastAsia="Times New Roman" w:hAnsi="News Gothic GDB" w:cs="Arial"/>
                      <w:color w:val="000000"/>
                      <w:sz w:val="20"/>
                    </w:rPr>
                    <w:t>AID830</w:t>
                  </w:r>
                </w:p>
              </w:tc>
              <w:tc>
                <w:tcPr>
                  <w:tcW w:w="573" w:type="pct"/>
                  <w:tcBorders>
                    <w:top w:val="single" w:sz="4" w:space="0" w:color="FFFFFF" w:themeColor="background1"/>
                  </w:tcBorders>
                </w:tcPr>
                <w:p w14:paraId="1EFCAAB4" w14:textId="77777777" w:rsidR="00315801" w:rsidRPr="00E32DB0" w:rsidRDefault="00315801" w:rsidP="00D327A2">
                  <w:pPr>
                    <w:spacing w:before="0" w:after="0"/>
                    <w:ind w:left="0"/>
                    <w:jc w:val="center"/>
                    <w:cnfStyle w:val="000000100000" w:firstRow="0" w:lastRow="0" w:firstColumn="0" w:lastColumn="0" w:oddVBand="0" w:evenVBand="0" w:oddHBand="1" w:evenHBand="0" w:firstRowFirstColumn="0" w:firstRowLastColumn="0" w:lastRowFirstColumn="0" w:lastRowLastColumn="0"/>
                    <w:rPr>
                      <w:rFonts w:ascii="News Gothic GDB" w:eastAsia="Times New Roman" w:hAnsi="News Gothic GDB" w:cs="Arial"/>
                      <w:b/>
                      <w:bCs/>
                      <w:color w:val="000000"/>
                      <w:sz w:val="20"/>
                    </w:rPr>
                  </w:pPr>
                  <w:r w:rsidRPr="00E32DB0">
                    <w:rPr>
                      <w:rFonts w:ascii="News Gothic GDB" w:eastAsia="Times New Roman" w:hAnsi="News Gothic GDB" w:cs="Arial"/>
                      <w:b/>
                      <w:bCs/>
                      <w:color w:val="000000"/>
                      <w:sz w:val="20"/>
                    </w:rPr>
                    <w:t>0</w:t>
                  </w:r>
                </w:p>
              </w:tc>
              <w:tc>
                <w:tcPr>
                  <w:tcW w:w="2255" w:type="pct"/>
                </w:tcPr>
                <w:p w14:paraId="483B592F" w14:textId="159F49CE" w:rsidR="007C365A" w:rsidRPr="007C365A" w:rsidRDefault="007C365A" w:rsidP="00D327A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b/>
                      <w:bCs/>
                      <w:sz w:val="20"/>
                      <w:u w:val="single"/>
                    </w:rPr>
                  </w:pPr>
                  <w:r w:rsidRPr="007C365A">
                    <w:rPr>
                      <w:rFonts w:ascii="News Gothic GDB" w:hAnsi="News Gothic GDB"/>
                      <w:b/>
                      <w:bCs/>
                      <w:sz w:val="20"/>
                      <w:u w:val="single"/>
                    </w:rPr>
                    <w:t>2xR3, 1xR2</w:t>
                  </w:r>
                </w:p>
                <w:p w14:paraId="5E2D880A" w14:textId="1ADF2819" w:rsidR="00315801" w:rsidRPr="00E32DB0" w:rsidRDefault="00315801" w:rsidP="00D327A2">
                  <w:pPr>
                    <w:spacing w:before="0" w:after="0"/>
                    <w:ind w:left="0"/>
                    <w:cnfStyle w:val="000000100000" w:firstRow="0" w:lastRow="0" w:firstColumn="0" w:lastColumn="0" w:oddVBand="0" w:evenVBand="0" w:oddHBand="1" w:evenHBand="0" w:firstRowFirstColumn="0" w:firstRowLastColumn="0" w:lastRowFirstColumn="0" w:lastRowLastColumn="0"/>
                    <w:rPr>
                      <w:rFonts w:ascii="News Gothic GDB" w:hAnsi="News Gothic GDB"/>
                      <w:sz w:val="20"/>
                    </w:rPr>
                  </w:pPr>
                  <w:r w:rsidRPr="00E32DB0">
                    <w:rPr>
                      <w:rFonts w:ascii="News Gothic GDB" w:hAnsi="News Gothic GDB"/>
                      <w:sz w:val="20"/>
                    </w:rPr>
                    <w:t>Newly identified risk</w:t>
                  </w:r>
                  <w:r w:rsidR="007C365A">
                    <w:rPr>
                      <w:rFonts w:ascii="News Gothic GDB" w:hAnsi="News Gothic GDB"/>
                      <w:sz w:val="20"/>
                    </w:rPr>
                    <w:t>s</w:t>
                  </w:r>
                  <w:r w:rsidRPr="00E32DB0">
                    <w:rPr>
                      <w:rFonts w:ascii="News Gothic GDB" w:hAnsi="News Gothic GDB"/>
                      <w:sz w:val="20"/>
                    </w:rPr>
                    <w:t xml:space="preserve"> in 2025</w:t>
                  </w:r>
                </w:p>
              </w:tc>
            </w:tr>
          </w:tbl>
          <w:p w14:paraId="0BCE20B8" w14:textId="77777777" w:rsidR="00446E70" w:rsidRDefault="00446E70" w:rsidP="00365920">
            <w:pPr>
              <w:autoSpaceDE w:val="0"/>
              <w:autoSpaceDN w:val="0"/>
              <w:adjustRightInd w:val="0"/>
              <w:spacing w:before="0" w:after="0"/>
              <w:ind w:left="0"/>
              <w:rPr>
                <w:rFonts w:ascii="News Gothic GDB" w:hAnsi="News Gothic GDB"/>
                <w:bCs/>
                <w:szCs w:val="22"/>
              </w:rPr>
            </w:pPr>
          </w:p>
          <w:p w14:paraId="37C0E75D" w14:textId="64F0E3CB" w:rsidR="00174933" w:rsidRPr="00756C56" w:rsidRDefault="00174933" w:rsidP="00365920">
            <w:pPr>
              <w:autoSpaceDE w:val="0"/>
              <w:autoSpaceDN w:val="0"/>
              <w:adjustRightInd w:val="0"/>
              <w:spacing w:before="0" w:after="0"/>
              <w:ind w:left="0"/>
              <w:rPr>
                <w:rFonts w:ascii="News Gothic GDB" w:hAnsi="News Gothic GDB"/>
                <w:bCs/>
                <w:color w:val="C00000"/>
                <w:szCs w:val="22"/>
              </w:rPr>
            </w:pPr>
            <w:r w:rsidRPr="00756C56">
              <w:rPr>
                <w:rFonts w:ascii="News Gothic GDB" w:hAnsi="News Gothic GDB"/>
                <w:bCs/>
                <w:color w:val="C00000"/>
                <w:szCs w:val="22"/>
              </w:rPr>
              <w:t>Observation:</w:t>
            </w:r>
            <w:r w:rsidR="00756C56">
              <w:rPr>
                <w:rFonts w:ascii="News Gothic GDB" w:hAnsi="News Gothic GDB"/>
                <w:bCs/>
                <w:color w:val="C00000"/>
                <w:szCs w:val="22"/>
              </w:rPr>
              <w:t xml:space="preserve"> Significant carry-over of risks through constant re-assessment.</w:t>
            </w:r>
          </w:p>
          <w:p w14:paraId="6494C2CD" w14:textId="77777777" w:rsidR="00174933" w:rsidRDefault="00174933" w:rsidP="00365920">
            <w:pPr>
              <w:autoSpaceDE w:val="0"/>
              <w:autoSpaceDN w:val="0"/>
              <w:adjustRightInd w:val="0"/>
              <w:spacing w:before="0" w:after="0"/>
              <w:ind w:left="0"/>
              <w:rPr>
                <w:rFonts w:ascii="News Gothic GDB" w:hAnsi="News Gothic GDB"/>
                <w:bCs/>
                <w:szCs w:val="22"/>
              </w:rPr>
            </w:pPr>
          </w:p>
          <w:p w14:paraId="005C342A" w14:textId="043D3748" w:rsidR="00174933" w:rsidRDefault="00174933" w:rsidP="00365920">
            <w:pPr>
              <w:autoSpaceDE w:val="0"/>
              <w:autoSpaceDN w:val="0"/>
              <w:adjustRightInd w:val="0"/>
              <w:spacing w:before="0" w:after="0"/>
              <w:ind w:left="0"/>
              <w:rPr>
                <w:rFonts w:ascii="News Gothic GDB" w:hAnsi="News Gothic GDB"/>
                <w:bCs/>
                <w:szCs w:val="22"/>
              </w:rPr>
            </w:pPr>
            <w:r>
              <w:rPr>
                <w:rFonts w:ascii="News Gothic GDB" w:hAnsi="News Gothic GDB"/>
                <w:bCs/>
                <w:szCs w:val="22"/>
              </w:rPr>
              <w:t>Fun Facts:</w:t>
            </w:r>
          </w:p>
          <w:p w14:paraId="1F5F214C" w14:textId="0459928A" w:rsidR="00D327A2" w:rsidRDefault="00D327A2" w:rsidP="00BB2870">
            <w:pPr>
              <w:pStyle w:val="ListParagraph"/>
              <w:numPr>
                <w:ilvl w:val="0"/>
                <w:numId w:val="21"/>
              </w:numPr>
              <w:autoSpaceDE w:val="0"/>
              <w:autoSpaceDN w:val="0"/>
              <w:adjustRightInd w:val="0"/>
              <w:spacing w:before="0" w:after="0"/>
              <w:rPr>
                <w:rFonts w:ascii="News Gothic GDB" w:hAnsi="News Gothic GDB"/>
                <w:bCs/>
                <w:szCs w:val="22"/>
              </w:rPr>
            </w:pPr>
            <w:r w:rsidRPr="00BB2870">
              <w:rPr>
                <w:rFonts w:ascii="News Gothic GDB" w:hAnsi="News Gothic GDB"/>
                <w:bCs/>
                <w:szCs w:val="22"/>
              </w:rPr>
              <w:t xml:space="preserve">Average </w:t>
            </w:r>
            <w:r w:rsidR="00BB2870">
              <w:rPr>
                <w:rFonts w:ascii="News Gothic GDB" w:hAnsi="News Gothic GDB"/>
                <w:bCs/>
                <w:szCs w:val="22"/>
              </w:rPr>
              <w:t xml:space="preserve">age of the issues in the critical 20% are </w:t>
            </w:r>
            <w:r w:rsidRPr="00BB2870">
              <w:rPr>
                <w:rFonts w:ascii="News Gothic GDB" w:hAnsi="News Gothic GDB"/>
                <w:bCs/>
                <w:szCs w:val="22"/>
              </w:rPr>
              <w:t>3.225 Years</w:t>
            </w:r>
            <w:r w:rsidR="00BB2870">
              <w:rPr>
                <w:rFonts w:ascii="News Gothic GDB" w:hAnsi="News Gothic GDB"/>
                <w:bCs/>
                <w:szCs w:val="22"/>
              </w:rPr>
              <w:t>.</w:t>
            </w:r>
          </w:p>
          <w:p w14:paraId="485AAF6A" w14:textId="7FBEA074" w:rsidR="00D327A2" w:rsidRPr="00BB2870" w:rsidRDefault="00BB2870" w:rsidP="00BB2870">
            <w:pPr>
              <w:pStyle w:val="ListParagraph"/>
              <w:numPr>
                <w:ilvl w:val="0"/>
                <w:numId w:val="21"/>
              </w:numPr>
              <w:autoSpaceDE w:val="0"/>
              <w:autoSpaceDN w:val="0"/>
              <w:adjustRightInd w:val="0"/>
              <w:spacing w:before="0" w:after="0"/>
              <w:rPr>
                <w:rFonts w:ascii="News Gothic GDB" w:hAnsi="News Gothic GDB"/>
                <w:bCs/>
                <w:szCs w:val="22"/>
              </w:rPr>
            </w:pPr>
            <w:r>
              <w:rPr>
                <w:rFonts w:ascii="News Gothic GDB" w:hAnsi="News Gothic GDB"/>
                <w:bCs/>
                <w:szCs w:val="22"/>
              </w:rPr>
              <w:t>The o</w:t>
            </w:r>
            <w:r w:rsidR="00D327A2" w:rsidRPr="00BB2870">
              <w:rPr>
                <w:rFonts w:ascii="News Gothic GDB" w:hAnsi="News Gothic GDB"/>
                <w:bCs/>
                <w:szCs w:val="22"/>
              </w:rPr>
              <w:t xml:space="preserve">ldest </w:t>
            </w:r>
            <w:r>
              <w:rPr>
                <w:rFonts w:ascii="News Gothic GDB" w:hAnsi="News Gothic GDB"/>
                <w:bCs/>
                <w:szCs w:val="22"/>
              </w:rPr>
              <w:t xml:space="preserve">issues are </w:t>
            </w:r>
            <w:r w:rsidR="00D327A2" w:rsidRPr="00BB2870">
              <w:rPr>
                <w:rFonts w:ascii="News Gothic GDB" w:hAnsi="News Gothic GDB"/>
                <w:bCs/>
                <w:szCs w:val="22"/>
              </w:rPr>
              <w:t xml:space="preserve">5 </w:t>
            </w:r>
            <w:r>
              <w:rPr>
                <w:rFonts w:ascii="News Gothic GDB" w:hAnsi="News Gothic GDB"/>
                <w:bCs/>
                <w:szCs w:val="22"/>
              </w:rPr>
              <w:t>years old</w:t>
            </w:r>
          </w:p>
          <w:p w14:paraId="60BC0F2A" w14:textId="77777777" w:rsidR="00B80482" w:rsidRDefault="00B80482" w:rsidP="007C4F51">
            <w:pPr>
              <w:autoSpaceDE w:val="0"/>
              <w:autoSpaceDN w:val="0"/>
              <w:adjustRightInd w:val="0"/>
              <w:spacing w:before="0" w:after="0"/>
              <w:ind w:left="0"/>
              <w:rPr>
                <w:rFonts w:ascii="News Gothic GDB" w:hAnsi="News Gothic GDB"/>
                <w:b/>
                <w:szCs w:val="22"/>
              </w:rPr>
            </w:pPr>
          </w:p>
          <w:p w14:paraId="432985CD" w14:textId="10CB4252" w:rsidR="000F3758" w:rsidRDefault="009A1AA4" w:rsidP="007C4F51">
            <w:pPr>
              <w:autoSpaceDE w:val="0"/>
              <w:autoSpaceDN w:val="0"/>
              <w:adjustRightInd w:val="0"/>
              <w:spacing w:before="0" w:after="0"/>
              <w:ind w:left="0"/>
              <w:rPr>
                <w:rFonts w:ascii="News Gothic GDB" w:hAnsi="News Gothic GDB"/>
                <w:b/>
                <w:szCs w:val="22"/>
              </w:rPr>
            </w:pPr>
            <w:r>
              <w:rPr>
                <w:rFonts w:ascii="News Gothic GDB" w:hAnsi="News Gothic GDB"/>
                <w:b/>
                <w:szCs w:val="22"/>
              </w:rPr>
              <w:t>3.</w:t>
            </w:r>
            <w:r w:rsidR="00891087">
              <w:rPr>
                <w:rFonts w:ascii="News Gothic GDB" w:hAnsi="News Gothic GDB"/>
                <w:b/>
                <w:szCs w:val="22"/>
              </w:rPr>
              <w:t>2</w:t>
            </w:r>
            <w:r>
              <w:rPr>
                <w:rFonts w:ascii="News Gothic GDB" w:hAnsi="News Gothic GDB"/>
                <w:b/>
                <w:szCs w:val="22"/>
              </w:rPr>
              <w:t xml:space="preserve"> </w:t>
            </w:r>
            <w:r w:rsidRPr="009A1AA4">
              <w:rPr>
                <w:rFonts w:ascii="News Gothic GDB" w:hAnsi="News Gothic GDB"/>
                <w:b/>
                <w:szCs w:val="22"/>
              </w:rPr>
              <w:t>All CIs mapped to an active AID and WITHOUT open ISRM Encryption Risks</w:t>
            </w:r>
          </w:p>
          <w:p w14:paraId="3C20658D" w14:textId="2D152F79" w:rsidR="00B80482" w:rsidRDefault="00756C56" w:rsidP="007C4F51">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Further </w:t>
            </w:r>
            <w:r w:rsidR="00B80482">
              <w:rPr>
                <w:rFonts w:ascii="News Gothic GDB" w:hAnsi="News Gothic GDB"/>
                <w:bCs/>
                <w:szCs w:val="22"/>
              </w:rPr>
              <w:t>sampling round</w:t>
            </w:r>
            <w:r>
              <w:rPr>
                <w:rFonts w:ascii="News Gothic GDB" w:hAnsi="News Gothic GDB"/>
                <w:bCs/>
                <w:szCs w:val="22"/>
              </w:rPr>
              <w:t xml:space="preserve"> was</w:t>
            </w:r>
            <w:r w:rsidR="00B80482">
              <w:rPr>
                <w:rFonts w:ascii="News Gothic GDB" w:hAnsi="News Gothic GDB"/>
                <w:bCs/>
                <w:szCs w:val="22"/>
              </w:rPr>
              <w:t xml:space="preserve"> done to cover Applications with potentially undiscovered encryption risks, hence</w:t>
            </w:r>
            <w:r>
              <w:rPr>
                <w:rFonts w:ascii="News Gothic GDB" w:hAnsi="News Gothic GDB"/>
                <w:bCs/>
                <w:szCs w:val="22"/>
              </w:rPr>
              <w:t xml:space="preserve"> the population of this sample was defined as: </w:t>
            </w:r>
          </w:p>
          <w:p w14:paraId="24EA48FD" w14:textId="77777777" w:rsidR="00756C56" w:rsidRDefault="00756C56" w:rsidP="007C4F51">
            <w:pPr>
              <w:autoSpaceDE w:val="0"/>
              <w:autoSpaceDN w:val="0"/>
              <w:adjustRightInd w:val="0"/>
              <w:spacing w:before="0" w:after="0"/>
              <w:ind w:left="0"/>
              <w:rPr>
                <w:rFonts w:ascii="News Gothic GDB" w:hAnsi="News Gothic GDB"/>
                <w:bCs/>
                <w:szCs w:val="22"/>
              </w:rPr>
            </w:pPr>
          </w:p>
          <w:p w14:paraId="3F1C8710" w14:textId="2C4C74DD" w:rsidR="005D2E08" w:rsidRDefault="00756C56" w:rsidP="007C4F51">
            <w:pPr>
              <w:autoSpaceDE w:val="0"/>
              <w:autoSpaceDN w:val="0"/>
              <w:adjustRightInd w:val="0"/>
              <w:spacing w:before="0" w:after="0"/>
              <w:ind w:left="0"/>
              <w:rPr>
                <w:rFonts w:ascii="News Gothic GDB" w:hAnsi="News Gothic GDB"/>
                <w:bCs/>
                <w:szCs w:val="22"/>
              </w:rPr>
            </w:pPr>
            <w:r>
              <w:rPr>
                <w:rFonts w:ascii="News Gothic GDB" w:hAnsi="News Gothic GDB"/>
                <w:bCs/>
                <w:szCs w:val="22"/>
              </w:rPr>
              <w:t>“</w:t>
            </w:r>
            <w:r w:rsidR="005D2E08">
              <w:rPr>
                <w:rFonts w:ascii="News Gothic GDB" w:hAnsi="News Gothic GDB"/>
                <w:bCs/>
                <w:szCs w:val="22"/>
              </w:rPr>
              <w:t xml:space="preserve">Exclude all AIDs with ongoing cryptography </w:t>
            </w:r>
            <w:r w:rsidR="00AD4B75">
              <w:rPr>
                <w:rFonts w:ascii="News Gothic GDB" w:hAnsi="News Gothic GDB"/>
                <w:bCs/>
                <w:szCs w:val="22"/>
              </w:rPr>
              <w:t>issues</w:t>
            </w:r>
            <w:r w:rsidR="00F9075C">
              <w:rPr>
                <w:rFonts w:ascii="News Gothic GDB" w:hAnsi="News Gothic GDB"/>
                <w:bCs/>
                <w:szCs w:val="22"/>
              </w:rPr>
              <w:t xml:space="preserve">, defined as a violation of </w:t>
            </w:r>
            <w:r w:rsidR="004C7FE4">
              <w:rPr>
                <w:rFonts w:ascii="News Gothic GDB" w:hAnsi="News Gothic GDB"/>
                <w:bCs/>
                <w:szCs w:val="22"/>
              </w:rPr>
              <w:t xml:space="preserve">cryptography </w:t>
            </w:r>
            <w:r w:rsidR="00F9075C">
              <w:rPr>
                <w:rFonts w:ascii="News Gothic GDB" w:hAnsi="News Gothic GDB"/>
                <w:bCs/>
                <w:szCs w:val="22"/>
              </w:rPr>
              <w:t>control A.10.1.</w:t>
            </w:r>
            <w:r>
              <w:rPr>
                <w:rFonts w:ascii="News Gothic GDB" w:hAnsi="News Gothic GDB"/>
                <w:bCs/>
                <w:szCs w:val="22"/>
              </w:rPr>
              <w:t>1” and done via the following JQuery:</w:t>
            </w:r>
            <w:r w:rsidR="00AD4B75">
              <w:rPr>
                <w:rFonts w:ascii="News Gothic GDB" w:hAnsi="News Gothic GDB"/>
                <w:bCs/>
                <w:szCs w:val="22"/>
              </w:rPr>
              <w:t xml:space="preserve"> </w:t>
            </w:r>
          </w:p>
          <w:p w14:paraId="0FECDB6A" w14:textId="77777777" w:rsidR="00E15F2F" w:rsidRDefault="00AD4B75" w:rsidP="00AD4B75">
            <w:pPr>
              <w:autoSpaceDE w:val="0"/>
              <w:autoSpaceDN w:val="0"/>
              <w:adjustRightInd w:val="0"/>
              <w:spacing w:before="0" w:after="0"/>
              <w:ind w:left="0"/>
              <w:rPr>
                <w:rFonts w:ascii="News Gothic GDB" w:hAnsi="News Gothic GDB"/>
                <w:bCs/>
                <w:i/>
                <w:iCs/>
                <w:szCs w:val="22"/>
              </w:rPr>
            </w:pPr>
            <w:r w:rsidRPr="00427C2E">
              <w:rPr>
                <w:rFonts w:ascii="News Gothic GDB" w:hAnsi="News Gothic GDB"/>
                <w:bCs/>
                <w:i/>
                <w:iCs/>
                <w:szCs w:val="22"/>
              </w:rPr>
              <w:t>project = ISRM AND issuetype = Risk AND "Relevant Controls" = "A.10.1.1 Policy on the use of cryptographic controls" AND "Security Domain" = "A.10 - Cryptography"</w:t>
            </w:r>
          </w:p>
          <w:p w14:paraId="674C49B7" w14:textId="77777777" w:rsidR="00427C2E" w:rsidRPr="00427C2E" w:rsidRDefault="00427C2E" w:rsidP="00AD4B75">
            <w:pPr>
              <w:autoSpaceDE w:val="0"/>
              <w:autoSpaceDN w:val="0"/>
              <w:adjustRightInd w:val="0"/>
              <w:spacing w:before="0" w:after="0"/>
              <w:ind w:left="0"/>
              <w:rPr>
                <w:rFonts w:ascii="News Gothic GDB" w:hAnsi="News Gothic GDB"/>
                <w:bCs/>
                <w:i/>
                <w:iCs/>
                <w:szCs w:val="22"/>
              </w:rPr>
            </w:pPr>
          </w:p>
          <w:p w14:paraId="72F84865" w14:textId="2C14EF3D" w:rsidR="00BA6E2C" w:rsidRDefault="00756C56" w:rsidP="007C4F51">
            <w:pPr>
              <w:autoSpaceDE w:val="0"/>
              <w:autoSpaceDN w:val="0"/>
              <w:adjustRightInd w:val="0"/>
              <w:spacing w:before="0" w:after="0"/>
              <w:ind w:left="0"/>
              <w:rPr>
                <w:rFonts w:ascii="News Gothic GDB" w:hAnsi="News Gothic GDB"/>
                <w:bCs/>
                <w:szCs w:val="22"/>
              </w:rPr>
            </w:pPr>
            <w:r>
              <w:rPr>
                <w:rFonts w:ascii="News Gothic GDB" w:hAnsi="News Gothic GDB"/>
                <w:bCs/>
                <w:szCs w:val="22"/>
              </w:rPr>
              <w:t>These were then</w:t>
            </w:r>
            <w:r w:rsidR="00F91F68">
              <w:rPr>
                <w:rFonts w:ascii="News Gothic GDB" w:hAnsi="News Gothic GDB"/>
                <w:bCs/>
                <w:szCs w:val="22"/>
              </w:rPr>
              <w:t xml:space="preserve"> refined to a sel</w:t>
            </w:r>
            <w:r w:rsidR="00AF592C">
              <w:rPr>
                <w:rFonts w:ascii="News Gothic GDB" w:hAnsi="News Gothic GDB"/>
                <w:bCs/>
                <w:szCs w:val="22"/>
              </w:rPr>
              <w:t>e</w:t>
            </w:r>
            <w:r w:rsidR="00F91F68">
              <w:rPr>
                <w:rFonts w:ascii="News Gothic GDB" w:hAnsi="News Gothic GDB"/>
                <w:bCs/>
                <w:szCs w:val="22"/>
              </w:rPr>
              <w:t>ction of 4 applications</w:t>
            </w:r>
            <w:r>
              <w:rPr>
                <w:rFonts w:ascii="News Gothic GDB" w:hAnsi="News Gothic GDB"/>
                <w:bCs/>
                <w:szCs w:val="22"/>
              </w:rPr>
              <w:t xml:space="preserve"> using auditor judgement, creating a biased sample of:</w:t>
            </w:r>
          </w:p>
          <w:p w14:paraId="675D1112" w14:textId="0B645710" w:rsidR="00756C56" w:rsidRDefault="00756C56" w:rsidP="00756C56">
            <w:pPr>
              <w:pStyle w:val="ListParagraph"/>
              <w:numPr>
                <w:ilvl w:val="0"/>
                <w:numId w:val="21"/>
              </w:numPr>
              <w:autoSpaceDE w:val="0"/>
              <w:autoSpaceDN w:val="0"/>
              <w:adjustRightInd w:val="0"/>
              <w:spacing w:before="0" w:after="0"/>
              <w:rPr>
                <w:rFonts w:ascii="News Gothic GDB" w:hAnsi="News Gothic GDB"/>
                <w:bCs/>
                <w:szCs w:val="22"/>
              </w:rPr>
            </w:pPr>
            <w:r>
              <w:rPr>
                <w:rFonts w:ascii="News Gothic GDB" w:hAnsi="News Gothic GDB"/>
                <w:bCs/>
                <w:szCs w:val="22"/>
              </w:rPr>
              <w:t>2x Critical Apps (+2 Backup</w:t>
            </w:r>
            <w:r w:rsidR="00143A9F">
              <w:rPr>
                <w:rFonts w:ascii="News Gothic GDB" w:hAnsi="News Gothic GDB"/>
                <w:bCs/>
                <w:szCs w:val="22"/>
              </w:rPr>
              <w:t>*</w:t>
            </w:r>
            <w:r w:rsidR="000306EB">
              <w:rPr>
                <w:rFonts w:ascii="News Gothic GDB" w:hAnsi="News Gothic GDB"/>
                <w:bCs/>
                <w:szCs w:val="22"/>
              </w:rPr>
              <w:t xml:space="preserve"> Apps in case other cannot deliver on time</w:t>
            </w:r>
            <w:r>
              <w:rPr>
                <w:rFonts w:ascii="News Gothic GDB" w:hAnsi="News Gothic GDB"/>
                <w:bCs/>
                <w:szCs w:val="22"/>
              </w:rPr>
              <w:t>)</w:t>
            </w:r>
          </w:p>
          <w:p w14:paraId="21D78E74" w14:textId="2EF77C01" w:rsidR="00756C56" w:rsidRDefault="00756C56" w:rsidP="00756C56">
            <w:pPr>
              <w:pStyle w:val="ListParagraph"/>
              <w:numPr>
                <w:ilvl w:val="1"/>
                <w:numId w:val="21"/>
              </w:numPr>
              <w:autoSpaceDE w:val="0"/>
              <w:autoSpaceDN w:val="0"/>
              <w:adjustRightInd w:val="0"/>
              <w:spacing w:before="0" w:after="0"/>
              <w:rPr>
                <w:rFonts w:ascii="News Gothic GDB" w:hAnsi="News Gothic GDB"/>
                <w:bCs/>
                <w:szCs w:val="22"/>
              </w:rPr>
            </w:pPr>
            <w:r w:rsidRPr="00756C56">
              <w:rPr>
                <w:rFonts w:ascii="News Gothic GDB" w:hAnsi="News Gothic GDB"/>
                <w:bCs/>
                <w:szCs w:val="22"/>
              </w:rPr>
              <w:t>AID031 AM</w:t>
            </w:r>
          </w:p>
          <w:p w14:paraId="2091DA9A" w14:textId="38F5504B" w:rsidR="00756C56" w:rsidRDefault="00756C56" w:rsidP="00756C56">
            <w:pPr>
              <w:pStyle w:val="ListParagraph"/>
              <w:numPr>
                <w:ilvl w:val="1"/>
                <w:numId w:val="21"/>
              </w:numPr>
              <w:autoSpaceDE w:val="0"/>
              <w:autoSpaceDN w:val="0"/>
              <w:adjustRightInd w:val="0"/>
              <w:spacing w:before="0" w:after="0"/>
              <w:rPr>
                <w:rFonts w:ascii="News Gothic GDB" w:hAnsi="News Gothic GDB"/>
                <w:bCs/>
                <w:szCs w:val="22"/>
              </w:rPr>
            </w:pPr>
            <w:r w:rsidRPr="00756C56">
              <w:rPr>
                <w:rFonts w:ascii="News Gothic GDB" w:hAnsi="News Gothic GDB"/>
                <w:bCs/>
                <w:szCs w:val="22"/>
              </w:rPr>
              <w:t>AID2151 CFS Portal</w:t>
            </w:r>
          </w:p>
          <w:p w14:paraId="04306887" w14:textId="5E086A58" w:rsidR="00756C56" w:rsidRDefault="00756C56" w:rsidP="00756C56">
            <w:pPr>
              <w:pStyle w:val="ListParagraph"/>
              <w:numPr>
                <w:ilvl w:val="1"/>
                <w:numId w:val="21"/>
              </w:numPr>
              <w:autoSpaceDE w:val="0"/>
              <w:autoSpaceDN w:val="0"/>
              <w:adjustRightInd w:val="0"/>
              <w:spacing w:before="0" w:after="0"/>
              <w:rPr>
                <w:rFonts w:ascii="News Gothic GDB" w:hAnsi="News Gothic GDB"/>
                <w:bCs/>
                <w:szCs w:val="22"/>
              </w:rPr>
            </w:pPr>
            <w:r w:rsidRPr="00756C56">
              <w:rPr>
                <w:rFonts w:ascii="News Gothic GDB" w:hAnsi="News Gothic GDB"/>
                <w:bCs/>
                <w:szCs w:val="22"/>
              </w:rPr>
              <w:t>AID065 NCMS/CEMT/EMC2</w:t>
            </w:r>
            <w:r w:rsidR="000306EB">
              <w:rPr>
                <w:rFonts w:ascii="News Gothic GDB" w:hAnsi="News Gothic GDB"/>
                <w:bCs/>
                <w:szCs w:val="22"/>
              </w:rPr>
              <w:t>*</w:t>
            </w:r>
          </w:p>
          <w:p w14:paraId="44E80234" w14:textId="03E4AA9B" w:rsidR="000306EB" w:rsidRPr="000306EB" w:rsidRDefault="000306EB" w:rsidP="000306EB">
            <w:pPr>
              <w:pStyle w:val="ListParagraph"/>
              <w:numPr>
                <w:ilvl w:val="1"/>
                <w:numId w:val="21"/>
              </w:numPr>
              <w:autoSpaceDE w:val="0"/>
              <w:autoSpaceDN w:val="0"/>
              <w:adjustRightInd w:val="0"/>
              <w:spacing w:before="0" w:after="0"/>
              <w:rPr>
                <w:rFonts w:ascii="News Gothic GDB" w:hAnsi="News Gothic GDB"/>
                <w:bCs/>
                <w:szCs w:val="22"/>
              </w:rPr>
            </w:pPr>
            <w:r w:rsidRPr="00756C56">
              <w:rPr>
                <w:rFonts w:ascii="News Gothic GDB" w:hAnsi="News Gothic GDB"/>
                <w:bCs/>
                <w:szCs w:val="22"/>
              </w:rPr>
              <w:t>AID022 Cascade</w:t>
            </w:r>
            <w:r>
              <w:rPr>
                <w:rFonts w:ascii="News Gothic GDB" w:hAnsi="News Gothic GDB"/>
                <w:bCs/>
                <w:szCs w:val="22"/>
              </w:rPr>
              <w:t>*</w:t>
            </w:r>
          </w:p>
          <w:p w14:paraId="3AFA87D4" w14:textId="236B0A80" w:rsidR="00756C56" w:rsidRDefault="00756C56" w:rsidP="00756C56">
            <w:pPr>
              <w:pStyle w:val="ListParagraph"/>
              <w:numPr>
                <w:ilvl w:val="0"/>
                <w:numId w:val="21"/>
              </w:numPr>
              <w:autoSpaceDE w:val="0"/>
              <w:autoSpaceDN w:val="0"/>
              <w:adjustRightInd w:val="0"/>
              <w:spacing w:before="0" w:after="0"/>
              <w:rPr>
                <w:rFonts w:ascii="News Gothic GDB" w:hAnsi="News Gothic GDB"/>
                <w:bCs/>
                <w:szCs w:val="22"/>
              </w:rPr>
            </w:pPr>
            <w:r>
              <w:rPr>
                <w:rFonts w:ascii="News Gothic GDB" w:hAnsi="News Gothic GDB"/>
                <w:bCs/>
                <w:szCs w:val="22"/>
              </w:rPr>
              <w:t>2x Major Apps</w:t>
            </w:r>
          </w:p>
          <w:p w14:paraId="01C703E1" w14:textId="769654EF" w:rsidR="00756C56" w:rsidRDefault="00756C56" w:rsidP="00756C56">
            <w:pPr>
              <w:pStyle w:val="ListParagraph"/>
              <w:numPr>
                <w:ilvl w:val="1"/>
                <w:numId w:val="21"/>
              </w:numPr>
              <w:autoSpaceDE w:val="0"/>
              <w:autoSpaceDN w:val="0"/>
              <w:adjustRightInd w:val="0"/>
              <w:spacing w:before="0" w:after="0"/>
              <w:rPr>
                <w:rFonts w:ascii="News Gothic GDB" w:hAnsi="News Gothic GDB"/>
                <w:bCs/>
                <w:szCs w:val="22"/>
              </w:rPr>
            </w:pPr>
            <w:r w:rsidRPr="00756C56">
              <w:rPr>
                <w:rFonts w:ascii="News Gothic GDB" w:hAnsi="News Gothic GDB"/>
                <w:bCs/>
                <w:szCs w:val="22"/>
              </w:rPr>
              <w:t>AID926 JEWEL</w:t>
            </w:r>
          </w:p>
          <w:p w14:paraId="1445CE9E" w14:textId="2C9E2FDD" w:rsidR="00756C56" w:rsidRPr="00756C56" w:rsidRDefault="00756C56" w:rsidP="00756C56">
            <w:pPr>
              <w:pStyle w:val="ListParagraph"/>
              <w:numPr>
                <w:ilvl w:val="1"/>
                <w:numId w:val="21"/>
              </w:numPr>
              <w:autoSpaceDE w:val="0"/>
              <w:autoSpaceDN w:val="0"/>
              <w:adjustRightInd w:val="0"/>
              <w:spacing w:before="0" w:after="0"/>
              <w:rPr>
                <w:rFonts w:ascii="News Gothic GDB" w:hAnsi="News Gothic GDB"/>
                <w:bCs/>
                <w:szCs w:val="22"/>
              </w:rPr>
            </w:pPr>
            <w:r w:rsidRPr="00756C56">
              <w:rPr>
                <w:rFonts w:ascii="News Gothic GDB" w:hAnsi="News Gothic GDB"/>
                <w:bCs/>
                <w:szCs w:val="22"/>
              </w:rPr>
              <w:t>AID017 CEF</w:t>
            </w:r>
          </w:p>
          <w:p w14:paraId="5BA11ADF" w14:textId="77777777" w:rsidR="00756C56" w:rsidRDefault="00756C56" w:rsidP="007C4F51">
            <w:pPr>
              <w:autoSpaceDE w:val="0"/>
              <w:autoSpaceDN w:val="0"/>
              <w:adjustRightInd w:val="0"/>
              <w:spacing w:before="0" w:after="0"/>
              <w:ind w:left="0"/>
              <w:rPr>
                <w:rFonts w:ascii="News Gothic GDB" w:hAnsi="News Gothic GDB"/>
                <w:bCs/>
                <w:szCs w:val="22"/>
              </w:rPr>
            </w:pPr>
          </w:p>
          <w:p w14:paraId="18C9742B" w14:textId="6E1220CA" w:rsidR="00756C56" w:rsidRDefault="00756C56" w:rsidP="007C4F51">
            <w:pPr>
              <w:autoSpaceDE w:val="0"/>
              <w:autoSpaceDN w:val="0"/>
              <w:adjustRightInd w:val="0"/>
              <w:spacing w:before="0" w:after="0"/>
              <w:ind w:left="0"/>
              <w:rPr>
                <w:rFonts w:ascii="News Gothic GDB" w:hAnsi="News Gothic GDB"/>
                <w:bCs/>
                <w:szCs w:val="22"/>
              </w:rPr>
            </w:pPr>
            <w:r>
              <w:rPr>
                <w:rFonts w:ascii="News Gothic GDB" w:hAnsi="News Gothic GDB"/>
                <w:bCs/>
                <w:szCs w:val="22"/>
              </w:rPr>
              <w:t>Each application was asked to provide evidence of:</w:t>
            </w:r>
          </w:p>
          <w:p w14:paraId="47CF68CE" w14:textId="42DF8508" w:rsidR="00F91F68" w:rsidRPr="00DC4F39" w:rsidRDefault="00756C56" w:rsidP="00DC4F39">
            <w:pPr>
              <w:pStyle w:val="ListParagraph"/>
              <w:numPr>
                <w:ilvl w:val="0"/>
                <w:numId w:val="21"/>
              </w:numPr>
              <w:autoSpaceDE w:val="0"/>
              <w:autoSpaceDN w:val="0"/>
              <w:adjustRightInd w:val="0"/>
              <w:spacing w:before="0" w:after="0"/>
              <w:rPr>
                <w:rFonts w:ascii="News Gothic GDB" w:hAnsi="News Gothic GDB"/>
                <w:bCs/>
                <w:szCs w:val="22"/>
              </w:rPr>
            </w:pPr>
            <w:r w:rsidRPr="00DC4F39">
              <w:rPr>
                <w:rFonts w:ascii="News Gothic GDB" w:hAnsi="News Gothic GDB"/>
                <w:bCs/>
                <w:szCs w:val="22"/>
              </w:rPr>
              <w:t>Key Management Procedures</w:t>
            </w:r>
          </w:p>
          <w:p w14:paraId="2558686C" w14:textId="153FF33E" w:rsidR="00756C56" w:rsidRPr="00DC4F39" w:rsidRDefault="00756C56" w:rsidP="00DC4F39">
            <w:pPr>
              <w:pStyle w:val="ListParagraph"/>
              <w:numPr>
                <w:ilvl w:val="0"/>
                <w:numId w:val="21"/>
              </w:numPr>
              <w:autoSpaceDE w:val="0"/>
              <w:autoSpaceDN w:val="0"/>
              <w:adjustRightInd w:val="0"/>
              <w:spacing w:before="0" w:after="0"/>
              <w:rPr>
                <w:rFonts w:ascii="News Gothic GDB" w:hAnsi="News Gothic GDB"/>
                <w:bCs/>
                <w:szCs w:val="22"/>
              </w:rPr>
            </w:pPr>
            <w:r w:rsidRPr="00DC4F39">
              <w:rPr>
                <w:rFonts w:ascii="News Gothic GDB" w:hAnsi="News Gothic GDB"/>
                <w:bCs/>
                <w:szCs w:val="22"/>
              </w:rPr>
              <w:t xml:space="preserve">Data-in-Transit </w:t>
            </w:r>
          </w:p>
          <w:p w14:paraId="13D07385" w14:textId="7C2EDBCE" w:rsidR="00756C56" w:rsidRPr="00DC4F39" w:rsidRDefault="00756C56" w:rsidP="00DC4F39">
            <w:pPr>
              <w:pStyle w:val="ListParagraph"/>
              <w:numPr>
                <w:ilvl w:val="0"/>
                <w:numId w:val="21"/>
              </w:numPr>
              <w:autoSpaceDE w:val="0"/>
              <w:autoSpaceDN w:val="0"/>
              <w:adjustRightInd w:val="0"/>
              <w:spacing w:before="0" w:after="0"/>
              <w:rPr>
                <w:rFonts w:ascii="News Gothic GDB" w:hAnsi="News Gothic GDB"/>
                <w:bCs/>
                <w:szCs w:val="22"/>
              </w:rPr>
            </w:pPr>
            <w:r w:rsidRPr="00DC4F39">
              <w:rPr>
                <w:rFonts w:ascii="News Gothic GDB" w:hAnsi="News Gothic GDB"/>
                <w:bCs/>
                <w:szCs w:val="22"/>
              </w:rPr>
              <w:t>Data-at-Rest</w:t>
            </w:r>
          </w:p>
          <w:p w14:paraId="7BBB04D5" w14:textId="413E82A7" w:rsidR="00756C56" w:rsidRPr="00DC4F39" w:rsidRDefault="00756C56" w:rsidP="00DC4F39">
            <w:pPr>
              <w:pStyle w:val="ListParagraph"/>
              <w:numPr>
                <w:ilvl w:val="0"/>
                <w:numId w:val="21"/>
              </w:numPr>
              <w:autoSpaceDE w:val="0"/>
              <w:autoSpaceDN w:val="0"/>
              <w:adjustRightInd w:val="0"/>
              <w:spacing w:before="0" w:after="0"/>
              <w:rPr>
                <w:rFonts w:ascii="News Gothic GDB" w:hAnsi="News Gothic GDB"/>
                <w:bCs/>
                <w:szCs w:val="22"/>
              </w:rPr>
            </w:pPr>
            <w:r w:rsidRPr="00DC4F39">
              <w:rPr>
                <w:rFonts w:ascii="News Gothic GDB" w:hAnsi="News Gothic GDB"/>
                <w:bCs/>
                <w:szCs w:val="22"/>
              </w:rPr>
              <w:t>Data-in-Use</w:t>
            </w:r>
          </w:p>
          <w:p w14:paraId="374A2267" w14:textId="77777777" w:rsidR="00F91F68" w:rsidRDefault="00F91F68" w:rsidP="00756C56">
            <w:pPr>
              <w:autoSpaceDE w:val="0"/>
              <w:autoSpaceDN w:val="0"/>
              <w:adjustRightInd w:val="0"/>
              <w:spacing w:before="0" w:after="0"/>
              <w:ind w:left="0"/>
              <w:rPr>
                <w:rFonts w:ascii="News Gothic GDB" w:hAnsi="News Gothic GDB"/>
                <w:bCs/>
                <w:color w:val="C00000"/>
                <w:szCs w:val="22"/>
              </w:rPr>
            </w:pPr>
          </w:p>
          <w:p w14:paraId="28D7F2C5" w14:textId="21F13DA1" w:rsidR="00756C56" w:rsidRDefault="7435F4B1" w:rsidP="7A32E7E9">
            <w:pPr>
              <w:autoSpaceDE w:val="0"/>
              <w:autoSpaceDN w:val="0"/>
              <w:adjustRightInd w:val="0"/>
              <w:spacing w:before="0" w:after="0"/>
              <w:ind w:left="0"/>
              <w:rPr>
                <w:rFonts w:ascii="News Gothic GDB" w:hAnsi="News Gothic GDB"/>
                <w:color w:val="C00000"/>
              </w:rPr>
            </w:pPr>
            <w:r w:rsidRPr="7A32E7E9">
              <w:rPr>
                <w:rFonts w:ascii="News Gothic GDB" w:hAnsi="News Gothic GDB"/>
                <w:color w:val="C00000"/>
              </w:rPr>
              <w:t xml:space="preserve"> </w:t>
            </w:r>
          </w:p>
          <w:p w14:paraId="55BF4879" w14:textId="253FB9D0" w:rsidR="007A61E0" w:rsidRPr="00E75B3B" w:rsidRDefault="007A61E0" w:rsidP="7A32E7E9">
            <w:pPr>
              <w:autoSpaceDE w:val="0"/>
              <w:autoSpaceDN w:val="0"/>
              <w:adjustRightInd w:val="0"/>
              <w:spacing w:before="0" w:after="0"/>
              <w:ind w:left="0"/>
              <w:rPr>
                <w:rFonts w:ascii="News Gothic GDB" w:hAnsi="News Gothic GDB"/>
                <w:color w:val="C00000"/>
              </w:rPr>
            </w:pPr>
          </w:p>
          <w:p w14:paraId="4698885D" w14:textId="7A838A1B" w:rsidR="007A61E0" w:rsidRPr="00E75B3B" w:rsidRDefault="5F9B42B7" w:rsidP="7A32E7E9">
            <w:pPr>
              <w:autoSpaceDE w:val="0"/>
              <w:autoSpaceDN w:val="0"/>
              <w:adjustRightInd w:val="0"/>
              <w:spacing w:before="0" w:after="240"/>
              <w:ind w:left="0"/>
              <w:jc w:val="both"/>
              <w:rPr>
                <w:rFonts w:ascii="News Gothic GDB" w:eastAsia="News Gothic GDB" w:hAnsi="News Gothic GDB" w:cs="News Gothic GDB"/>
                <w:color w:val="000000" w:themeColor="text1"/>
                <w:szCs w:val="22"/>
              </w:rPr>
            </w:pPr>
            <w:r w:rsidRPr="7A32E7E9">
              <w:rPr>
                <w:rFonts w:ascii="News Gothic GDB" w:eastAsia="News Gothic GDB" w:hAnsi="News Gothic GDB" w:cs="News Gothic GDB"/>
                <w:color w:val="000000" w:themeColor="text1"/>
                <w:szCs w:val="22"/>
              </w:rPr>
              <w:t xml:space="preserve">Conclusion: Big picture analysis indicated that 20% of DBG’s critical applications have active encryption-related issues/noncompliance, some risks having been repeatedly </w:t>
            </w:r>
            <w:r w:rsidR="0E1DC9D3" w:rsidRPr="7A32E7E9">
              <w:rPr>
                <w:rFonts w:ascii="News Gothic GDB" w:eastAsia="News Gothic GDB" w:hAnsi="News Gothic GDB" w:cs="News Gothic GDB"/>
                <w:color w:val="000000" w:themeColor="text1"/>
                <w:szCs w:val="22"/>
              </w:rPr>
              <w:t>reassessed</w:t>
            </w:r>
            <w:r w:rsidRPr="7A32E7E9">
              <w:rPr>
                <w:rFonts w:ascii="News Gothic GDB" w:eastAsia="News Gothic GDB" w:hAnsi="News Gothic GDB" w:cs="News Gothic GDB"/>
                <w:color w:val="000000" w:themeColor="text1"/>
                <w:szCs w:val="22"/>
              </w:rPr>
              <w:t xml:space="preserve"> for the last 3-5 years. Detailed inspection of the individual ISRM tickets proved that all these risks were properly justified from a content perspective, and adequately managed/mitigated/accepted by risk owners from a formal perspective. No deficiencies identified, regular IT Risk process was followed with risk owner approval.</w:t>
            </w:r>
          </w:p>
          <w:p w14:paraId="58DF43C4" w14:textId="24E42207" w:rsidR="007A61E0" w:rsidRPr="00E75B3B" w:rsidRDefault="1BE9480B" w:rsidP="7A32E7E9">
            <w:pPr>
              <w:autoSpaceDE w:val="0"/>
              <w:autoSpaceDN w:val="0"/>
              <w:adjustRightInd w:val="0"/>
              <w:spacing w:before="0" w:after="240"/>
              <w:ind w:left="360"/>
              <w:jc w:val="both"/>
              <w:rPr>
                <w:rFonts w:ascii="News Gothic GDB" w:hAnsi="News Gothic GDB"/>
                <w:b/>
                <w:bCs/>
                <w:u w:val="single"/>
                <w:lang w:val="en-GB"/>
              </w:rPr>
            </w:pPr>
            <w:r w:rsidRPr="7A32E7E9">
              <w:rPr>
                <w:rFonts w:ascii="News Gothic GDB" w:hAnsi="News Gothic GDB"/>
                <w:b/>
                <w:bCs/>
                <w:u w:val="single"/>
              </w:rPr>
              <w:t>AID031 AM</w:t>
            </w:r>
            <w:r w:rsidR="55EF2AE4" w:rsidRPr="7A32E7E9">
              <w:rPr>
                <w:rFonts w:ascii="News Gothic GDB" w:hAnsi="News Gothic GDB"/>
                <w:b/>
                <w:bCs/>
                <w:u w:val="single"/>
              </w:rPr>
              <w:t xml:space="preserve"> (Account Master) </w:t>
            </w:r>
          </w:p>
          <w:p w14:paraId="7E9E166D" w14:textId="0A14B59F" w:rsidR="00305925" w:rsidRDefault="00F91F68" w:rsidP="007C4F51">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Application description: </w:t>
            </w:r>
            <w:r w:rsidR="00823F54" w:rsidRPr="00823F54">
              <w:rPr>
                <w:rFonts w:ascii="News Gothic GDB" w:hAnsi="News Gothic GDB"/>
                <w:bCs/>
                <w:szCs w:val="22"/>
              </w:rPr>
              <w:t>Management of account master related reference data</w:t>
            </w:r>
          </w:p>
          <w:p w14:paraId="6C90AF3D" w14:textId="79A31D00" w:rsidR="00D275A6" w:rsidRDefault="00D275A6" w:rsidP="007C4F51">
            <w:pPr>
              <w:autoSpaceDE w:val="0"/>
              <w:autoSpaceDN w:val="0"/>
              <w:adjustRightInd w:val="0"/>
              <w:spacing w:before="0" w:after="0"/>
              <w:ind w:left="0"/>
              <w:rPr>
                <w:rFonts w:ascii="News Gothic GDB" w:hAnsi="News Gothic GDB"/>
                <w:bCs/>
                <w:szCs w:val="22"/>
              </w:rPr>
            </w:pPr>
            <w:r>
              <w:rPr>
                <w:rFonts w:ascii="News Gothic GDB" w:hAnsi="News Gothic GDB"/>
                <w:bCs/>
                <w:szCs w:val="22"/>
              </w:rPr>
              <w:t>AO: Pavlina Valentova BO: Gaelle Grzesitchak</w:t>
            </w:r>
          </w:p>
          <w:p w14:paraId="3424964D" w14:textId="4F7C8D6A" w:rsidR="00AA666A" w:rsidRPr="00AA666A" w:rsidRDefault="00756C56" w:rsidP="00AA666A">
            <w:pPr>
              <w:pStyle w:val="ListParagraph"/>
              <w:numPr>
                <w:ilvl w:val="0"/>
                <w:numId w:val="21"/>
              </w:numPr>
              <w:autoSpaceDE w:val="0"/>
              <w:autoSpaceDN w:val="0"/>
              <w:adjustRightInd w:val="0"/>
              <w:spacing w:before="0" w:after="0"/>
              <w:rPr>
                <w:rFonts w:ascii="News Gothic GDB" w:hAnsi="News Gothic GDB"/>
                <w:bCs/>
                <w:szCs w:val="22"/>
              </w:rPr>
            </w:pPr>
            <w:commentRangeStart w:id="9"/>
            <w:r w:rsidRPr="00AA666A">
              <w:rPr>
                <w:rFonts w:ascii="News Gothic GDB" w:hAnsi="News Gothic GDB"/>
                <w:bCs/>
                <w:szCs w:val="22"/>
              </w:rPr>
              <w:t>Key Management Procedures</w:t>
            </w:r>
            <w:commentRangeEnd w:id="9"/>
            <w:r w:rsidR="00E75B3B">
              <w:rPr>
                <w:rStyle w:val="CommentReference"/>
                <w:rFonts w:ascii="News Gothic GDB" w:hAnsi="News Gothic GDB"/>
                <w:bCs/>
                <w:sz w:val="22"/>
                <w:szCs w:val="22"/>
              </w:rPr>
              <w:commentReference w:id="9"/>
            </w:r>
            <w:r w:rsidR="00AA666A">
              <w:rPr>
                <w:rFonts w:ascii="News Gothic GDB" w:hAnsi="News Gothic GDB"/>
                <w:bCs/>
                <w:szCs w:val="22"/>
              </w:rPr>
              <w:br/>
              <w:t xml:space="preserve">Excerpt from </w:t>
            </w:r>
            <w:hyperlink r:id="rId39" w:history="1">
              <w:r w:rsidR="00E75B3B" w:rsidRPr="00E75B3B">
                <w:rPr>
                  <w:rStyle w:val="Hyperlink"/>
                  <w:rFonts w:ascii="News Gothic GDB" w:hAnsi="News Gothic GDB"/>
                  <w:bCs/>
                  <w:szCs w:val="22"/>
                </w:rPr>
                <w:t>SD_Account Master_AID031_v3.0 (1) (2).docx</w:t>
              </w:r>
            </w:hyperlink>
          </w:p>
          <w:p w14:paraId="20D26EA6" w14:textId="26375780" w:rsidR="00F91F68" w:rsidRPr="00AA666A" w:rsidRDefault="00AA666A" w:rsidP="00AA666A">
            <w:pPr>
              <w:autoSpaceDE w:val="0"/>
              <w:autoSpaceDN w:val="0"/>
              <w:adjustRightInd w:val="0"/>
              <w:spacing w:before="0" w:after="0"/>
              <w:ind w:left="360"/>
              <w:rPr>
                <w:rFonts w:ascii="News Gothic GDB" w:hAnsi="News Gothic GDB"/>
                <w:bCs/>
                <w:szCs w:val="22"/>
              </w:rPr>
            </w:pPr>
            <w:r w:rsidRPr="00AA666A">
              <w:rPr>
                <w:noProof/>
              </w:rPr>
              <w:drawing>
                <wp:inline distT="0" distB="0" distL="0" distR="0" wp14:anchorId="5D5C5567" wp14:editId="2D07FB10">
                  <wp:extent cx="5245000" cy="1699491"/>
                  <wp:effectExtent l="0" t="0" r="0" b="0"/>
                  <wp:docPr id="179076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61268" name=""/>
                          <pic:cNvPicPr/>
                        </pic:nvPicPr>
                        <pic:blipFill rotWithShape="1">
                          <a:blip r:embed="rId40"/>
                          <a:srcRect t="27882" b="8772"/>
                          <a:stretch/>
                        </pic:blipFill>
                        <pic:spPr bwMode="auto">
                          <a:xfrm>
                            <a:off x="0" y="0"/>
                            <a:ext cx="5252010" cy="1701762"/>
                          </a:xfrm>
                          <a:prstGeom prst="rect">
                            <a:avLst/>
                          </a:prstGeom>
                          <a:ln>
                            <a:noFill/>
                          </a:ln>
                          <a:extLst>
                            <a:ext uri="{53640926-AAD7-44D8-BBD7-CCE9431645EC}">
                              <a14:shadowObscured xmlns:a14="http://schemas.microsoft.com/office/drawing/2010/main"/>
                            </a:ext>
                          </a:extLst>
                        </pic:spPr>
                      </pic:pic>
                    </a:graphicData>
                  </a:graphic>
                </wp:inline>
              </w:drawing>
            </w:r>
          </w:p>
          <w:p w14:paraId="64D5455A" w14:textId="3A9B9F5A" w:rsidR="00756C56" w:rsidRPr="00AF592C" w:rsidRDefault="00756C56" w:rsidP="00E72633">
            <w:pPr>
              <w:autoSpaceDE w:val="0"/>
              <w:autoSpaceDN w:val="0"/>
              <w:adjustRightInd w:val="0"/>
              <w:spacing w:before="0" w:after="0"/>
              <w:rPr>
                <w:rFonts w:ascii="News Gothic GDB" w:hAnsi="News Gothic GDB"/>
                <w:b/>
                <w:szCs w:val="22"/>
                <w:u w:val="single"/>
              </w:rPr>
            </w:pPr>
            <w:r w:rsidRPr="00AF592C">
              <w:rPr>
                <w:rFonts w:ascii="News Gothic GDB" w:hAnsi="News Gothic GDB"/>
                <w:b/>
                <w:szCs w:val="22"/>
                <w:u w:val="single"/>
              </w:rPr>
              <w:t>Key Generation</w:t>
            </w:r>
            <w:r w:rsidR="00AA666A" w:rsidRPr="00AF592C">
              <w:rPr>
                <w:rFonts w:ascii="News Gothic GDB" w:hAnsi="News Gothic GDB"/>
                <w:b/>
                <w:szCs w:val="22"/>
                <w:u w:val="single"/>
              </w:rPr>
              <w:t xml:space="preserve">, </w:t>
            </w:r>
            <w:r w:rsidRPr="00AF592C">
              <w:rPr>
                <w:rFonts w:ascii="News Gothic GDB" w:hAnsi="News Gothic GDB"/>
                <w:b/>
                <w:szCs w:val="22"/>
                <w:u w:val="single"/>
              </w:rPr>
              <w:t>Secure Key Storage</w:t>
            </w:r>
            <w:r w:rsidR="00AA666A" w:rsidRPr="00AF592C">
              <w:rPr>
                <w:rFonts w:ascii="News Gothic GDB" w:hAnsi="News Gothic GDB"/>
                <w:b/>
                <w:szCs w:val="22"/>
                <w:u w:val="single"/>
              </w:rPr>
              <w:t xml:space="preserve">, </w:t>
            </w:r>
            <w:r w:rsidRPr="00AF592C">
              <w:rPr>
                <w:rFonts w:ascii="News Gothic GDB" w:hAnsi="News Gothic GDB"/>
                <w:b/>
                <w:szCs w:val="22"/>
                <w:u w:val="single"/>
              </w:rPr>
              <w:t>Key Monitoring &amp; Rotation Intervals</w:t>
            </w:r>
            <w:r w:rsidR="00AA666A" w:rsidRPr="00AF592C">
              <w:rPr>
                <w:rFonts w:ascii="News Gothic GDB" w:hAnsi="News Gothic GDB"/>
                <w:b/>
                <w:szCs w:val="22"/>
                <w:u w:val="single"/>
              </w:rPr>
              <w:t xml:space="preserve">, </w:t>
            </w:r>
            <w:r w:rsidRPr="00AF592C">
              <w:rPr>
                <w:rFonts w:ascii="News Gothic GDB" w:hAnsi="News Gothic GDB"/>
                <w:b/>
                <w:szCs w:val="22"/>
                <w:u w:val="single"/>
              </w:rPr>
              <w:t>Emergency Procedures</w:t>
            </w:r>
            <w:r w:rsidR="00AA666A" w:rsidRPr="00AF592C">
              <w:rPr>
                <w:rFonts w:ascii="News Gothic GDB" w:hAnsi="News Gothic GDB"/>
                <w:b/>
                <w:szCs w:val="22"/>
                <w:u w:val="single"/>
              </w:rPr>
              <w:t xml:space="preserve"> are all done centrally by PKI Team</w:t>
            </w:r>
            <w:r w:rsidR="00513BD3" w:rsidRPr="00AF592C">
              <w:rPr>
                <w:rFonts w:ascii="News Gothic GDB" w:hAnsi="News Gothic GDB"/>
                <w:b/>
                <w:szCs w:val="22"/>
                <w:u w:val="single"/>
              </w:rPr>
              <w:t>.</w:t>
            </w:r>
            <w:r w:rsidR="00DC4F39" w:rsidRPr="00AF592C">
              <w:rPr>
                <w:rFonts w:ascii="News Gothic GDB" w:hAnsi="News Gothic GDB"/>
                <w:b/>
                <w:szCs w:val="22"/>
                <w:u w:val="single"/>
              </w:rPr>
              <w:t xml:space="preserve"> </w:t>
            </w:r>
            <w:r w:rsidR="00AF592C" w:rsidRPr="00AF592C">
              <w:rPr>
                <w:rFonts w:ascii="News Gothic GDB" w:hAnsi="News Gothic GDB"/>
                <w:b/>
                <w:szCs w:val="22"/>
                <w:u w:val="single"/>
              </w:rPr>
              <w:t>See TP2 for centralized testing.</w:t>
            </w:r>
            <w:r w:rsidR="00AF592C">
              <w:rPr>
                <w:rFonts w:ascii="News Gothic GDB" w:hAnsi="News Gothic GDB"/>
                <w:b/>
                <w:szCs w:val="22"/>
                <w:u w:val="single"/>
              </w:rPr>
              <w:br/>
            </w:r>
          </w:p>
          <w:p w14:paraId="50CD205B" w14:textId="495AFFB5" w:rsidR="00CF552E" w:rsidRDefault="0782C224" w:rsidP="7A32E7E9">
            <w:pPr>
              <w:pStyle w:val="ListParagraph"/>
              <w:numPr>
                <w:ilvl w:val="0"/>
                <w:numId w:val="21"/>
              </w:numPr>
              <w:autoSpaceDE w:val="0"/>
              <w:autoSpaceDN w:val="0"/>
              <w:adjustRightInd w:val="0"/>
              <w:spacing w:before="0" w:after="0"/>
              <w:rPr>
                <w:rFonts w:ascii="News Gothic GDB" w:hAnsi="News Gothic GDB"/>
                <w:b/>
                <w:bCs/>
                <w:color w:val="FF0000"/>
                <w:szCs w:val="22"/>
                <w:u w:val="single"/>
              </w:rPr>
            </w:pPr>
            <w:commentRangeStart w:id="10"/>
            <w:commentRangeStart w:id="11"/>
            <w:r w:rsidRPr="7A32E7E9">
              <w:rPr>
                <w:rFonts w:ascii="News Gothic GDB" w:hAnsi="News Gothic GDB"/>
              </w:rPr>
              <w:t>Data-in-Transit</w:t>
            </w:r>
            <w:commentRangeEnd w:id="10"/>
            <w:r w:rsidR="00756C56">
              <w:rPr>
                <w:rStyle w:val="CommentReference"/>
              </w:rPr>
              <w:commentReference w:id="10"/>
            </w:r>
            <w:commentRangeEnd w:id="11"/>
            <w:r>
              <w:rPr>
                <w:rStyle w:val="CommentReference"/>
              </w:rPr>
              <w:commentReference w:id="11"/>
            </w:r>
            <w:r w:rsidR="00756C56">
              <w:br/>
            </w:r>
            <w:r w:rsidR="324BB135" w:rsidRPr="7A32E7E9">
              <w:rPr>
                <w:rFonts w:ascii="News Gothic GDB" w:hAnsi="News Gothic GDB"/>
              </w:rPr>
              <w:t xml:space="preserve">Excerpt from </w:t>
            </w:r>
            <w:hyperlink r:id="rId41">
              <w:r w:rsidR="324BB135" w:rsidRPr="7A32E7E9">
                <w:rPr>
                  <w:rStyle w:val="Hyperlink"/>
                  <w:rFonts w:ascii="News Gothic GDB" w:hAnsi="News Gothic GDB"/>
                </w:rPr>
                <w:t>SD_Account Master_AID031_v3.0 (1) (2).docx</w:t>
              </w:r>
              <w:r w:rsidR="00756C56">
                <w:br/>
              </w:r>
            </w:hyperlink>
            <w:r w:rsidR="55EF2AE4">
              <w:rPr>
                <w:noProof/>
              </w:rPr>
              <w:drawing>
                <wp:inline distT="0" distB="0" distL="0" distR="0" wp14:anchorId="18E10841" wp14:editId="49277384">
                  <wp:extent cx="5191850" cy="609685"/>
                  <wp:effectExtent l="0" t="0" r="8890" b="0"/>
                  <wp:docPr id="63867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72949" name=""/>
                          <pic:cNvPicPr/>
                        </pic:nvPicPr>
                        <pic:blipFill>
                          <a:blip r:embed="rId42"/>
                          <a:stretch>
                            <a:fillRect/>
                          </a:stretch>
                        </pic:blipFill>
                        <pic:spPr>
                          <a:xfrm>
                            <a:off x="0" y="0"/>
                            <a:ext cx="5191850" cy="609685"/>
                          </a:xfrm>
                          <a:prstGeom prst="rect">
                            <a:avLst/>
                          </a:prstGeom>
                        </pic:spPr>
                      </pic:pic>
                    </a:graphicData>
                  </a:graphic>
                </wp:inline>
              </w:drawing>
            </w:r>
          </w:p>
          <w:p w14:paraId="4849C6C9" w14:textId="677A9421" w:rsidR="00CF552E" w:rsidRDefault="5D2F774A" w:rsidP="7A32E7E9">
            <w:pPr>
              <w:autoSpaceDE w:val="0"/>
              <w:autoSpaceDN w:val="0"/>
              <w:adjustRightInd w:val="0"/>
              <w:spacing w:before="0" w:after="0"/>
              <w:ind w:left="0"/>
              <w:rPr>
                <w:rFonts w:ascii="News Gothic GDB" w:hAnsi="News Gothic GDB"/>
                <w:b/>
                <w:bCs/>
                <w:color w:val="FF0000"/>
                <w:szCs w:val="22"/>
                <w:u w:val="single"/>
              </w:rPr>
            </w:pPr>
            <w:r w:rsidRPr="7A32E7E9">
              <w:rPr>
                <w:rFonts w:ascii="News Gothic GDB" w:hAnsi="News Gothic GDB"/>
                <w:b/>
                <w:bCs/>
                <w:color w:val="FF0000"/>
                <w:u w:val="single"/>
              </w:rPr>
              <w:t xml:space="preserve">Conclusion: Not Ok. </w:t>
            </w:r>
            <w:r w:rsidR="54AA2EDA" w:rsidRPr="7A32E7E9">
              <w:rPr>
                <w:rFonts w:ascii="News Gothic GDB" w:hAnsi="News Gothic GDB"/>
                <w:b/>
                <w:bCs/>
                <w:color w:val="FF0000"/>
                <w:u w:val="single"/>
              </w:rPr>
              <w:t xml:space="preserve">Finding raised. </w:t>
            </w:r>
            <w:r w:rsidR="7435F4B1" w:rsidRPr="7A32E7E9">
              <w:rPr>
                <w:rFonts w:ascii="News Gothic GDB" w:hAnsi="News Gothic GDB"/>
                <w:b/>
                <w:bCs/>
                <w:color w:val="FF0000"/>
                <w:u w:val="single"/>
              </w:rPr>
              <w:t>Encryption is done by the TIS access Support team, but a review should occur regularly. SD states “at least once a year” but no evidence has been provided</w:t>
            </w:r>
            <w:r w:rsidR="0E4AF90E" w:rsidRPr="7A32E7E9">
              <w:rPr>
                <w:rFonts w:ascii="News Gothic GDB" w:hAnsi="News Gothic GDB"/>
                <w:b/>
                <w:bCs/>
                <w:color w:val="FF0000"/>
                <w:u w:val="single"/>
              </w:rPr>
              <w:t xml:space="preserve"> -</w:t>
            </w:r>
            <w:r w:rsidR="53A52B70" w:rsidRPr="7A32E7E9">
              <w:rPr>
                <w:rFonts w:ascii="News Gothic GDB" w:hAnsi="News Gothic GDB"/>
                <w:b/>
                <w:bCs/>
                <w:color w:val="FF0000"/>
                <w:u w:val="single"/>
              </w:rPr>
              <w:t xml:space="preserve">Refer to finding 3: </w:t>
            </w:r>
            <w:r w:rsidR="53A52B70" w:rsidRPr="7A32E7E9">
              <w:rPr>
                <w:rFonts w:ascii="News Gothic GDB" w:hAnsi="News Gothic GDB"/>
                <w:b/>
                <w:bCs/>
                <w:color w:val="FF0000"/>
                <w:szCs w:val="22"/>
                <w:u w:val="single"/>
              </w:rPr>
              <w:t>Incomplete validation of implemented cryptography measures and key rotation in Account Master (AID031)</w:t>
            </w:r>
          </w:p>
          <w:p w14:paraId="38A80914" w14:textId="051A470E" w:rsidR="00CF552E" w:rsidRDefault="00756C56" w:rsidP="7A32E7E9">
            <w:pPr>
              <w:pStyle w:val="ListParagraph"/>
              <w:autoSpaceDE w:val="0"/>
              <w:autoSpaceDN w:val="0"/>
              <w:adjustRightInd w:val="0"/>
              <w:spacing w:before="0" w:after="0"/>
              <w:rPr>
                <w:rFonts w:ascii="News Gothic GDB" w:hAnsi="News Gothic GDB"/>
              </w:rPr>
            </w:pPr>
            <w:r>
              <w:br/>
            </w:r>
          </w:p>
          <w:p w14:paraId="2EDD0408" w14:textId="4DE38147" w:rsidR="00AA666A" w:rsidRDefault="00AA666A" w:rsidP="00E75B3B">
            <w:pPr>
              <w:pStyle w:val="ListParagraph"/>
              <w:numPr>
                <w:ilvl w:val="0"/>
                <w:numId w:val="21"/>
              </w:numPr>
              <w:autoSpaceDE w:val="0"/>
              <w:autoSpaceDN w:val="0"/>
              <w:adjustRightInd w:val="0"/>
              <w:spacing w:before="0" w:after="0"/>
              <w:rPr>
                <w:rFonts w:ascii="News Gothic GDB" w:hAnsi="News Gothic GDB"/>
                <w:bCs/>
                <w:szCs w:val="22"/>
              </w:rPr>
            </w:pPr>
            <w:r w:rsidRPr="00AA666A">
              <w:rPr>
                <w:rFonts w:ascii="News Gothic GDB" w:hAnsi="News Gothic GDB"/>
                <w:bCs/>
                <w:szCs w:val="22"/>
              </w:rPr>
              <w:t>Data-at-Rest</w:t>
            </w:r>
            <w:r w:rsidR="00E75B3B">
              <w:rPr>
                <w:rFonts w:ascii="News Gothic GDB" w:hAnsi="News Gothic GDB"/>
                <w:bCs/>
                <w:szCs w:val="22"/>
              </w:rPr>
              <w:br/>
              <w:t xml:space="preserve">Excerpt from </w:t>
            </w:r>
            <w:r w:rsidR="00E75B3B" w:rsidRPr="00E75B3B">
              <w:rPr>
                <w:rFonts w:ascii="News Gothic GDB" w:hAnsi="News Gothic GDB"/>
                <w:bCs/>
                <w:szCs w:val="22"/>
              </w:rPr>
              <w:t>RE: IA: Cyber&amp;IS Audit - Request for Documents (AID031 AM)</w:t>
            </w:r>
            <w:r w:rsidRPr="00E75B3B">
              <w:rPr>
                <w:rFonts w:ascii="News Gothic GDB" w:hAnsi="News Gothic GDB"/>
                <w:bCs/>
                <w:szCs w:val="22"/>
              </w:rPr>
              <w:br/>
            </w:r>
            <w:r w:rsidRPr="00AA666A">
              <w:rPr>
                <w:noProof/>
              </w:rPr>
              <w:drawing>
                <wp:inline distT="0" distB="0" distL="0" distR="0" wp14:anchorId="753B90B3" wp14:editId="1EE4EC57">
                  <wp:extent cx="5055079" cy="4655973"/>
                  <wp:effectExtent l="0" t="0" r="0" b="0"/>
                  <wp:docPr id="94256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62954" name=""/>
                          <pic:cNvPicPr/>
                        </pic:nvPicPr>
                        <pic:blipFill rotWithShape="1">
                          <a:blip r:embed="rId43"/>
                          <a:srcRect t="16978" b="4887"/>
                          <a:stretch/>
                        </pic:blipFill>
                        <pic:spPr bwMode="auto">
                          <a:xfrm>
                            <a:off x="0" y="0"/>
                            <a:ext cx="5074183" cy="4673569"/>
                          </a:xfrm>
                          <a:prstGeom prst="rect">
                            <a:avLst/>
                          </a:prstGeom>
                          <a:ln>
                            <a:noFill/>
                          </a:ln>
                          <a:extLst>
                            <a:ext uri="{53640926-AAD7-44D8-BBD7-CCE9431645EC}">
                              <a14:shadowObscured xmlns:a14="http://schemas.microsoft.com/office/drawing/2010/main"/>
                            </a:ext>
                          </a:extLst>
                        </pic:spPr>
                      </pic:pic>
                    </a:graphicData>
                  </a:graphic>
                </wp:inline>
              </w:drawing>
            </w:r>
            <w:r w:rsidR="00513BD3">
              <w:rPr>
                <w:rFonts w:ascii="News Gothic GDB" w:hAnsi="News Gothic GDB"/>
                <w:bCs/>
                <w:szCs w:val="22"/>
              </w:rPr>
              <w:br/>
            </w:r>
            <w:r w:rsidR="00AF592C" w:rsidRPr="00AF592C">
              <w:rPr>
                <w:rFonts w:ascii="News Gothic GDB" w:hAnsi="News Gothic GDB"/>
                <w:b/>
                <w:szCs w:val="22"/>
                <w:u w:val="single"/>
              </w:rPr>
              <w:t>Common source of answers for storage for local-hosted applications.</w:t>
            </w:r>
            <w:r w:rsidR="00AF592C">
              <w:rPr>
                <w:rFonts w:ascii="News Gothic GDB" w:hAnsi="News Gothic GDB"/>
                <w:b/>
                <w:szCs w:val="22"/>
                <w:u w:val="single"/>
              </w:rPr>
              <w:t xml:space="preserve"> - OK</w:t>
            </w:r>
          </w:p>
          <w:p w14:paraId="422FAC10" w14:textId="77777777" w:rsidR="00513BD3" w:rsidRDefault="00513BD3" w:rsidP="00513BD3">
            <w:pPr>
              <w:autoSpaceDE w:val="0"/>
              <w:autoSpaceDN w:val="0"/>
              <w:adjustRightInd w:val="0"/>
              <w:spacing w:before="0" w:after="0"/>
              <w:rPr>
                <w:rFonts w:ascii="News Gothic GDB" w:hAnsi="News Gothic GDB"/>
                <w:bCs/>
                <w:szCs w:val="22"/>
              </w:rPr>
            </w:pPr>
          </w:p>
          <w:p w14:paraId="4F8D5941" w14:textId="736F6F80" w:rsidR="00A770F1" w:rsidRDefault="00A770F1" w:rsidP="00A770F1">
            <w:pPr>
              <w:autoSpaceDE w:val="0"/>
              <w:autoSpaceDN w:val="0"/>
              <w:adjustRightInd w:val="0"/>
              <w:spacing w:before="0" w:after="0"/>
              <w:ind w:left="0"/>
              <w:rPr>
                <w:rFonts w:ascii="News Gothic GDB" w:hAnsi="News Gothic GDB"/>
                <w:bCs/>
                <w:szCs w:val="22"/>
              </w:rPr>
            </w:pPr>
            <w:commentRangeStart w:id="12"/>
            <w:commentRangeStart w:id="13"/>
            <w:r>
              <w:rPr>
                <w:rFonts w:ascii="News Gothic GDB" w:hAnsi="News Gothic GDB"/>
                <w:bCs/>
                <w:szCs w:val="22"/>
              </w:rPr>
              <w:t>Follow-up questions:</w:t>
            </w:r>
            <w:commentRangeEnd w:id="12"/>
            <w:r>
              <w:rPr>
                <w:rStyle w:val="CommentReference"/>
                <w:rFonts w:ascii="News Gothic GDB" w:hAnsi="News Gothic GDB"/>
                <w:bCs/>
                <w:sz w:val="22"/>
                <w:szCs w:val="22"/>
              </w:rPr>
              <w:commentReference w:id="12"/>
            </w:r>
            <w:commentRangeEnd w:id="13"/>
            <w:r>
              <w:rPr>
                <w:rStyle w:val="CommentReference"/>
              </w:rPr>
              <w:commentReference w:id="13"/>
            </w:r>
          </w:p>
          <w:p w14:paraId="04EF56EC" w14:textId="77777777" w:rsidR="00A770F1" w:rsidRPr="00A770F1" w:rsidRDefault="00A770F1" w:rsidP="00A770F1">
            <w:pPr>
              <w:autoSpaceDE w:val="0"/>
              <w:autoSpaceDN w:val="0"/>
              <w:adjustRightInd w:val="0"/>
              <w:spacing w:before="0" w:after="0"/>
              <w:ind w:left="0"/>
              <w:rPr>
                <w:rFonts w:ascii="News Gothic GDB" w:hAnsi="News Gothic GDB"/>
                <w:bCs/>
                <w:szCs w:val="22"/>
              </w:rPr>
            </w:pPr>
            <w:r w:rsidRPr="00A770F1">
              <w:rPr>
                <w:rFonts w:ascii="News Gothic GDB" w:hAnsi="News Gothic GDB"/>
                <w:bCs/>
                <w:szCs w:val="22"/>
              </w:rPr>
              <w:t>-</w:t>
            </w:r>
            <w:r w:rsidRPr="00A770F1">
              <w:rPr>
                <w:rFonts w:ascii="News Gothic GDB" w:hAnsi="News Gothic GDB"/>
                <w:bCs/>
                <w:szCs w:val="22"/>
              </w:rPr>
              <w:tab/>
              <w:t>Verification that the TLS certificates are still valid</w:t>
            </w:r>
          </w:p>
          <w:p w14:paraId="6CE64DEF" w14:textId="77777777" w:rsidR="00A770F1" w:rsidRPr="00A770F1" w:rsidRDefault="00A770F1" w:rsidP="00A770F1">
            <w:pPr>
              <w:autoSpaceDE w:val="0"/>
              <w:autoSpaceDN w:val="0"/>
              <w:adjustRightInd w:val="0"/>
              <w:spacing w:before="0" w:after="0"/>
              <w:ind w:left="0"/>
              <w:rPr>
                <w:rFonts w:ascii="News Gothic GDB" w:hAnsi="News Gothic GDB"/>
                <w:bCs/>
                <w:szCs w:val="22"/>
              </w:rPr>
            </w:pPr>
            <w:r w:rsidRPr="00A770F1">
              <w:rPr>
                <w:rFonts w:ascii="News Gothic GDB" w:hAnsi="News Gothic GDB"/>
                <w:bCs/>
                <w:szCs w:val="22"/>
              </w:rPr>
              <w:t>-</w:t>
            </w:r>
            <w:r w:rsidRPr="00A770F1">
              <w:rPr>
                <w:rFonts w:ascii="News Gothic GDB" w:hAnsi="News Gothic GDB"/>
                <w:bCs/>
                <w:szCs w:val="22"/>
              </w:rPr>
              <w:tab/>
              <w:t>SSH Keys are rotated where necessary</w:t>
            </w:r>
          </w:p>
          <w:p w14:paraId="5A48BE7C" w14:textId="77777777" w:rsidR="00A770F1" w:rsidRPr="00A770F1" w:rsidRDefault="00A770F1" w:rsidP="00A770F1">
            <w:pPr>
              <w:autoSpaceDE w:val="0"/>
              <w:autoSpaceDN w:val="0"/>
              <w:adjustRightInd w:val="0"/>
              <w:spacing w:before="0" w:after="0"/>
              <w:ind w:left="0"/>
              <w:rPr>
                <w:rFonts w:ascii="News Gothic GDB" w:hAnsi="News Gothic GDB"/>
                <w:bCs/>
                <w:szCs w:val="22"/>
              </w:rPr>
            </w:pPr>
            <w:r w:rsidRPr="00A770F1">
              <w:rPr>
                <w:rFonts w:ascii="News Gothic GDB" w:hAnsi="News Gothic GDB"/>
                <w:bCs/>
                <w:szCs w:val="22"/>
              </w:rPr>
              <w:t>-</w:t>
            </w:r>
            <w:r w:rsidRPr="00A770F1">
              <w:rPr>
                <w:rFonts w:ascii="News Gothic GDB" w:hAnsi="News Gothic GDB"/>
                <w:bCs/>
                <w:szCs w:val="22"/>
              </w:rPr>
              <w:tab/>
              <w:t>TLS versions used are compliant with the guideline</w:t>
            </w:r>
          </w:p>
          <w:p w14:paraId="75D59FDC" w14:textId="33C09435" w:rsidR="00A770F1" w:rsidRDefault="00A770F1" w:rsidP="00A770F1">
            <w:pPr>
              <w:autoSpaceDE w:val="0"/>
              <w:autoSpaceDN w:val="0"/>
              <w:adjustRightInd w:val="0"/>
              <w:spacing w:before="0" w:after="0"/>
              <w:ind w:left="0"/>
              <w:rPr>
                <w:rFonts w:ascii="News Gothic GDB" w:hAnsi="News Gothic GDB"/>
                <w:bCs/>
                <w:szCs w:val="22"/>
              </w:rPr>
            </w:pPr>
            <w:r w:rsidRPr="00A770F1">
              <w:rPr>
                <w:rFonts w:ascii="News Gothic GDB" w:hAnsi="News Gothic GDB"/>
                <w:bCs/>
                <w:szCs w:val="22"/>
              </w:rPr>
              <w:t>-</w:t>
            </w:r>
            <w:r w:rsidRPr="00A770F1">
              <w:rPr>
                <w:rFonts w:ascii="News Gothic GDB" w:hAnsi="News Gothic GDB"/>
                <w:bCs/>
                <w:szCs w:val="22"/>
              </w:rPr>
              <w:tab/>
              <w:t>Relevant connections are still using the required TLS version</w:t>
            </w:r>
          </w:p>
          <w:p w14:paraId="629E7A89" w14:textId="77777777" w:rsidR="00716BBE" w:rsidRDefault="00716BBE" w:rsidP="00A770F1">
            <w:pPr>
              <w:autoSpaceDE w:val="0"/>
              <w:autoSpaceDN w:val="0"/>
              <w:adjustRightInd w:val="0"/>
              <w:spacing w:before="0" w:after="0"/>
              <w:ind w:left="0"/>
              <w:rPr>
                <w:rFonts w:ascii="News Gothic GDB" w:hAnsi="News Gothic GDB"/>
                <w:bCs/>
                <w:szCs w:val="22"/>
              </w:rPr>
            </w:pPr>
          </w:p>
          <w:p w14:paraId="0AABCA7B" w14:textId="621BEC2D" w:rsidR="00716BBE" w:rsidRDefault="00716BBE" w:rsidP="00A770F1">
            <w:pPr>
              <w:autoSpaceDE w:val="0"/>
              <w:autoSpaceDN w:val="0"/>
              <w:adjustRightInd w:val="0"/>
              <w:spacing w:before="0" w:after="0"/>
              <w:ind w:left="0"/>
              <w:rPr>
                <w:rFonts w:ascii="News Gothic GDB" w:hAnsi="News Gothic GDB"/>
                <w:bCs/>
                <w:szCs w:val="22"/>
              </w:rPr>
            </w:pPr>
            <w:r>
              <w:rPr>
                <w:rFonts w:ascii="News Gothic GDB" w:hAnsi="News Gothic GDB"/>
                <w:bCs/>
                <w:szCs w:val="22"/>
              </w:rPr>
              <w:t>A: No definitive answer provided. No evidence of review performed as part of regular risk assessment.</w:t>
            </w:r>
          </w:p>
          <w:p w14:paraId="5EFF1B48" w14:textId="77777777" w:rsidR="00716BBE" w:rsidRDefault="00716BBE" w:rsidP="00A770F1">
            <w:pPr>
              <w:autoSpaceDE w:val="0"/>
              <w:autoSpaceDN w:val="0"/>
              <w:adjustRightInd w:val="0"/>
              <w:spacing w:before="0" w:after="0"/>
              <w:ind w:left="0"/>
              <w:rPr>
                <w:rFonts w:ascii="News Gothic GDB" w:hAnsi="News Gothic GDB"/>
                <w:bCs/>
                <w:szCs w:val="22"/>
              </w:rPr>
            </w:pPr>
          </w:p>
          <w:p w14:paraId="1A5EBBD9" w14:textId="3BEE83E1" w:rsidR="00513BD3" w:rsidRDefault="10336069" w:rsidP="7A32E7E9">
            <w:pPr>
              <w:autoSpaceDE w:val="0"/>
              <w:autoSpaceDN w:val="0"/>
              <w:adjustRightInd w:val="0"/>
              <w:spacing w:before="0" w:after="0"/>
              <w:ind w:left="0"/>
              <w:rPr>
                <w:rFonts w:ascii="News Gothic GDB" w:hAnsi="News Gothic GDB"/>
                <w:b/>
                <w:bCs/>
                <w:color w:val="FF0000"/>
                <w:szCs w:val="22"/>
                <w:u w:val="single"/>
              </w:rPr>
            </w:pPr>
            <w:r w:rsidRPr="7A32E7E9">
              <w:rPr>
                <w:rFonts w:ascii="News Gothic GDB" w:hAnsi="News Gothic GDB"/>
                <w:color w:val="FF0000"/>
              </w:rPr>
              <w:t>Observation: No review</w:t>
            </w:r>
            <w:r w:rsidR="7435F4B1" w:rsidRPr="7A32E7E9">
              <w:rPr>
                <w:rFonts w:ascii="News Gothic GDB" w:hAnsi="News Gothic GDB"/>
                <w:color w:val="FF0000"/>
              </w:rPr>
              <w:t>/verification of the data-in-transit encryption state</w:t>
            </w:r>
            <w:r w:rsidRPr="7A32E7E9">
              <w:rPr>
                <w:rFonts w:ascii="News Gothic GDB" w:hAnsi="News Gothic GDB"/>
                <w:color w:val="FF0000"/>
              </w:rPr>
              <w:t xml:space="preserve"> </w:t>
            </w:r>
            <w:r w:rsidR="7435F4B1" w:rsidRPr="7A32E7E9">
              <w:rPr>
                <w:rFonts w:ascii="News Gothic GDB" w:hAnsi="News Gothic GDB"/>
                <w:color w:val="FF0000"/>
              </w:rPr>
              <w:t>conducted prior to the performance of the regular risk assessment.</w:t>
            </w:r>
            <w:r w:rsidR="36A6C033" w:rsidRPr="7A32E7E9">
              <w:rPr>
                <w:rFonts w:ascii="News Gothic GDB" w:hAnsi="News Gothic GDB"/>
                <w:color w:val="FF0000"/>
              </w:rPr>
              <w:t xml:space="preserve"> IA observed a lack of established key rotation procedures for Account Master (AID031). While both issues were known to the application owner, the risks were not reflected in the application’s Risk Assessment Tool (RAT). At the time of the audit, the RAT erroneously marked control ID 188 and the associated sub-controls as fully compliant.</w:t>
            </w:r>
            <w:r w:rsidR="36A6C033" w:rsidRPr="7A32E7E9">
              <w:rPr>
                <w:rFonts w:ascii="News Gothic GDB" w:hAnsi="News Gothic GDB"/>
                <w:b/>
                <w:bCs/>
                <w:color w:val="FF0000"/>
                <w:u w:val="single"/>
              </w:rPr>
              <w:t xml:space="preserve"> Refer to finding 3: </w:t>
            </w:r>
            <w:r w:rsidR="36A6C033" w:rsidRPr="7A32E7E9">
              <w:rPr>
                <w:rFonts w:ascii="News Gothic GDB" w:hAnsi="News Gothic GDB"/>
                <w:b/>
                <w:bCs/>
                <w:color w:val="FF0000"/>
                <w:szCs w:val="22"/>
                <w:u w:val="single"/>
              </w:rPr>
              <w:t>Incomplete validation of implemented cryptography measures and key rotation in Account Master (AID031)</w:t>
            </w:r>
          </w:p>
          <w:p w14:paraId="119DA3F6" w14:textId="77777777" w:rsidR="00DC4F39" w:rsidRPr="001875A2" w:rsidRDefault="00DC4F39" w:rsidP="00513BD3">
            <w:pPr>
              <w:autoSpaceDE w:val="0"/>
              <w:autoSpaceDN w:val="0"/>
              <w:adjustRightInd w:val="0"/>
              <w:spacing w:before="0" w:after="0"/>
              <w:ind w:left="0"/>
              <w:rPr>
                <w:rFonts w:ascii="News Gothic GDB" w:hAnsi="News Gothic GDB"/>
                <w:bCs/>
                <w:color w:val="FF0000"/>
                <w:szCs w:val="22"/>
              </w:rPr>
            </w:pPr>
          </w:p>
          <w:p w14:paraId="1266C049" w14:textId="77777777" w:rsidR="00C7296B" w:rsidRDefault="00C7296B" w:rsidP="007C4F51">
            <w:pPr>
              <w:autoSpaceDE w:val="0"/>
              <w:autoSpaceDN w:val="0"/>
              <w:adjustRightInd w:val="0"/>
              <w:spacing w:before="0" w:after="0"/>
              <w:ind w:left="0"/>
              <w:rPr>
                <w:rFonts w:ascii="News Gothic GDB" w:hAnsi="News Gothic GDB"/>
                <w:b/>
                <w:szCs w:val="22"/>
                <w:u w:val="single"/>
              </w:rPr>
            </w:pPr>
          </w:p>
          <w:p w14:paraId="41287AE7" w14:textId="59E07148" w:rsidR="006847D3" w:rsidRPr="00E75B3B" w:rsidRDefault="007A61E0" w:rsidP="007C4F51">
            <w:pPr>
              <w:autoSpaceDE w:val="0"/>
              <w:autoSpaceDN w:val="0"/>
              <w:adjustRightInd w:val="0"/>
              <w:spacing w:before="0" w:after="0"/>
              <w:ind w:left="0"/>
              <w:rPr>
                <w:rFonts w:ascii="News Gothic GDB" w:hAnsi="News Gothic GDB"/>
                <w:b/>
                <w:szCs w:val="22"/>
                <w:u w:val="single"/>
              </w:rPr>
            </w:pPr>
            <w:r w:rsidRPr="00E75B3B">
              <w:rPr>
                <w:rFonts w:ascii="News Gothic GDB" w:hAnsi="News Gothic GDB"/>
                <w:b/>
                <w:szCs w:val="22"/>
                <w:u w:val="single"/>
              </w:rPr>
              <w:t>AID022 Cascade</w:t>
            </w:r>
          </w:p>
          <w:p w14:paraId="1D1A575E" w14:textId="3FFDE8A3" w:rsidR="00305925" w:rsidRDefault="00E75B3B" w:rsidP="007C4F51">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Description: </w:t>
            </w:r>
            <w:r w:rsidR="00823F54" w:rsidRPr="00823F54">
              <w:rPr>
                <w:rFonts w:ascii="News Gothic GDB" w:hAnsi="News Gothic GDB"/>
                <w:bCs/>
                <w:szCs w:val="22"/>
              </w:rPr>
              <w:t>CASCADE (Central Application for Settlement Clearing and Depository Expansion) Instruction Lifecycle and Settlement Engine</w:t>
            </w:r>
          </w:p>
          <w:p w14:paraId="257C1ED2" w14:textId="0D9B9E4A" w:rsidR="00305925" w:rsidRPr="00CF3C09" w:rsidRDefault="003D4E66" w:rsidP="007C4F51">
            <w:pPr>
              <w:autoSpaceDE w:val="0"/>
              <w:autoSpaceDN w:val="0"/>
              <w:adjustRightInd w:val="0"/>
              <w:spacing w:before="0" w:after="0"/>
              <w:ind w:left="0"/>
              <w:rPr>
                <w:rFonts w:ascii="News Gothic GDB" w:hAnsi="News Gothic GDB"/>
                <w:bCs/>
                <w:szCs w:val="22"/>
                <w:lang w:val="de-DE"/>
              </w:rPr>
            </w:pPr>
            <w:r w:rsidRPr="00CF3C09">
              <w:rPr>
                <w:rFonts w:ascii="News Gothic GDB" w:hAnsi="News Gothic GDB"/>
                <w:bCs/>
                <w:szCs w:val="22"/>
                <w:lang w:val="de-DE"/>
              </w:rPr>
              <w:t xml:space="preserve">Volker Kresin &lt;volker.kresin@clearstream.com&gt;; Bernhard Bruetting &lt;bernhard.bruetting@clearstream.com&gt;; Yildirim Yildiz </w:t>
            </w:r>
            <w:hyperlink r:id="rId44" w:history="1">
              <w:r w:rsidRPr="00CF3C09">
                <w:rPr>
                  <w:rStyle w:val="Hyperlink"/>
                  <w:rFonts w:ascii="News Gothic GDB" w:hAnsi="News Gothic GDB"/>
                  <w:bCs/>
                  <w:szCs w:val="22"/>
                  <w:lang w:val="de-DE"/>
                </w:rPr>
                <w:t>yildirim.yildiz@clearstream.com</w:t>
              </w:r>
            </w:hyperlink>
          </w:p>
          <w:p w14:paraId="2FAADB01" w14:textId="564ABFBF" w:rsidR="001875A2" w:rsidRPr="00E72633" w:rsidRDefault="00E72633" w:rsidP="00E72633">
            <w:pPr>
              <w:pStyle w:val="ListParagraph"/>
              <w:numPr>
                <w:ilvl w:val="0"/>
                <w:numId w:val="21"/>
              </w:numPr>
              <w:autoSpaceDE w:val="0"/>
              <w:autoSpaceDN w:val="0"/>
              <w:adjustRightInd w:val="0"/>
              <w:spacing w:before="0" w:after="0"/>
              <w:rPr>
                <w:rFonts w:ascii="News Gothic GDB" w:hAnsi="News Gothic GDB"/>
                <w:bCs/>
                <w:szCs w:val="22"/>
              </w:rPr>
            </w:pPr>
            <w:del w:id="14" w:author="Predrag Adamovic" w:date="2025-08-22T11:11:00Z" w16du:dateUtc="2025-08-22T09:11:00Z">
              <w:r w:rsidRPr="00E72633" w:rsidDel="00B4244F">
                <w:rPr>
                  <w:rFonts w:ascii="News Gothic GDB" w:hAnsi="News Gothic GDB"/>
                  <w:bCs/>
                  <w:szCs w:val="22"/>
                </w:rPr>
                <w:delText xml:space="preserve">Not a normal application. </w:delText>
              </w:r>
            </w:del>
            <w:r w:rsidRPr="00E72633">
              <w:rPr>
                <w:rFonts w:ascii="News Gothic GDB" w:hAnsi="News Gothic GDB"/>
                <w:bCs/>
                <w:szCs w:val="22"/>
              </w:rPr>
              <w:t>Auditing requires in-depth analysis of the mainframe with operations colleagues</w:t>
            </w:r>
            <w:r>
              <w:rPr>
                <w:rFonts w:ascii="News Gothic GDB" w:hAnsi="News Gothic GDB"/>
                <w:bCs/>
                <w:szCs w:val="22"/>
              </w:rPr>
              <w:t>. No time in audit – sidelined for backup</w:t>
            </w:r>
            <w:r w:rsidR="00C7296B">
              <w:rPr>
                <w:rFonts w:ascii="News Gothic GDB" w:hAnsi="News Gothic GDB"/>
                <w:bCs/>
                <w:szCs w:val="22"/>
              </w:rPr>
              <w:t xml:space="preserve"> choice.</w:t>
            </w:r>
            <w:r w:rsidR="003A57DB" w:rsidRPr="00E72633">
              <w:rPr>
                <w:rFonts w:ascii="News Gothic GDB" w:hAnsi="News Gothic GDB"/>
                <w:bCs/>
                <w:szCs w:val="22"/>
              </w:rPr>
              <w:br/>
            </w:r>
          </w:p>
          <w:p w14:paraId="26DFF2EE" w14:textId="63FAFDF9" w:rsidR="00C6470E" w:rsidRDefault="00C6470E" w:rsidP="007C4F51">
            <w:pPr>
              <w:autoSpaceDE w:val="0"/>
              <w:autoSpaceDN w:val="0"/>
              <w:adjustRightInd w:val="0"/>
              <w:spacing w:before="0" w:after="0"/>
              <w:ind w:left="0"/>
              <w:rPr>
                <w:rFonts w:ascii="News Gothic GDB" w:hAnsi="News Gothic GDB"/>
                <w:bCs/>
                <w:szCs w:val="22"/>
              </w:rPr>
            </w:pPr>
            <w:r w:rsidRPr="001875A2">
              <w:rPr>
                <w:rFonts w:ascii="News Gothic GDB" w:hAnsi="News Gothic GDB"/>
                <w:b/>
                <w:szCs w:val="22"/>
                <w:u w:val="single"/>
              </w:rPr>
              <w:t>AID2151 CFS Portal</w:t>
            </w:r>
            <w:r w:rsidR="00305925">
              <w:rPr>
                <w:rFonts w:ascii="News Gothic GDB" w:hAnsi="News Gothic GDB"/>
                <w:bCs/>
                <w:szCs w:val="22"/>
              </w:rPr>
              <w:br/>
            </w:r>
            <w:r w:rsidR="00305925" w:rsidRPr="00305925">
              <w:rPr>
                <w:rFonts w:ascii="News Gothic GDB" w:hAnsi="News Gothic GDB"/>
                <w:bCs/>
                <w:szCs w:val="22"/>
              </w:rPr>
              <w:t>CFC Portal framework is a web-based platform that will be used as a single access point for underlying CFCL applications.</w:t>
            </w:r>
          </w:p>
          <w:p w14:paraId="376B4F4F" w14:textId="266D42B6" w:rsidR="00CF552E" w:rsidRPr="00E72633" w:rsidRDefault="00CF552E" w:rsidP="00E72633">
            <w:pPr>
              <w:pStyle w:val="ListParagraph"/>
              <w:numPr>
                <w:ilvl w:val="0"/>
                <w:numId w:val="21"/>
              </w:numPr>
              <w:autoSpaceDE w:val="0"/>
              <w:autoSpaceDN w:val="0"/>
              <w:adjustRightInd w:val="0"/>
              <w:spacing w:before="0" w:after="0"/>
              <w:rPr>
                <w:rFonts w:ascii="News Gothic GDB" w:hAnsi="News Gothic GDB"/>
                <w:bCs/>
                <w:szCs w:val="22"/>
              </w:rPr>
            </w:pPr>
            <w:r>
              <w:rPr>
                <w:rFonts w:ascii="News Gothic GDB" w:hAnsi="News Gothic GDB"/>
                <w:bCs/>
                <w:szCs w:val="22"/>
              </w:rPr>
              <w:t>Key Management Procedures</w:t>
            </w:r>
            <w:r w:rsidR="00E72633">
              <w:rPr>
                <w:rFonts w:ascii="News Gothic GDB" w:hAnsi="News Gothic GDB"/>
                <w:bCs/>
                <w:szCs w:val="22"/>
              </w:rPr>
              <w:br/>
              <w:t xml:space="preserve">Excerpt from: </w:t>
            </w:r>
            <w:r w:rsidR="00E72633" w:rsidRPr="00E72633">
              <w:rPr>
                <w:rFonts w:ascii="News Gothic GDB" w:hAnsi="News Gothic GDB"/>
                <w:bCs/>
                <w:szCs w:val="22"/>
              </w:rPr>
              <w:t>AIDXXX - CFS EAP Security Documentation</w:t>
            </w:r>
            <w:r w:rsidR="00E72633">
              <w:rPr>
                <w:rFonts w:ascii="News Gothic GDB" w:hAnsi="News Gothic GDB"/>
                <w:bCs/>
                <w:szCs w:val="22"/>
              </w:rPr>
              <w:br/>
            </w:r>
            <w:r w:rsidR="00E72633" w:rsidRPr="00E72633">
              <w:rPr>
                <w:rFonts w:ascii="News Gothic GDB" w:hAnsi="News Gothic GDB"/>
                <w:bCs/>
                <w:noProof/>
                <w:szCs w:val="22"/>
              </w:rPr>
              <w:drawing>
                <wp:inline distT="0" distB="0" distL="0" distR="0" wp14:anchorId="66358938" wp14:editId="4F2D1319">
                  <wp:extent cx="3997960" cy="2638656"/>
                  <wp:effectExtent l="0" t="0" r="2540" b="9525"/>
                  <wp:docPr id="5936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6799" name=""/>
                          <pic:cNvPicPr/>
                        </pic:nvPicPr>
                        <pic:blipFill rotWithShape="1">
                          <a:blip r:embed="rId45"/>
                          <a:srcRect t="26164" b="8767"/>
                          <a:stretch/>
                        </pic:blipFill>
                        <pic:spPr bwMode="auto">
                          <a:xfrm>
                            <a:off x="0" y="0"/>
                            <a:ext cx="4018153" cy="2651983"/>
                          </a:xfrm>
                          <a:prstGeom prst="rect">
                            <a:avLst/>
                          </a:prstGeom>
                          <a:ln>
                            <a:noFill/>
                          </a:ln>
                          <a:extLst>
                            <a:ext uri="{53640926-AAD7-44D8-BBD7-CCE9431645EC}">
                              <a14:shadowObscured xmlns:a14="http://schemas.microsoft.com/office/drawing/2010/main"/>
                            </a:ext>
                          </a:extLst>
                        </pic:spPr>
                      </pic:pic>
                    </a:graphicData>
                  </a:graphic>
                </wp:inline>
              </w:drawing>
            </w:r>
            <w:r w:rsidR="00E72633">
              <w:rPr>
                <w:rFonts w:ascii="News Gothic GDB" w:hAnsi="News Gothic GDB"/>
                <w:bCs/>
                <w:szCs w:val="22"/>
              </w:rPr>
              <w:br/>
            </w:r>
            <w:r w:rsidR="00E72633" w:rsidRPr="00AF592C">
              <w:rPr>
                <w:rFonts w:ascii="News Gothic GDB" w:hAnsi="News Gothic GDB"/>
                <w:b/>
                <w:szCs w:val="22"/>
                <w:u w:val="single"/>
              </w:rPr>
              <w:t>Generic SD text. Lacks information on emergency procedures and forwarding of log</w:t>
            </w:r>
            <w:r w:rsidR="00AF592C">
              <w:rPr>
                <w:rFonts w:ascii="News Gothic GDB" w:hAnsi="News Gothic GDB"/>
                <w:b/>
                <w:szCs w:val="22"/>
                <w:u w:val="single"/>
              </w:rPr>
              <w:t>s. Upon further interviews, responsibility is delegated to CFS IT Ops team.</w:t>
            </w:r>
            <w:r w:rsidR="00AF592C">
              <w:rPr>
                <w:rFonts w:ascii="News Gothic GDB" w:hAnsi="News Gothic GDB"/>
                <w:b/>
                <w:szCs w:val="22"/>
                <w:u w:val="single"/>
              </w:rPr>
              <w:br/>
            </w:r>
          </w:p>
          <w:p w14:paraId="2ACE657D" w14:textId="5FD5C180" w:rsidR="00CF552E" w:rsidRDefault="49D3856F" w:rsidP="7A32E7E9">
            <w:pPr>
              <w:pStyle w:val="ListParagraph"/>
              <w:numPr>
                <w:ilvl w:val="0"/>
                <w:numId w:val="21"/>
              </w:numPr>
              <w:autoSpaceDE w:val="0"/>
              <w:autoSpaceDN w:val="0"/>
              <w:adjustRightInd w:val="0"/>
              <w:spacing w:before="0" w:after="0"/>
              <w:rPr>
                <w:rFonts w:ascii="News Gothic GDB" w:hAnsi="News Gothic GDB"/>
              </w:rPr>
            </w:pPr>
            <w:r w:rsidRPr="7A32E7E9">
              <w:rPr>
                <w:rFonts w:ascii="News Gothic GDB" w:hAnsi="News Gothic GDB"/>
              </w:rPr>
              <w:t>Data-in-Transit</w:t>
            </w:r>
            <w:r w:rsidR="00CF552E">
              <w:br/>
            </w:r>
            <w:r w:rsidR="30DBD968" w:rsidRPr="7A32E7E9">
              <w:rPr>
                <w:rFonts w:ascii="News Gothic GDB" w:hAnsi="News Gothic GDB"/>
              </w:rPr>
              <w:t>Excerpt from:</w:t>
            </w:r>
            <w:r w:rsidR="30DBD968">
              <w:t xml:space="preserve"> </w:t>
            </w:r>
            <w:hyperlink r:id="rId46">
              <w:r w:rsidR="30DBD968" w:rsidRPr="7A32E7E9">
                <w:rPr>
                  <w:rStyle w:val="Hyperlink"/>
                  <w:rFonts w:ascii="News Gothic GDB" w:hAnsi="News Gothic GDB"/>
                </w:rPr>
                <w:t>CFCPORTAL Cryptography.xlsx</w:t>
              </w:r>
              <w:r w:rsidR="00CF552E">
                <w:br/>
              </w:r>
            </w:hyperlink>
            <w:r w:rsidR="30DBD968">
              <w:rPr>
                <w:noProof/>
              </w:rPr>
              <w:drawing>
                <wp:inline distT="0" distB="0" distL="0" distR="0" wp14:anchorId="4AB86DD5" wp14:editId="6E9AA545">
                  <wp:extent cx="5246985" cy="3950898"/>
                  <wp:effectExtent l="0" t="0" r="0" b="0"/>
                  <wp:docPr id="117561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17300" name=""/>
                          <pic:cNvPicPr/>
                        </pic:nvPicPr>
                        <pic:blipFill>
                          <a:blip r:embed="rId47"/>
                          <a:stretch>
                            <a:fillRect/>
                          </a:stretch>
                        </pic:blipFill>
                        <pic:spPr>
                          <a:xfrm>
                            <a:off x="0" y="0"/>
                            <a:ext cx="5264716" cy="3964249"/>
                          </a:xfrm>
                          <a:prstGeom prst="rect">
                            <a:avLst/>
                          </a:prstGeom>
                        </pic:spPr>
                      </pic:pic>
                    </a:graphicData>
                  </a:graphic>
                </wp:inline>
              </w:drawing>
            </w:r>
            <w:r w:rsidR="00CF552E">
              <w:br/>
            </w:r>
            <w:r w:rsidR="10336069" w:rsidRPr="7A32E7E9">
              <w:rPr>
                <w:rFonts w:ascii="News Gothic GDB" w:hAnsi="News Gothic GDB"/>
                <w:b/>
                <w:bCs/>
                <w:u w:val="single"/>
              </w:rPr>
              <w:t xml:space="preserve">Review performance </w:t>
            </w:r>
            <w:r w:rsidR="10336069" w:rsidRPr="008B27BE">
              <w:rPr>
                <w:rFonts w:ascii="News Gothic GDB" w:hAnsi="News Gothic GDB"/>
                <w:b/>
                <w:bCs/>
                <w:highlight w:val="green"/>
                <w:u w:val="single"/>
              </w:rPr>
              <w:t>OK.</w:t>
            </w:r>
            <w:r w:rsidR="10336069" w:rsidRPr="7A32E7E9">
              <w:rPr>
                <w:rFonts w:ascii="News Gothic GDB" w:hAnsi="News Gothic GDB"/>
                <w:b/>
                <w:bCs/>
                <w:u w:val="single"/>
              </w:rPr>
              <w:t xml:space="preserve"> </w:t>
            </w:r>
            <w:r w:rsidR="00CF552E">
              <w:br/>
            </w:r>
          </w:p>
          <w:p w14:paraId="401F0E2C" w14:textId="1FDC9D48" w:rsidR="001875A2" w:rsidRPr="00CF552E" w:rsidRDefault="08695149" w:rsidP="7A32E7E9">
            <w:pPr>
              <w:pStyle w:val="ListParagraph"/>
              <w:numPr>
                <w:ilvl w:val="0"/>
                <w:numId w:val="21"/>
              </w:numPr>
              <w:autoSpaceDE w:val="0"/>
              <w:autoSpaceDN w:val="0"/>
              <w:adjustRightInd w:val="0"/>
              <w:spacing w:before="0" w:after="0"/>
              <w:rPr>
                <w:rFonts w:ascii="News Gothic GDB" w:hAnsi="News Gothic GDB"/>
              </w:rPr>
            </w:pPr>
            <w:r w:rsidRPr="7A32E7E9">
              <w:rPr>
                <w:rFonts w:ascii="News Gothic GDB" w:hAnsi="News Gothic GDB"/>
              </w:rPr>
              <w:t>Data-at-Rest</w:t>
            </w:r>
            <w:r w:rsidR="001875A2">
              <w:br/>
            </w:r>
            <w:r w:rsidR="0C56DBFD" w:rsidRPr="7A32E7E9">
              <w:rPr>
                <w:rFonts w:ascii="News Gothic GDB" w:hAnsi="News Gothic GDB"/>
              </w:rPr>
              <w:t>Excerpt from:</w:t>
            </w:r>
            <w:r w:rsidR="30DBD968">
              <w:t xml:space="preserve"> </w:t>
            </w:r>
            <w:r w:rsidR="30DBD968" w:rsidRPr="7A32E7E9">
              <w:rPr>
                <w:rFonts w:ascii="News Gothic GDB" w:hAnsi="News Gothic GDB"/>
              </w:rPr>
              <w:t>RE_ IA_ Cyber&amp;IS Audit - Request for Documents (AID2151 CFS Portal).msg</w:t>
            </w:r>
            <w:r w:rsidR="001875A2">
              <w:br/>
            </w:r>
            <w:r w:rsidR="0C56DBFD">
              <w:rPr>
                <w:noProof/>
              </w:rPr>
              <w:drawing>
                <wp:inline distT="0" distB="0" distL="0" distR="0" wp14:anchorId="045116E7" wp14:editId="2C03EAEB">
                  <wp:extent cx="5449570" cy="5063373"/>
                  <wp:effectExtent l="0" t="0" r="0" b="4445"/>
                  <wp:docPr id="103693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35888" name=""/>
                          <pic:cNvPicPr/>
                        </pic:nvPicPr>
                        <pic:blipFill rotWithShape="1">
                          <a:blip r:embed="rId48"/>
                          <a:srcRect t="15541"/>
                          <a:stretch/>
                        </pic:blipFill>
                        <pic:spPr bwMode="auto">
                          <a:xfrm>
                            <a:off x="0" y="0"/>
                            <a:ext cx="5461487" cy="5074445"/>
                          </a:xfrm>
                          <a:prstGeom prst="rect">
                            <a:avLst/>
                          </a:prstGeom>
                          <a:ln>
                            <a:noFill/>
                          </a:ln>
                          <a:extLst>
                            <a:ext uri="{53640926-AAD7-44D8-BBD7-CCE9431645EC}">
                              <a14:shadowObscured xmlns:a14="http://schemas.microsoft.com/office/drawing/2010/main"/>
                            </a:ext>
                          </a:extLst>
                        </pic:spPr>
                      </pic:pic>
                    </a:graphicData>
                  </a:graphic>
                </wp:inline>
              </w:drawing>
            </w:r>
            <w:r w:rsidR="001875A2">
              <w:br/>
            </w:r>
            <w:r w:rsidR="10336069" w:rsidRPr="7A32E7E9">
              <w:rPr>
                <w:rFonts w:ascii="News Gothic GDB" w:hAnsi="News Gothic GDB"/>
                <w:b/>
                <w:bCs/>
                <w:u w:val="single"/>
              </w:rPr>
              <w:t>Common source of answers for storage for local-hosted applications.</w:t>
            </w:r>
            <w:r w:rsidR="0E4AF90E" w:rsidRPr="7A32E7E9">
              <w:rPr>
                <w:rFonts w:ascii="News Gothic GDB" w:hAnsi="News Gothic GDB"/>
                <w:b/>
                <w:bCs/>
                <w:u w:val="single"/>
              </w:rPr>
              <w:t xml:space="preserve"> - </w:t>
            </w:r>
            <w:r w:rsidR="0E4AF90E" w:rsidRPr="008B27BE">
              <w:rPr>
                <w:rFonts w:ascii="News Gothic GDB" w:hAnsi="News Gothic GDB"/>
                <w:b/>
                <w:bCs/>
                <w:highlight w:val="green"/>
                <w:u w:val="single"/>
              </w:rPr>
              <w:t>OK</w:t>
            </w:r>
          </w:p>
          <w:p w14:paraId="7FE84AF3" w14:textId="77777777" w:rsidR="00CF552E" w:rsidRDefault="00CF552E" w:rsidP="007C4F51">
            <w:pPr>
              <w:autoSpaceDE w:val="0"/>
              <w:autoSpaceDN w:val="0"/>
              <w:adjustRightInd w:val="0"/>
              <w:spacing w:before="0" w:after="0"/>
              <w:ind w:left="0"/>
              <w:rPr>
                <w:rFonts w:ascii="News Gothic GDB" w:hAnsi="News Gothic GDB"/>
                <w:bCs/>
                <w:szCs w:val="22"/>
              </w:rPr>
            </w:pPr>
          </w:p>
          <w:p w14:paraId="243A96A0" w14:textId="2C3A129E" w:rsidR="006B2875" w:rsidRDefault="006B2875" w:rsidP="007C4F51">
            <w:pPr>
              <w:autoSpaceDE w:val="0"/>
              <w:autoSpaceDN w:val="0"/>
              <w:adjustRightInd w:val="0"/>
              <w:spacing w:before="0" w:after="0"/>
              <w:ind w:left="0"/>
              <w:rPr>
                <w:rFonts w:ascii="News Gothic GDB" w:hAnsi="News Gothic GDB"/>
                <w:bCs/>
                <w:szCs w:val="22"/>
              </w:rPr>
            </w:pPr>
            <w:commentRangeStart w:id="15"/>
            <w:r>
              <w:rPr>
                <w:rFonts w:ascii="News Gothic GDB" w:hAnsi="News Gothic GDB"/>
                <w:bCs/>
                <w:szCs w:val="22"/>
              </w:rPr>
              <w:t>Follow-up questions:</w:t>
            </w:r>
            <w:commentRangeEnd w:id="15"/>
            <w:r>
              <w:rPr>
                <w:rStyle w:val="CommentReference"/>
                <w:rFonts w:ascii="News Gothic GDB" w:hAnsi="News Gothic GDB"/>
                <w:bCs/>
                <w:sz w:val="22"/>
                <w:szCs w:val="22"/>
              </w:rPr>
              <w:commentReference w:id="15"/>
            </w:r>
          </w:p>
          <w:p w14:paraId="6EA9D61B" w14:textId="77777777" w:rsidR="00983E78" w:rsidRPr="00CF3C09" w:rsidRDefault="00983E78" w:rsidP="00983E78">
            <w:pPr>
              <w:autoSpaceDE w:val="0"/>
              <w:autoSpaceDN w:val="0"/>
              <w:adjustRightInd w:val="0"/>
              <w:spacing w:before="0" w:after="0"/>
              <w:ind w:left="0"/>
              <w:rPr>
                <w:rFonts w:ascii="News Gothic GDB" w:hAnsi="News Gothic GDB"/>
                <w:bCs/>
                <w:szCs w:val="22"/>
              </w:rPr>
            </w:pPr>
            <w:r w:rsidRPr="00983E78">
              <w:rPr>
                <w:rFonts w:ascii="News Gothic GDB" w:hAnsi="News Gothic GDB"/>
                <w:bCs/>
                <w:szCs w:val="22"/>
              </w:rPr>
              <w:t>Q: What types of keys are generated and maintained for CFS Portal? Can you provide an overview of the public keys?</w:t>
            </w:r>
          </w:p>
          <w:p w14:paraId="0487C5AB" w14:textId="77777777" w:rsidR="00983E78" w:rsidRPr="00983E78" w:rsidRDefault="00983E78" w:rsidP="00983E78">
            <w:pPr>
              <w:autoSpaceDE w:val="0"/>
              <w:autoSpaceDN w:val="0"/>
              <w:adjustRightInd w:val="0"/>
              <w:spacing w:before="0" w:after="0"/>
              <w:ind w:left="0"/>
              <w:rPr>
                <w:rFonts w:ascii="News Gothic GDB" w:hAnsi="News Gothic GDB"/>
                <w:bCs/>
                <w:szCs w:val="22"/>
              </w:rPr>
            </w:pPr>
            <w:r w:rsidRPr="00983E78">
              <w:rPr>
                <w:rFonts w:ascii="News Gothic GDB" w:hAnsi="News Gothic GDB"/>
                <w:bCs/>
                <w:szCs w:val="22"/>
              </w:rPr>
              <w:t>Q: What does your key-pair rotation process entail? How often is it performed? How are delays tracked?</w:t>
            </w:r>
          </w:p>
          <w:p w14:paraId="67B6EE56" w14:textId="77777777" w:rsidR="00983E78" w:rsidRPr="00983E78" w:rsidRDefault="00983E78" w:rsidP="00983E78">
            <w:pPr>
              <w:autoSpaceDE w:val="0"/>
              <w:autoSpaceDN w:val="0"/>
              <w:adjustRightInd w:val="0"/>
              <w:spacing w:before="0" w:after="0"/>
              <w:ind w:left="0"/>
              <w:rPr>
                <w:rFonts w:ascii="News Gothic GDB" w:hAnsi="News Gothic GDB"/>
                <w:bCs/>
                <w:szCs w:val="22"/>
              </w:rPr>
            </w:pPr>
            <w:r w:rsidRPr="00983E78">
              <w:rPr>
                <w:rFonts w:ascii="News Gothic GDB" w:hAnsi="News Gothic GDB"/>
                <w:bCs/>
                <w:szCs w:val="22"/>
              </w:rPr>
              <w:t>Q: What safeguards are in place to prevent the re-use of key pairs across systems?</w:t>
            </w:r>
          </w:p>
          <w:p w14:paraId="6FE24270" w14:textId="77777777" w:rsidR="00983E78" w:rsidRPr="00983E78" w:rsidRDefault="00983E78" w:rsidP="00983E78">
            <w:pPr>
              <w:autoSpaceDE w:val="0"/>
              <w:autoSpaceDN w:val="0"/>
              <w:adjustRightInd w:val="0"/>
              <w:spacing w:before="0" w:after="0"/>
              <w:ind w:left="0"/>
              <w:rPr>
                <w:rFonts w:ascii="News Gothic GDB" w:hAnsi="News Gothic GDB"/>
                <w:bCs/>
                <w:szCs w:val="22"/>
              </w:rPr>
            </w:pPr>
            <w:r w:rsidRPr="00983E78">
              <w:rPr>
                <w:rFonts w:ascii="News Gothic GDB" w:hAnsi="News Gothic GDB"/>
                <w:bCs/>
                <w:szCs w:val="22"/>
              </w:rPr>
              <w:t>Q: Are key event logs forwarded to a central repository? What kind of log-monitoring is in place? What events trigger an alarm?</w:t>
            </w:r>
          </w:p>
          <w:p w14:paraId="654DBC1F" w14:textId="561BC3CA" w:rsidR="006B2875" w:rsidRDefault="4AA11F12" w:rsidP="7A32E7E9">
            <w:pPr>
              <w:autoSpaceDE w:val="0"/>
              <w:autoSpaceDN w:val="0"/>
              <w:adjustRightInd w:val="0"/>
              <w:spacing w:before="0" w:after="0"/>
              <w:ind w:left="0"/>
              <w:rPr>
                <w:rFonts w:ascii="News Gothic GDB" w:hAnsi="News Gothic GDB"/>
              </w:rPr>
            </w:pPr>
            <w:r w:rsidRPr="7A32E7E9">
              <w:rPr>
                <w:rFonts w:ascii="News Gothic GDB" w:hAnsi="News Gothic GDB"/>
              </w:rPr>
              <w:t>Q: What is the process for handling compromised keys? Who is informed? Where are these tracked?</w:t>
            </w:r>
          </w:p>
          <w:p w14:paraId="65BBE5BF" w14:textId="3D49F180" w:rsidR="7A32E7E9" w:rsidRDefault="7A32E7E9" w:rsidP="7A32E7E9">
            <w:pPr>
              <w:spacing w:before="0" w:after="0"/>
              <w:ind w:left="0"/>
              <w:rPr>
                <w:rFonts w:ascii="News Gothic GDB" w:hAnsi="News Gothic GDB"/>
              </w:rPr>
            </w:pPr>
          </w:p>
          <w:p w14:paraId="16A54042" w14:textId="267BCD79" w:rsidR="67D819E1" w:rsidRDefault="15E160DB" w:rsidP="7DFAED75">
            <w:pPr>
              <w:spacing w:before="0" w:after="0"/>
              <w:ind w:left="0"/>
              <w:rPr>
                <w:rFonts w:ascii="News Gothic GDB" w:eastAsia="News Gothic GDB" w:hAnsi="News Gothic GDB" w:cs="News Gothic GDB"/>
              </w:rPr>
            </w:pPr>
            <w:r w:rsidRPr="7DFAED75">
              <w:rPr>
                <w:rFonts w:ascii="News Gothic GDB" w:hAnsi="News Gothic GDB"/>
              </w:rPr>
              <w:t xml:space="preserve">Conclusion: Not Ok. Finding raised. </w:t>
            </w:r>
            <w:r w:rsidR="679C1EFC" w:rsidRPr="7DFAED75">
              <w:rPr>
                <w:rFonts w:ascii="News Gothic GDB" w:hAnsi="News Gothic GDB"/>
              </w:rPr>
              <w:t>During an inspection of the CFS Portal (AID2151) application’s cryptographic key management processes, Internal Audit (IA) observed that the CFS Production Support team (PRD)</w:t>
            </w:r>
            <w:r w:rsidR="6B1BCCF0" w:rsidRPr="7DFAED75">
              <w:rPr>
                <w:rFonts w:ascii="News Gothic GDB" w:hAnsi="News Gothic GDB"/>
              </w:rPr>
              <w:t xml:space="preserve"> </w:t>
            </w:r>
            <w:r w:rsidR="679C1EFC" w:rsidRPr="7DFAED75">
              <w:rPr>
                <w:rFonts w:ascii="News Gothic GDB" w:hAnsi="News Gothic GDB"/>
              </w:rPr>
              <w:t>was unable to provide dedicated PRD procedure documentation for certificate installation and monitoring workflows within the application’s documentation. PRD referenced a work instruction for cryptographic key management. (“</w:t>
            </w:r>
            <w:r w:rsidR="679C1EFC" w:rsidRPr="7DFAED75">
              <w:rPr>
                <w:rFonts w:ascii="News Gothic GDB" w:hAnsi="News Gothic GDB"/>
                <w:i/>
                <w:iCs/>
              </w:rPr>
              <w:t>AS_WS_Cryptographic_key_management (IFS)</w:t>
            </w:r>
            <w:r w:rsidR="679C1EFC" w:rsidRPr="7DFAED75">
              <w:rPr>
                <w:rFonts w:ascii="News Gothic GDB" w:hAnsi="News Gothic GDB"/>
              </w:rPr>
              <w:t>”)</w:t>
            </w:r>
            <w:r w:rsidR="679C1EFC" w:rsidRPr="7DFAED75">
              <w:rPr>
                <w:rFonts w:ascii="News Gothic GDB" w:hAnsi="News Gothic GDB"/>
                <w:u w:val="single"/>
              </w:rPr>
              <w:t>.</w:t>
            </w:r>
            <w:r w:rsidR="679C1EFC" w:rsidRPr="7DFAED75">
              <w:rPr>
                <w:rFonts w:ascii="News Gothic GDB" w:hAnsi="News Gothic GDB"/>
              </w:rPr>
              <w:t xml:space="preserve"> However, in the section for the installation and monitoring workflows, there were no defined procedures. After IA mentioned the gap, these procedures were proactively added into the operational documentation of CFC Portal Operational Documentation v2.1. </w:t>
            </w:r>
            <w:r w:rsidR="2932E814" w:rsidRPr="7DFAED75">
              <w:rPr>
                <w:rFonts w:ascii="News Gothic GDB" w:hAnsi="News Gothic GDB"/>
              </w:rPr>
              <w:t xml:space="preserve">Refer to </w:t>
            </w:r>
            <w:hyperlink r:id="rId49">
              <w:r w:rsidR="2932E814" w:rsidRPr="7DFAED75">
                <w:rPr>
                  <w:rStyle w:val="Hyperlink"/>
                  <w:rFonts w:ascii="News Gothic GDB" w:eastAsia="News Gothic GDB" w:hAnsi="News Gothic GDB" w:cs="News Gothic GDB"/>
                </w:rPr>
                <w:t>CFS Documentation.INR.CFCPORTAL Operational Documentation.v2.1 1.docx</w:t>
              </w:r>
            </w:hyperlink>
          </w:p>
          <w:p w14:paraId="6A7FF42D" w14:textId="6B30E2EF" w:rsidR="67D819E1" w:rsidRDefault="67D819E1" w:rsidP="008B27BE">
            <w:pPr>
              <w:spacing w:before="0" w:after="0"/>
              <w:ind w:left="0"/>
              <w:rPr>
                <w:rFonts w:ascii="News Gothic GDB" w:hAnsi="News Gothic GDB"/>
                <w:szCs w:val="22"/>
              </w:rPr>
            </w:pPr>
            <w:r w:rsidRPr="7A32E7E9">
              <w:rPr>
                <w:rFonts w:ascii="News Gothic GDB" w:hAnsi="News Gothic GDB"/>
                <w:szCs w:val="22"/>
              </w:rPr>
              <w:t xml:space="preserve"> </w:t>
            </w:r>
          </w:p>
          <w:p w14:paraId="69E5E835" w14:textId="3B107470" w:rsidR="67D819E1" w:rsidRDefault="67D819E1" w:rsidP="008B27BE">
            <w:pPr>
              <w:spacing w:before="0" w:after="0"/>
              <w:ind w:left="0"/>
              <w:rPr>
                <w:rFonts w:ascii="News Gothic GDB" w:hAnsi="News Gothic GDB"/>
                <w:szCs w:val="22"/>
              </w:rPr>
            </w:pPr>
            <w:r w:rsidRPr="7A32E7E9">
              <w:rPr>
                <w:rFonts w:ascii="News Gothic GDB" w:hAnsi="News Gothic GDB"/>
                <w:szCs w:val="22"/>
              </w:rPr>
              <w:t xml:space="preserve">Further questions to the production support team revealed that the asset’s Security Documentation of the asset was used as a working instruction, despite SDs not corresponding to a “written rule” as defined by the overarching Written Rules Framework Guideline. Refer to finding 4: </w:t>
            </w:r>
            <w:r w:rsidRPr="7A32E7E9">
              <w:rPr>
                <w:rFonts w:ascii="News Gothic GDB" w:hAnsi="News Gothic GDB"/>
                <w:color w:val="000000" w:themeColor="text1"/>
                <w:szCs w:val="22"/>
              </w:rPr>
              <w:t>Incomplete process governance of cryptography and key management processes in CFS Portal (AID2151)</w:t>
            </w:r>
          </w:p>
          <w:p w14:paraId="1F16ED54" w14:textId="6A304875" w:rsidR="7A32E7E9" w:rsidRDefault="7A32E7E9" w:rsidP="7A32E7E9">
            <w:pPr>
              <w:spacing w:before="0" w:after="0"/>
              <w:ind w:left="0"/>
              <w:rPr>
                <w:rFonts w:ascii="News Gothic GDB" w:hAnsi="News Gothic GDB"/>
                <w:szCs w:val="22"/>
              </w:rPr>
            </w:pPr>
          </w:p>
          <w:p w14:paraId="29B59AC5" w14:textId="0D52EE52" w:rsidR="7A32E7E9" w:rsidRDefault="7A32E7E9" w:rsidP="7A32E7E9">
            <w:pPr>
              <w:spacing w:before="0" w:after="0"/>
              <w:ind w:left="0"/>
              <w:rPr>
                <w:rFonts w:ascii="News Gothic GDB" w:hAnsi="News Gothic GDB"/>
              </w:rPr>
            </w:pPr>
          </w:p>
          <w:p w14:paraId="16A728E6" w14:textId="556377D5" w:rsidR="001875A2" w:rsidRPr="001875A2" w:rsidRDefault="0E4AF90E" w:rsidP="7A32E7E9">
            <w:pPr>
              <w:autoSpaceDE w:val="0"/>
              <w:autoSpaceDN w:val="0"/>
              <w:adjustRightInd w:val="0"/>
              <w:spacing w:before="0" w:after="0"/>
              <w:ind w:left="0"/>
              <w:rPr>
                <w:rFonts w:ascii="News Gothic GDB" w:hAnsi="News Gothic GDB"/>
                <w:color w:val="FF0000"/>
              </w:rPr>
            </w:pPr>
            <w:r w:rsidRPr="7A32E7E9">
              <w:rPr>
                <w:rFonts w:ascii="News Gothic GDB" w:hAnsi="News Gothic GDB"/>
                <w:color w:val="FF0000"/>
              </w:rPr>
              <w:t xml:space="preserve"> </w:t>
            </w:r>
          </w:p>
          <w:p w14:paraId="75319641" w14:textId="77777777" w:rsidR="00642CFC" w:rsidRDefault="00642CFC" w:rsidP="007C4F51">
            <w:pPr>
              <w:autoSpaceDE w:val="0"/>
              <w:autoSpaceDN w:val="0"/>
              <w:adjustRightInd w:val="0"/>
              <w:spacing w:before="0" w:after="0"/>
              <w:ind w:left="0"/>
              <w:rPr>
                <w:rFonts w:ascii="News Gothic GDB" w:hAnsi="News Gothic GDB"/>
                <w:bCs/>
                <w:szCs w:val="22"/>
              </w:rPr>
            </w:pPr>
          </w:p>
          <w:p w14:paraId="170E2CF2" w14:textId="4B824C50" w:rsidR="00C6470E" w:rsidRDefault="003F4855" w:rsidP="007C4F51">
            <w:pPr>
              <w:autoSpaceDE w:val="0"/>
              <w:autoSpaceDN w:val="0"/>
              <w:adjustRightInd w:val="0"/>
              <w:spacing w:before="0" w:after="0"/>
              <w:ind w:left="0"/>
              <w:rPr>
                <w:rFonts w:ascii="News Gothic GDB" w:hAnsi="News Gothic GDB"/>
                <w:bCs/>
                <w:szCs w:val="22"/>
              </w:rPr>
            </w:pPr>
            <w:r w:rsidRPr="001875A2">
              <w:rPr>
                <w:rFonts w:ascii="News Gothic GDB" w:hAnsi="News Gothic GDB"/>
                <w:b/>
                <w:szCs w:val="22"/>
                <w:u w:val="single"/>
              </w:rPr>
              <w:t>AID065 NCMS/CEMT/EMC2</w:t>
            </w:r>
            <w:r w:rsidR="00305925" w:rsidRPr="001875A2">
              <w:rPr>
                <w:rFonts w:ascii="News Gothic GDB" w:hAnsi="News Gothic GDB"/>
                <w:b/>
                <w:szCs w:val="22"/>
                <w:u w:val="single"/>
              </w:rPr>
              <w:t xml:space="preserve"> </w:t>
            </w:r>
            <w:r w:rsidR="00305925">
              <w:rPr>
                <w:rFonts w:ascii="News Gothic GDB" w:hAnsi="News Gothic GDB"/>
                <w:bCs/>
                <w:szCs w:val="22"/>
              </w:rPr>
              <w:br/>
            </w:r>
            <w:r w:rsidR="00305925" w:rsidRPr="00305925">
              <w:rPr>
                <w:rFonts w:ascii="News Gothic GDB" w:hAnsi="News Gothic GDB"/>
                <w:bCs/>
                <w:szCs w:val="22"/>
              </w:rPr>
              <w:t>New Collateral Management System / Credit Exposure Monitoring Tool / EMC2 exposure monitoring collateral credit</w:t>
            </w:r>
          </w:p>
          <w:p w14:paraId="739CA8EB" w14:textId="4A2FB75C" w:rsidR="00366212" w:rsidRDefault="00642CFC" w:rsidP="007C4F51">
            <w:pPr>
              <w:autoSpaceDE w:val="0"/>
              <w:autoSpaceDN w:val="0"/>
              <w:adjustRightInd w:val="0"/>
              <w:spacing w:before="0" w:after="0"/>
              <w:ind w:left="0"/>
              <w:rPr>
                <w:rFonts w:ascii="News Gothic GDB" w:hAnsi="News Gothic GDB"/>
                <w:bCs/>
                <w:szCs w:val="22"/>
              </w:rPr>
            </w:pPr>
            <w:r w:rsidRPr="00642CFC">
              <w:rPr>
                <w:rFonts w:ascii="News Gothic GDB" w:hAnsi="News Gothic GDB"/>
                <w:bCs/>
                <w:szCs w:val="22"/>
              </w:rPr>
              <w:t xml:space="preserve">Ladislav Tomaj &lt;ladislav.tomaj@clearstream.com&gt;; Jean-Marc Di Cato &lt;jean-marc.di.cato@clearstream.com&gt;; Franck Brochier </w:t>
            </w:r>
            <w:hyperlink r:id="rId50" w:history="1">
              <w:r w:rsidR="00CF552E" w:rsidRPr="00F5346F">
                <w:rPr>
                  <w:rStyle w:val="Hyperlink"/>
                  <w:rFonts w:ascii="News Gothic GDB" w:hAnsi="News Gothic GDB"/>
                  <w:bCs/>
                  <w:szCs w:val="22"/>
                </w:rPr>
                <w:t>franck.brochier@clearstream.com</w:t>
              </w:r>
            </w:hyperlink>
          </w:p>
          <w:p w14:paraId="239A19FE" w14:textId="4EB338F2" w:rsidR="00CF552E" w:rsidRDefault="49D3856F" w:rsidP="7A32E7E9">
            <w:pPr>
              <w:pStyle w:val="ListParagraph"/>
              <w:numPr>
                <w:ilvl w:val="0"/>
                <w:numId w:val="21"/>
              </w:numPr>
              <w:autoSpaceDE w:val="0"/>
              <w:autoSpaceDN w:val="0"/>
              <w:adjustRightInd w:val="0"/>
              <w:spacing w:before="0" w:after="0"/>
              <w:rPr>
                <w:rFonts w:ascii="News Gothic GDB" w:hAnsi="News Gothic GDB"/>
              </w:rPr>
            </w:pPr>
            <w:r w:rsidRPr="7A32E7E9">
              <w:rPr>
                <w:rFonts w:ascii="News Gothic GDB" w:hAnsi="News Gothic GDB"/>
              </w:rPr>
              <w:t>Key Management Procedures</w:t>
            </w:r>
            <w:r w:rsidR="00CF552E">
              <w:br/>
            </w:r>
            <w:r w:rsidR="3292F2F5" w:rsidRPr="7A32E7E9">
              <w:rPr>
                <w:rFonts w:ascii="News Gothic GDB" w:hAnsi="News Gothic GDB"/>
              </w:rPr>
              <w:t xml:space="preserve">Excerpt from: </w:t>
            </w:r>
            <w:hyperlink r:id="rId51">
              <w:r w:rsidR="3292F2F5" w:rsidRPr="7A32E7E9">
                <w:rPr>
                  <w:rStyle w:val="Hyperlink"/>
                  <w:rFonts w:ascii="News Gothic GDB" w:hAnsi="News Gothic GDB"/>
                </w:rPr>
                <w:t>Security_Documentation_AID065_EMC2_V2.5.docx</w:t>
              </w:r>
              <w:r w:rsidR="00CF552E">
                <w:br/>
              </w:r>
            </w:hyperlink>
            <w:r w:rsidR="3292F2F5">
              <w:rPr>
                <w:noProof/>
              </w:rPr>
              <w:drawing>
                <wp:inline distT="0" distB="0" distL="0" distR="0" wp14:anchorId="50BD816D" wp14:editId="5BF06F9C">
                  <wp:extent cx="5325456" cy="1608340"/>
                  <wp:effectExtent l="0" t="0" r="0" b="0"/>
                  <wp:docPr id="180854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3510" name=""/>
                          <pic:cNvPicPr/>
                        </pic:nvPicPr>
                        <pic:blipFill rotWithShape="1">
                          <a:blip r:embed="rId52"/>
                          <a:srcRect t="7931"/>
                          <a:stretch/>
                        </pic:blipFill>
                        <pic:spPr bwMode="auto">
                          <a:xfrm>
                            <a:off x="0" y="0"/>
                            <a:ext cx="5336044" cy="1611538"/>
                          </a:xfrm>
                          <a:prstGeom prst="rect">
                            <a:avLst/>
                          </a:prstGeom>
                          <a:ln>
                            <a:noFill/>
                          </a:ln>
                          <a:extLst>
                            <a:ext uri="{53640926-AAD7-44D8-BBD7-CCE9431645EC}">
                              <a14:shadowObscured xmlns:a14="http://schemas.microsoft.com/office/drawing/2010/main"/>
                            </a:ext>
                          </a:extLst>
                        </pic:spPr>
                      </pic:pic>
                    </a:graphicData>
                  </a:graphic>
                </wp:inline>
              </w:drawing>
            </w:r>
            <w:r w:rsidR="00CF552E">
              <w:br/>
            </w:r>
            <w:r w:rsidR="10336069" w:rsidRPr="7A32E7E9">
              <w:rPr>
                <w:rFonts w:ascii="News Gothic GDB" w:hAnsi="News Gothic GDB"/>
                <w:b/>
                <w:bCs/>
                <w:u w:val="single"/>
              </w:rPr>
              <w:t>Handled centrally by the PKI team</w:t>
            </w:r>
            <w:r w:rsidR="0CB2F268" w:rsidRPr="7A32E7E9">
              <w:rPr>
                <w:rFonts w:ascii="News Gothic GDB" w:hAnsi="News Gothic GDB"/>
                <w:b/>
                <w:bCs/>
                <w:u w:val="single"/>
              </w:rPr>
              <w:t xml:space="preserve">, see TP 2 for centralized testing – </w:t>
            </w:r>
            <w:r w:rsidR="0CB2F268" w:rsidRPr="008B27BE">
              <w:rPr>
                <w:rFonts w:ascii="News Gothic GDB" w:hAnsi="News Gothic GDB"/>
                <w:b/>
                <w:bCs/>
                <w:highlight w:val="green"/>
                <w:u w:val="single"/>
              </w:rPr>
              <w:t>OK</w:t>
            </w:r>
            <w:r w:rsidR="00CF552E">
              <w:br/>
            </w:r>
            <w:r w:rsidR="00CF552E">
              <w:br/>
            </w:r>
            <w:r w:rsidR="500E5F48" w:rsidRPr="7A32E7E9">
              <w:rPr>
                <w:rFonts w:ascii="News Gothic GDB" w:hAnsi="News Gothic GDB"/>
              </w:rPr>
              <w:t>Excerpt from:</w:t>
            </w:r>
            <w:r w:rsidR="500E5F48">
              <w:t xml:space="preserve"> </w:t>
            </w:r>
            <w:r w:rsidR="500E5F48" w:rsidRPr="7A32E7E9">
              <w:rPr>
                <w:rFonts w:ascii="News Gothic GDB" w:hAnsi="News Gothic GDB"/>
              </w:rPr>
              <w:t>RE: IA: Cyber&amp;IS Audit - Request for Documents (AID065 NCMS/CEMT/EMC2)</w:t>
            </w:r>
            <w:r w:rsidR="00CF552E">
              <w:br/>
            </w:r>
            <w:r w:rsidR="500E5F48">
              <w:rPr>
                <w:noProof/>
              </w:rPr>
              <w:drawing>
                <wp:inline distT="0" distB="0" distL="0" distR="0" wp14:anchorId="5591271F" wp14:editId="732E4637">
                  <wp:extent cx="5465040" cy="1488458"/>
                  <wp:effectExtent l="0" t="0" r="2540" b="0"/>
                  <wp:docPr id="105102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20015" name=""/>
                          <pic:cNvPicPr/>
                        </pic:nvPicPr>
                        <pic:blipFill>
                          <a:blip r:embed="rId53"/>
                          <a:stretch>
                            <a:fillRect/>
                          </a:stretch>
                        </pic:blipFill>
                        <pic:spPr>
                          <a:xfrm>
                            <a:off x="0" y="0"/>
                            <a:ext cx="5481501" cy="1492941"/>
                          </a:xfrm>
                          <a:prstGeom prst="rect">
                            <a:avLst/>
                          </a:prstGeom>
                        </pic:spPr>
                      </pic:pic>
                    </a:graphicData>
                  </a:graphic>
                </wp:inline>
              </w:drawing>
            </w:r>
            <w:r w:rsidR="00CF552E">
              <w:br/>
            </w:r>
            <w:r w:rsidR="0CB2F268" w:rsidRPr="7A32E7E9">
              <w:rPr>
                <w:rFonts w:ascii="News Gothic GDB" w:hAnsi="News Gothic GDB"/>
                <w:b/>
                <w:bCs/>
                <w:u w:val="single"/>
              </w:rPr>
              <w:t>Known weakness addressed as part of AMELI, no further testing required</w:t>
            </w:r>
            <w:r w:rsidR="0E4AF90E" w:rsidRPr="7A32E7E9">
              <w:rPr>
                <w:rFonts w:ascii="News Gothic GDB" w:hAnsi="News Gothic GDB"/>
                <w:b/>
                <w:bCs/>
                <w:u w:val="single"/>
              </w:rPr>
              <w:t>.</w:t>
            </w:r>
            <w:r w:rsidR="00CF552E">
              <w:br/>
            </w:r>
          </w:p>
          <w:p w14:paraId="7708475D" w14:textId="276FD508" w:rsidR="00CF552E" w:rsidRDefault="49D3856F" w:rsidP="7A32E7E9">
            <w:pPr>
              <w:pStyle w:val="ListParagraph"/>
              <w:numPr>
                <w:ilvl w:val="0"/>
                <w:numId w:val="21"/>
              </w:numPr>
              <w:autoSpaceDE w:val="0"/>
              <w:autoSpaceDN w:val="0"/>
              <w:adjustRightInd w:val="0"/>
              <w:spacing w:before="0" w:after="0"/>
              <w:rPr>
                <w:rFonts w:ascii="News Gothic GDB" w:hAnsi="News Gothic GDB"/>
              </w:rPr>
            </w:pPr>
            <w:r w:rsidRPr="7A32E7E9">
              <w:rPr>
                <w:rFonts w:ascii="News Gothic GDB" w:hAnsi="News Gothic GDB"/>
              </w:rPr>
              <w:t>Data-in-Transit</w:t>
            </w:r>
            <w:r w:rsidR="00CF552E">
              <w:br/>
            </w:r>
            <w:r w:rsidR="500E5F48" w:rsidRPr="7A32E7E9">
              <w:rPr>
                <w:rFonts w:ascii="News Gothic GDB" w:hAnsi="News Gothic GDB"/>
              </w:rPr>
              <w:t>Excerpt from: RE: IA: Cyber&amp;IS Audit - Request for Documents (AID065 NCMS/CEMT/EMC2)</w:t>
            </w:r>
            <w:r w:rsidR="00CF552E">
              <w:br/>
            </w:r>
            <w:r w:rsidR="500E5F48">
              <w:rPr>
                <w:noProof/>
              </w:rPr>
              <w:drawing>
                <wp:inline distT="0" distB="0" distL="0" distR="0" wp14:anchorId="33965ED8" wp14:editId="24AD033F">
                  <wp:extent cx="5621188" cy="2918475"/>
                  <wp:effectExtent l="0" t="0" r="0" b="0"/>
                  <wp:docPr id="87583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37795" name=""/>
                          <pic:cNvPicPr/>
                        </pic:nvPicPr>
                        <pic:blipFill>
                          <a:blip r:embed="rId54"/>
                          <a:stretch>
                            <a:fillRect/>
                          </a:stretch>
                        </pic:blipFill>
                        <pic:spPr>
                          <a:xfrm>
                            <a:off x="0" y="0"/>
                            <a:ext cx="5636824" cy="2926593"/>
                          </a:xfrm>
                          <a:prstGeom prst="rect">
                            <a:avLst/>
                          </a:prstGeom>
                        </pic:spPr>
                      </pic:pic>
                    </a:graphicData>
                  </a:graphic>
                </wp:inline>
              </w:drawing>
            </w:r>
            <w:r w:rsidR="00CF552E">
              <w:br/>
            </w:r>
            <w:r w:rsidR="0CB2F268" w:rsidRPr="7A32E7E9">
              <w:rPr>
                <w:rFonts w:ascii="News Gothic GDB" w:hAnsi="News Gothic GDB"/>
                <w:b/>
                <w:bCs/>
                <w:u w:val="single"/>
              </w:rPr>
              <w:t xml:space="preserve">Evidence of data-in-transit </w:t>
            </w:r>
            <w:r w:rsidR="3EF7540B" w:rsidRPr="008B27BE">
              <w:rPr>
                <w:rFonts w:ascii="News Gothic GDB" w:hAnsi="News Gothic GDB"/>
                <w:b/>
                <w:bCs/>
                <w:highlight w:val="green"/>
                <w:u w:val="single"/>
              </w:rPr>
              <w:t xml:space="preserve">- </w:t>
            </w:r>
            <w:r w:rsidR="0CB2F268" w:rsidRPr="008B27BE">
              <w:rPr>
                <w:rFonts w:ascii="News Gothic GDB" w:hAnsi="News Gothic GDB"/>
                <w:b/>
                <w:bCs/>
                <w:highlight w:val="green"/>
                <w:u w:val="single"/>
              </w:rPr>
              <w:t>OK</w:t>
            </w:r>
            <w:r w:rsidR="00CF552E">
              <w:br/>
            </w:r>
          </w:p>
          <w:p w14:paraId="744E5EEB" w14:textId="2BE38846" w:rsidR="001875A2" w:rsidRDefault="08695149" w:rsidP="7A32E7E9">
            <w:pPr>
              <w:pStyle w:val="ListParagraph"/>
              <w:numPr>
                <w:ilvl w:val="0"/>
                <w:numId w:val="21"/>
              </w:numPr>
              <w:autoSpaceDE w:val="0"/>
              <w:autoSpaceDN w:val="0"/>
              <w:adjustRightInd w:val="0"/>
              <w:spacing w:before="0" w:after="0"/>
              <w:rPr>
                <w:rFonts w:ascii="News Gothic GDB" w:hAnsi="News Gothic GDB"/>
              </w:rPr>
            </w:pPr>
            <w:r w:rsidRPr="7A32E7E9">
              <w:rPr>
                <w:rFonts w:ascii="News Gothic GDB" w:hAnsi="News Gothic GDB"/>
              </w:rPr>
              <w:t>Data-at-Rest</w:t>
            </w:r>
            <w:r w:rsidR="001875A2">
              <w:br/>
            </w:r>
            <w:r w:rsidR="3292F2F5" w:rsidRPr="7A32E7E9">
              <w:rPr>
                <w:rFonts w:ascii="News Gothic GDB" w:hAnsi="News Gothic GDB"/>
              </w:rPr>
              <w:t>Excerpt from:</w:t>
            </w:r>
            <w:r w:rsidR="3292F2F5">
              <w:t xml:space="preserve"> </w:t>
            </w:r>
            <w:r w:rsidR="3292F2F5" w:rsidRPr="7A32E7E9">
              <w:rPr>
                <w:rFonts w:ascii="News Gothic GDB" w:hAnsi="News Gothic GDB"/>
              </w:rPr>
              <w:t>RE EMC2 data at rest encryption.msg</w:t>
            </w:r>
            <w:r w:rsidR="001875A2">
              <w:br/>
            </w:r>
            <w:r w:rsidR="3292F2F5">
              <w:rPr>
                <w:noProof/>
              </w:rPr>
              <w:drawing>
                <wp:inline distT="0" distB="0" distL="0" distR="0" wp14:anchorId="1F4B0041" wp14:editId="40FEE634">
                  <wp:extent cx="5354204" cy="6224447"/>
                  <wp:effectExtent l="0" t="0" r="0" b="5080"/>
                  <wp:docPr id="80903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30104" name=""/>
                          <pic:cNvPicPr/>
                        </pic:nvPicPr>
                        <pic:blipFill>
                          <a:blip r:embed="rId55"/>
                          <a:stretch>
                            <a:fillRect/>
                          </a:stretch>
                        </pic:blipFill>
                        <pic:spPr>
                          <a:xfrm>
                            <a:off x="0" y="0"/>
                            <a:ext cx="5360839" cy="6232160"/>
                          </a:xfrm>
                          <a:prstGeom prst="rect">
                            <a:avLst/>
                          </a:prstGeom>
                        </pic:spPr>
                      </pic:pic>
                    </a:graphicData>
                  </a:graphic>
                </wp:inline>
              </w:drawing>
            </w:r>
            <w:r w:rsidR="001875A2">
              <w:br/>
            </w:r>
            <w:r w:rsidR="0E4AF90E" w:rsidRPr="7A32E7E9">
              <w:rPr>
                <w:rFonts w:ascii="News Gothic GDB" w:hAnsi="News Gothic GDB"/>
                <w:b/>
                <w:bCs/>
                <w:u w:val="single"/>
              </w:rPr>
              <w:t xml:space="preserve">Common source of answers for storage for local-hosted applications. – </w:t>
            </w:r>
            <w:r w:rsidR="0E4AF90E" w:rsidRPr="008B27BE">
              <w:rPr>
                <w:rFonts w:ascii="News Gothic GDB" w:hAnsi="News Gothic GDB"/>
                <w:b/>
                <w:bCs/>
                <w:highlight w:val="green"/>
                <w:u w:val="single"/>
              </w:rPr>
              <w:t>OK</w:t>
            </w:r>
            <w:r w:rsidR="001875A2">
              <w:br/>
            </w:r>
          </w:p>
          <w:p w14:paraId="721C6AC4" w14:textId="6EDA6FE7" w:rsidR="00DC36FF" w:rsidRPr="00CF552E" w:rsidRDefault="00DC36FF" w:rsidP="00CF552E">
            <w:pPr>
              <w:pStyle w:val="ListParagraph"/>
              <w:numPr>
                <w:ilvl w:val="0"/>
                <w:numId w:val="21"/>
              </w:numPr>
              <w:autoSpaceDE w:val="0"/>
              <w:autoSpaceDN w:val="0"/>
              <w:adjustRightInd w:val="0"/>
              <w:spacing w:before="0" w:after="0"/>
              <w:rPr>
                <w:rFonts w:ascii="News Gothic GDB" w:hAnsi="News Gothic GDB"/>
                <w:bCs/>
                <w:szCs w:val="22"/>
              </w:rPr>
            </w:pPr>
            <w:r>
              <w:rPr>
                <w:rFonts w:ascii="News Gothic GDB" w:hAnsi="News Gothic GDB"/>
                <w:bCs/>
                <w:szCs w:val="22"/>
              </w:rPr>
              <w:t>Data-in-Use</w:t>
            </w:r>
            <w:r>
              <w:rPr>
                <w:rFonts w:ascii="News Gothic GDB" w:hAnsi="News Gothic GDB"/>
                <w:bCs/>
                <w:szCs w:val="22"/>
              </w:rPr>
              <w:br/>
              <w:t>Excerpt from:</w:t>
            </w:r>
            <w:r>
              <w:t xml:space="preserve"> </w:t>
            </w:r>
            <w:r w:rsidRPr="00DC36FF">
              <w:rPr>
                <w:rFonts w:ascii="News Gothic GDB" w:hAnsi="News Gothic GDB"/>
                <w:bCs/>
                <w:szCs w:val="22"/>
              </w:rPr>
              <w:t>RE: IA: Cyber&amp;IS Audit - Request for Documents (AID065 NCMS/CEMT/EMC2)</w:t>
            </w:r>
            <w:r>
              <w:rPr>
                <w:rFonts w:ascii="News Gothic GDB" w:hAnsi="News Gothic GDB"/>
                <w:bCs/>
                <w:szCs w:val="22"/>
              </w:rPr>
              <w:br/>
            </w:r>
            <w:r w:rsidRPr="00DC36FF">
              <w:rPr>
                <w:rFonts w:ascii="News Gothic GDB" w:hAnsi="News Gothic GDB"/>
                <w:bCs/>
                <w:noProof/>
                <w:szCs w:val="22"/>
              </w:rPr>
              <w:drawing>
                <wp:inline distT="0" distB="0" distL="0" distR="0" wp14:anchorId="34333C96" wp14:editId="2CA80595">
                  <wp:extent cx="6915150" cy="1820545"/>
                  <wp:effectExtent l="0" t="0" r="0" b="8255"/>
                  <wp:docPr id="201113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36866" name=""/>
                          <pic:cNvPicPr/>
                        </pic:nvPicPr>
                        <pic:blipFill>
                          <a:blip r:embed="rId56"/>
                          <a:stretch>
                            <a:fillRect/>
                          </a:stretch>
                        </pic:blipFill>
                        <pic:spPr>
                          <a:xfrm>
                            <a:off x="0" y="0"/>
                            <a:ext cx="6915150" cy="1820545"/>
                          </a:xfrm>
                          <a:prstGeom prst="rect">
                            <a:avLst/>
                          </a:prstGeom>
                        </pic:spPr>
                      </pic:pic>
                    </a:graphicData>
                  </a:graphic>
                </wp:inline>
              </w:drawing>
            </w:r>
            <w:r w:rsidR="00B27E44">
              <w:rPr>
                <w:rFonts w:ascii="News Gothic GDB" w:hAnsi="News Gothic GDB"/>
                <w:bCs/>
                <w:szCs w:val="22"/>
              </w:rPr>
              <w:br/>
            </w:r>
            <w:r w:rsidR="00B27E44" w:rsidRPr="00B27E44">
              <w:rPr>
                <w:rFonts w:ascii="News Gothic GDB" w:hAnsi="News Gothic GDB"/>
                <w:b/>
                <w:szCs w:val="22"/>
                <w:u w:val="single"/>
              </w:rPr>
              <w:t>Confirmation that data in use is not in use – see initial observation</w:t>
            </w:r>
          </w:p>
          <w:p w14:paraId="42772291" w14:textId="4D03E5CE" w:rsidR="00CF552E" w:rsidRDefault="00CF552E" w:rsidP="007C4F51">
            <w:pPr>
              <w:autoSpaceDE w:val="0"/>
              <w:autoSpaceDN w:val="0"/>
              <w:adjustRightInd w:val="0"/>
              <w:spacing w:before="0" w:after="0"/>
              <w:ind w:left="0"/>
              <w:rPr>
                <w:rFonts w:ascii="News Gothic GDB" w:hAnsi="News Gothic GDB"/>
                <w:bCs/>
                <w:szCs w:val="22"/>
              </w:rPr>
            </w:pPr>
          </w:p>
          <w:p w14:paraId="74D381D2" w14:textId="4E66B3C5" w:rsidR="002E241B" w:rsidRPr="00207D9C" w:rsidRDefault="002E241B" w:rsidP="007C4F51">
            <w:pPr>
              <w:autoSpaceDE w:val="0"/>
              <w:autoSpaceDN w:val="0"/>
              <w:adjustRightInd w:val="0"/>
              <w:spacing w:before="0" w:after="0"/>
              <w:ind w:left="0"/>
              <w:rPr>
                <w:rFonts w:ascii="News Gothic GDB" w:hAnsi="News Gothic GDB"/>
                <w:bCs/>
                <w:szCs w:val="22"/>
                <w:lang w:val="en-GB"/>
              </w:rPr>
            </w:pPr>
            <w:r w:rsidRPr="00B27E44">
              <w:rPr>
                <w:rFonts w:ascii="News Gothic GDB" w:hAnsi="News Gothic GDB"/>
                <w:b/>
                <w:szCs w:val="22"/>
                <w:u w:val="single"/>
              </w:rPr>
              <w:t>AID926 JEWEL</w:t>
            </w:r>
            <w:r w:rsidR="00207D9C">
              <w:rPr>
                <w:rFonts w:ascii="News Gothic GDB" w:hAnsi="News Gothic GDB"/>
                <w:bCs/>
                <w:szCs w:val="22"/>
              </w:rPr>
              <w:t xml:space="preserve"> – Skipped for detailed testing due to ongoing finding</w:t>
            </w:r>
            <w:r w:rsidR="008E27CA">
              <w:rPr>
                <w:rFonts w:ascii="News Gothic GDB" w:hAnsi="News Gothic GDB"/>
                <w:bCs/>
                <w:szCs w:val="22"/>
              </w:rPr>
              <w:t xml:space="preserve"> </w:t>
            </w:r>
            <w:r w:rsidR="00207D9C" w:rsidRPr="00207D9C">
              <w:rPr>
                <w:rFonts w:ascii="News Gothic GDB" w:hAnsi="News Gothic GDB"/>
                <w:bCs/>
                <w:szCs w:val="22"/>
                <w:lang w:val="en-GB"/>
              </w:rPr>
              <w:t>2024-067_F11-A01</w:t>
            </w:r>
          </w:p>
          <w:p w14:paraId="6DD9A39C" w14:textId="77777777" w:rsidR="00CF552E" w:rsidRDefault="00CF552E" w:rsidP="007C4F51">
            <w:pPr>
              <w:autoSpaceDE w:val="0"/>
              <w:autoSpaceDN w:val="0"/>
              <w:adjustRightInd w:val="0"/>
              <w:spacing w:before="0" w:after="0"/>
              <w:ind w:left="0"/>
              <w:rPr>
                <w:rFonts w:ascii="News Gothic GDB" w:hAnsi="News Gothic GDB"/>
                <w:bCs/>
                <w:szCs w:val="22"/>
              </w:rPr>
            </w:pPr>
          </w:p>
          <w:p w14:paraId="4216C9E9" w14:textId="3B5E6C5C" w:rsidR="007205E9" w:rsidRPr="00B27E44" w:rsidRDefault="007205E9" w:rsidP="007C4F51">
            <w:pPr>
              <w:autoSpaceDE w:val="0"/>
              <w:autoSpaceDN w:val="0"/>
              <w:adjustRightInd w:val="0"/>
              <w:spacing w:before="0" w:after="0"/>
              <w:ind w:left="0"/>
              <w:rPr>
                <w:rFonts w:ascii="News Gothic GDB" w:hAnsi="News Gothic GDB"/>
                <w:b/>
                <w:szCs w:val="22"/>
                <w:u w:val="single"/>
              </w:rPr>
            </w:pPr>
            <w:r w:rsidRPr="00B27E44">
              <w:rPr>
                <w:rFonts w:ascii="News Gothic GDB" w:hAnsi="News Gothic GDB"/>
                <w:b/>
                <w:szCs w:val="22"/>
                <w:u w:val="single"/>
              </w:rPr>
              <w:t>AID797 SCILA</w:t>
            </w:r>
          </w:p>
          <w:p w14:paraId="1EF1EE09" w14:textId="21338830" w:rsidR="007205E9" w:rsidRDefault="007205E9" w:rsidP="007205E9">
            <w:pPr>
              <w:pStyle w:val="ListParagraph"/>
              <w:numPr>
                <w:ilvl w:val="0"/>
                <w:numId w:val="21"/>
              </w:numPr>
              <w:autoSpaceDE w:val="0"/>
              <w:autoSpaceDN w:val="0"/>
              <w:adjustRightInd w:val="0"/>
              <w:spacing w:before="0" w:after="0"/>
              <w:rPr>
                <w:rFonts w:ascii="News Gothic GDB" w:hAnsi="News Gothic GDB"/>
                <w:bCs/>
                <w:szCs w:val="22"/>
              </w:rPr>
            </w:pPr>
            <w:r>
              <w:rPr>
                <w:rFonts w:ascii="News Gothic GDB" w:hAnsi="News Gothic GDB"/>
                <w:bCs/>
                <w:szCs w:val="22"/>
              </w:rPr>
              <w:t>Key Management Procedures</w:t>
            </w:r>
            <w:r w:rsidR="008E27CA">
              <w:rPr>
                <w:rFonts w:ascii="News Gothic GDB" w:hAnsi="News Gothic GDB"/>
                <w:bCs/>
                <w:szCs w:val="22"/>
              </w:rPr>
              <w:br/>
              <w:t>Excerpt from:</w:t>
            </w:r>
            <w:r w:rsidR="000B3FC5">
              <w:t xml:space="preserve"> </w:t>
            </w:r>
            <w:r w:rsidR="000B3FC5" w:rsidRPr="000B3FC5">
              <w:rPr>
                <w:rFonts w:ascii="News Gothic GDB" w:hAnsi="News Gothic GDB"/>
                <w:bCs/>
                <w:szCs w:val="22"/>
              </w:rPr>
              <w:t>RE_ IA_ Cyber &amp; IS Audit - Request for Documents (AID797- SCILA)</w:t>
            </w:r>
            <w:r w:rsidR="008E27CA">
              <w:rPr>
                <w:rFonts w:ascii="News Gothic GDB" w:hAnsi="News Gothic GDB"/>
                <w:bCs/>
                <w:szCs w:val="22"/>
              </w:rPr>
              <w:br/>
            </w:r>
            <w:r w:rsidR="008E27CA" w:rsidRPr="008E27CA">
              <w:rPr>
                <w:rFonts w:ascii="News Gothic GDB" w:hAnsi="News Gothic GDB"/>
                <w:bCs/>
                <w:noProof/>
                <w:szCs w:val="22"/>
              </w:rPr>
              <w:drawing>
                <wp:inline distT="0" distB="0" distL="0" distR="0" wp14:anchorId="0E647D75" wp14:editId="318E5057">
                  <wp:extent cx="5463396" cy="3278038"/>
                  <wp:effectExtent l="0" t="0" r="4445" b="0"/>
                  <wp:docPr id="88123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39705" name=""/>
                          <pic:cNvPicPr/>
                        </pic:nvPicPr>
                        <pic:blipFill>
                          <a:blip r:embed="rId57"/>
                          <a:stretch>
                            <a:fillRect/>
                          </a:stretch>
                        </pic:blipFill>
                        <pic:spPr>
                          <a:xfrm>
                            <a:off x="0" y="0"/>
                            <a:ext cx="5470599" cy="3282360"/>
                          </a:xfrm>
                          <a:prstGeom prst="rect">
                            <a:avLst/>
                          </a:prstGeom>
                        </pic:spPr>
                      </pic:pic>
                    </a:graphicData>
                  </a:graphic>
                </wp:inline>
              </w:drawing>
            </w:r>
            <w:r w:rsidR="008E27CA">
              <w:rPr>
                <w:rFonts w:ascii="News Gothic GDB" w:hAnsi="News Gothic GDB"/>
                <w:bCs/>
                <w:szCs w:val="22"/>
              </w:rPr>
              <w:br/>
            </w:r>
            <w:r w:rsidR="008E27CA" w:rsidRPr="002817E1">
              <w:rPr>
                <w:rFonts w:ascii="News Gothic GDB" w:hAnsi="News Gothic GDB"/>
                <w:b/>
                <w:szCs w:val="22"/>
                <w:u w:val="single"/>
              </w:rPr>
              <w:t xml:space="preserve">XEOPS is primary </w:t>
            </w:r>
            <w:r w:rsidR="00B27E44" w:rsidRPr="002817E1">
              <w:rPr>
                <w:rFonts w:ascii="News Gothic GDB" w:hAnsi="News Gothic GDB"/>
                <w:b/>
                <w:szCs w:val="22"/>
                <w:u w:val="single"/>
              </w:rPr>
              <w:t>IT Ops partner who handles the actual management of keys. This is delegated from the asset owner</w:t>
            </w:r>
            <w:r w:rsidR="009F62E5">
              <w:rPr>
                <w:rFonts w:ascii="News Gothic GDB" w:hAnsi="News Gothic GDB"/>
                <w:b/>
                <w:szCs w:val="22"/>
                <w:u w:val="single"/>
              </w:rPr>
              <w:t xml:space="preserve"> with processes described in:</w:t>
            </w:r>
            <w:r w:rsidR="009F62E5">
              <w:rPr>
                <w:rFonts w:ascii="News Gothic GDB" w:hAnsi="News Gothic GDB"/>
                <w:b/>
                <w:szCs w:val="22"/>
                <w:u w:val="single"/>
              </w:rPr>
              <w:br/>
            </w:r>
            <w:r w:rsidR="009F62E5" w:rsidRPr="009F62E5">
              <w:rPr>
                <w:rFonts w:ascii="News Gothic GDB" w:hAnsi="News Gothic GDB"/>
                <w:bCs/>
                <w:szCs w:val="22"/>
              </w:rPr>
              <w:t>XEOPS Key Management 2024_1.0_.pdf</w:t>
            </w:r>
          </w:p>
          <w:p w14:paraId="42459002" w14:textId="7228ED58" w:rsidR="007205E9" w:rsidRDefault="007205E9" w:rsidP="007205E9">
            <w:pPr>
              <w:pStyle w:val="ListParagraph"/>
              <w:numPr>
                <w:ilvl w:val="0"/>
                <w:numId w:val="21"/>
              </w:numPr>
              <w:autoSpaceDE w:val="0"/>
              <w:autoSpaceDN w:val="0"/>
              <w:adjustRightInd w:val="0"/>
              <w:spacing w:before="0" w:after="0"/>
              <w:rPr>
                <w:rFonts w:ascii="News Gothic GDB" w:hAnsi="News Gothic GDB"/>
                <w:bCs/>
                <w:szCs w:val="22"/>
              </w:rPr>
            </w:pPr>
            <w:r>
              <w:rPr>
                <w:rFonts w:ascii="News Gothic GDB" w:hAnsi="News Gothic GDB"/>
                <w:bCs/>
                <w:szCs w:val="22"/>
              </w:rPr>
              <w:t>Key Generation</w:t>
            </w:r>
            <w:r w:rsidR="009F62E5">
              <w:rPr>
                <w:rFonts w:ascii="News Gothic GDB" w:hAnsi="News Gothic GDB"/>
                <w:bCs/>
                <w:szCs w:val="22"/>
              </w:rPr>
              <w:br/>
            </w:r>
            <w:r w:rsidR="0061336F" w:rsidRPr="0061336F">
              <w:rPr>
                <w:rFonts w:ascii="News Gothic GDB" w:hAnsi="News Gothic GDB"/>
                <w:bCs/>
                <w:noProof/>
                <w:szCs w:val="22"/>
              </w:rPr>
              <w:drawing>
                <wp:inline distT="0" distB="0" distL="0" distR="0" wp14:anchorId="272638FD" wp14:editId="2371385F">
                  <wp:extent cx="5550919" cy="1689410"/>
                  <wp:effectExtent l="0" t="0" r="0" b="6350"/>
                  <wp:docPr id="27972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28569" name=""/>
                          <pic:cNvPicPr/>
                        </pic:nvPicPr>
                        <pic:blipFill>
                          <a:blip r:embed="rId58"/>
                          <a:stretch>
                            <a:fillRect/>
                          </a:stretch>
                        </pic:blipFill>
                        <pic:spPr>
                          <a:xfrm>
                            <a:off x="0" y="0"/>
                            <a:ext cx="5568724" cy="1694829"/>
                          </a:xfrm>
                          <a:prstGeom prst="rect">
                            <a:avLst/>
                          </a:prstGeom>
                        </pic:spPr>
                      </pic:pic>
                    </a:graphicData>
                  </a:graphic>
                </wp:inline>
              </w:drawing>
            </w:r>
          </w:p>
          <w:p w14:paraId="01B2742C" w14:textId="229965DD" w:rsidR="007205E9" w:rsidRDefault="007205E9" w:rsidP="007205E9">
            <w:pPr>
              <w:pStyle w:val="ListParagraph"/>
              <w:numPr>
                <w:ilvl w:val="0"/>
                <w:numId w:val="21"/>
              </w:numPr>
              <w:autoSpaceDE w:val="0"/>
              <w:autoSpaceDN w:val="0"/>
              <w:adjustRightInd w:val="0"/>
              <w:spacing w:before="0" w:after="0"/>
              <w:rPr>
                <w:rFonts w:ascii="News Gothic GDB" w:hAnsi="News Gothic GDB"/>
                <w:bCs/>
                <w:szCs w:val="22"/>
              </w:rPr>
            </w:pPr>
            <w:r>
              <w:rPr>
                <w:rFonts w:ascii="News Gothic GDB" w:hAnsi="News Gothic GDB"/>
                <w:bCs/>
                <w:szCs w:val="22"/>
              </w:rPr>
              <w:t>Secure Key Storage</w:t>
            </w:r>
            <w:r w:rsidR="00855782">
              <w:rPr>
                <w:rFonts w:ascii="News Gothic GDB" w:hAnsi="News Gothic GDB"/>
                <w:bCs/>
                <w:szCs w:val="22"/>
              </w:rPr>
              <w:br/>
            </w:r>
            <w:r w:rsidR="00855782" w:rsidRPr="00855782">
              <w:rPr>
                <w:rFonts w:ascii="News Gothic GDB" w:hAnsi="News Gothic GDB"/>
                <w:bCs/>
                <w:noProof/>
                <w:szCs w:val="22"/>
              </w:rPr>
              <w:drawing>
                <wp:inline distT="0" distB="0" distL="0" distR="0" wp14:anchorId="71E5A24E" wp14:editId="36B75708">
                  <wp:extent cx="5557567" cy="2429405"/>
                  <wp:effectExtent l="0" t="0" r="5080" b="9525"/>
                  <wp:docPr id="66707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75560" name=""/>
                          <pic:cNvPicPr/>
                        </pic:nvPicPr>
                        <pic:blipFill>
                          <a:blip r:embed="rId59"/>
                          <a:stretch>
                            <a:fillRect/>
                          </a:stretch>
                        </pic:blipFill>
                        <pic:spPr>
                          <a:xfrm>
                            <a:off x="0" y="0"/>
                            <a:ext cx="5579409" cy="2438953"/>
                          </a:xfrm>
                          <a:prstGeom prst="rect">
                            <a:avLst/>
                          </a:prstGeom>
                        </pic:spPr>
                      </pic:pic>
                    </a:graphicData>
                  </a:graphic>
                </wp:inline>
              </w:drawing>
            </w:r>
          </w:p>
          <w:p w14:paraId="361F6E7D" w14:textId="58479CB9" w:rsidR="007205E9" w:rsidRDefault="007205E9" w:rsidP="007205E9">
            <w:pPr>
              <w:pStyle w:val="ListParagraph"/>
              <w:numPr>
                <w:ilvl w:val="0"/>
                <w:numId w:val="21"/>
              </w:numPr>
              <w:autoSpaceDE w:val="0"/>
              <w:autoSpaceDN w:val="0"/>
              <w:adjustRightInd w:val="0"/>
              <w:spacing w:before="0" w:after="0"/>
              <w:rPr>
                <w:rFonts w:ascii="News Gothic GDB" w:hAnsi="News Gothic GDB"/>
                <w:bCs/>
                <w:szCs w:val="22"/>
              </w:rPr>
            </w:pPr>
            <w:r>
              <w:rPr>
                <w:rFonts w:ascii="News Gothic GDB" w:hAnsi="News Gothic GDB"/>
                <w:bCs/>
                <w:szCs w:val="22"/>
              </w:rPr>
              <w:t>Key Monitoring &amp; Rotation Intervals</w:t>
            </w:r>
            <w:r w:rsidR="00855782">
              <w:rPr>
                <w:rFonts w:ascii="News Gothic GDB" w:hAnsi="News Gothic GDB"/>
                <w:bCs/>
                <w:szCs w:val="22"/>
              </w:rPr>
              <w:br/>
            </w:r>
            <w:r w:rsidR="00855782" w:rsidRPr="00855782">
              <w:rPr>
                <w:rFonts w:ascii="News Gothic GDB" w:hAnsi="News Gothic GDB"/>
                <w:bCs/>
                <w:noProof/>
                <w:szCs w:val="22"/>
              </w:rPr>
              <w:drawing>
                <wp:inline distT="0" distB="0" distL="0" distR="0" wp14:anchorId="4E545AFE" wp14:editId="1533B0CC">
                  <wp:extent cx="5400010" cy="5520906"/>
                  <wp:effectExtent l="0" t="0" r="0" b="3810"/>
                  <wp:docPr id="133173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33877" name=""/>
                          <pic:cNvPicPr/>
                        </pic:nvPicPr>
                        <pic:blipFill>
                          <a:blip r:embed="rId60"/>
                          <a:stretch>
                            <a:fillRect/>
                          </a:stretch>
                        </pic:blipFill>
                        <pic:spPr>
                          <a:xfrm>
                            <a:off x="0" y="0"/>
                            <a:ext cx="5404228" cy="5525219"/>
                          </a:xfrm>
                          <a:prstGeom prst="rect">
                            <a:avLst/>
                          </a:prstGeom>
                        </pic:spPr>
                      </pic:pic>
                    </a:graphicData>
                  </a:graphic>
                </wp:inline>
              </w:drawing>
            </w:r>
          </w:p>
          <w:p w14:paraId="6EDE7538" w14:textId="316830AE" w:rsidR="007205E9" w:rsidRDefault="007205E9" w:rsidP="007205E9">
            <w:pPr>
              <w:pStyle w:val="ListParagraph"/>
              <w:numPr>
                <w:ilvl w:val="0"/>
                <w:numId w:val="21"/>
              </w:numPr>
              <w:autoSpaceDE w:val="0"/>
              <w:autoSpaceDN w:val="0"/>
              <w:adjustRightInd w:val="0"/>
              <w:spacing w:before="0" w:after="0"/>
              <w:rPr>
                <w:rFonts w:ascii="News Gothic GDB" w:hAnsi="News Gothic GDB"/>
                <w:bCs/>
                <w:szCs w:val="22"/>
              </w:rPr>
            </w:pPr>
            <w:r>
              <w:rPr>
                <w:rFonts w:ascii="News Gothic GDB" w:hAnsi="News Gothic GDB"/>
                <w:bCs/>
                <w:szCs w:val="22"/>
              </w:rPr>
              <w:t>Emergency Procedures</w:t>
            </w:r>
            <w:r w:rsidR="00E52CCF">
              <w:rPr>
                <w:rFonts w:ascii="News Gothic GDB" w:hAnsi="News Gothic GDB"/>
                <w:bCs/>
                <w:szCs w:val="22"/>
              </w:rPr>
              <w:br/>
              <w:t xml:space="preserve">Document details the steps and describes </w:t>
            </w:r>
            <w:r w:rsidR="00B27E44">
              <w:rPr>
                <w:rFonts w:ascii="News Gothic GDB" w:hAnsi="News Gothic GDB"/>
                <w:bCs/>
                <w:szCs w:val="22"/>
              </w:rPr>
              <w:t>them but</w:t>
            </w:r>
            <w:r w:rsidR="00E52CCF">
              <w:rPr>
                <w:rFonts w:ascii="News Gothic GDB" w:hAnsi="News Gothic GDB"/>
                <w:bCs/>
                <w:szCs w:val="22"/>
              </w:rPr>
              <w:t xml:space="preserve"> is very high leve</w:t>
            </w:r>
            <w:r w:rsidR="00C53C1B">
              <w:rPr>
                <w:rFonts w:ascii="News Gothic GDB" w:hAnsi="News Gothic GDB"/>
                <w:bCs/>
                <w:szCs w:val="22"/>
              </w:rPr>
              <w:t>l.</w:t>
            </w:r>
          </w:p>
          <w:p w14:paraId="6743E4F2" w14:textId="53A0F11E" w:rsidR="007205E9" w:rsidRDefault="007205E9" w:rsidP="007205E9">
            <w:pPr>
              <w:pStyle w:val="ListParagraph"/>
              <w:numPr>
                <w:ilvl w:val="0"/>
                <w:numId w:val="21"/>
              </w:numPr>
              <w:autoSpaceDE w:val="0"/>
              <w:autoSpaceDN w:val="0"/>
              <w:adjustRightInd w:val="0"/>
              <w:spacing w:before="0" w:after="0"/>
              <w:rPr>
                <w:rFonts w:ascii="News Gothic GDB" w:hAnsi="News Gothic GDB"/>
                <w:bCs/>
                <w:szCs w:val="22"/>
              </w:rPr>
            </w:pPr>
            <w:r>
              <w:rPr>
                <w:rFonts w:ascii="News Gothic GDB" w:hAnsi="News Gothic GDB"/>
                <w:bCs/>
                <w:szCs w:val="22"/>
              </w:rPr>
              <w:t>Data-in-Transit</w:t>
            </w:r>
            <w:r w:rsidR="000459C6">
              <w:rPr>
                <w:rFonts w:ascii="News Gothic GDB" w:hAnsi="News Gothic GDB"/>
                <w:bCs/>
                <w:szCs w:val="22"/>
              </w:rPr>
              <w:br/>
            </w:r>
            <w:r w:rsidR="000459C6" w:rsidRPr="000459C6">
              <w:rPr>
                <w:rFonts w:ascii="News Gothic GDB" w:hAnsi="News Gothic GDB"/>
                <w:bCs/>
                <w:noProof/>
                <w:szCs w:val="22"/>
              </w:rPr>
              <w:drawing>
                <wp:inline distT="0" distB="0" distL="0" distR="0" wp14:anchorId="604EF792" wp14:editId="2819AA0E">
                  <wp:extent cx="5534924" cy="2164160"/>
                  <wp:effectExtent l="0" t="0" r="8890" b="7620"/>
                  <wp:docPr id="55304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1750" name=""/>
                          <pic:cNvPicPr/>
                        </pic:nvPicPr>
                        <pic:blipFill>
                          <a:blip r:embed="rId61"/>
                          <a:stretch>
                            <a:fillRect/>
                          </a:stretch>
                        </pic:blipFill>
                        <pic:spPr>
                          <a:xfrm>
                            <a:off x="0" y="0"/>
                            <a:ext cx="5559387" cy="2173725"/>
                          </a:xfrm>
                          <a:prstGeom prst="rect">
                            <a:avLst/>
                          </a:prstGeom>
                        </pic:spPr>
                      </pic:pic>
                    </a:graphicData>
                  </a:graphic>
                </wp:inline>
              </w:drawing>
            </w:r>
            <w:r w:rsidR="00E52CCF">
              <w:rPr>
                <w:rFonts w:ascii="News Gothic GDB" w:hAnsi="News Gothic GDB"/>
                <w:bCs/>
                <w:szCs w:val="22"/>
              </w:rPr>
              <w:br/>
            </w:r>
            <w:r w:rsidR="00E52CCF" w:rsidRPr="00E52CCF">
              <w:rPr>
                <w:rFonts w:ascii="News Gothic GDB" w:hAnsi="News Gothic GDB"/>
                <w:bCs/>
                <w:noProof/>
                <w:szCs w:val="22"/>
              </w:rPr>
              <w:drawing>
                <wp:inline distT="0" distB="0" distL="0" distR="0" wp14:anchorId="335D7A7B" wp14:editId="24309F78">
                  <wp:extent cx="5048955" cy="3191320"/>
                  <wp:effectExtent l="0" t="0" r="0" b="9525"/>
                  <wp:docPr id="211019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99219" name=""/>
                          <pic:cNvPicPr/>
                        </pic:nvPicPr>
                        <pic:blipFill>
                          <a:blip r:embed="rId62"/>
                          <a:stretch>
                            <a:fillRect/>
                          </a:stretch>
                        </pic:blipFill>
                        <pic:spPr>
                          <a:xfrm>
                            <a:off x="0" y="0"/>
                            <a:ext cx="5048955" cy="3191320"/>
                          </a:xfrm>
                          <a:prstGeom prst="rect">
                            <a:avLst/>
                          </a:prstGeom>
                        </pic:spPr>
                      </pic:pic>
                    </a:graphicData>
                  </a:graphic>
                </wp:inline>
              </w:drawing>
            </w:r>
            <w:r w:rsidR="00E86540">
              <w:rPr>
                <w:rFonts w:ascii="News Gothic GDB" w:hAnsi="News Gothic GDB"/>
                <w:bCs/>
                <w:szCs w:val="22"/>
              </w:rPr>
              <w:br/>
            </w:r>
            <w:r w:rsidR="00E86540" w:rsidRPr="00E86540">
              <w:rPr>
                <w:rFonts w:ascii="News Gothic GDB" w:hAnsi="News Gothic GDB"/>
                <w:b/>
                <w:szCs w:val="22"/>
                <w:u w:val="single"/>
              </w:rPr>
              <w:t xml:space="preserve">Known </w:t>
            </w:r>
            <w:r w:rsidR="00E86540">
              <w:rPr>
                <w:rFonts w:ascii="News Gothic GDB" w:hAnsi="News Gothic GDB"/>
                <w:b/>
                <w:szCs w:val="22"/>
                <w:u w:val="single"/>
              </w:rPr>
              <w:t>gaps in data-in-transit encryption, however these are not listed in RAT.</w:t>
            </w:r>
            <w:r w:rsidR="00AF4D4C">
              <w:rPr>
                <w:rFonts w:ascii="News Gothic GDB" w:hAnsi="News Gothic GDB"/>
                <w:b/>
                <w:szCs w:val="22"/>
                <w:u w:val="single"/>
              </w:rPr>
              <w:br/>
            </w:r>
            <w:r w:rsidR="00AF4D4C">
              <w:rPr>
                <w:rFonts w:ascii="News Gothic GDB" w:hAnsi="News Gothic GDB"/>
                <w:b/>
                <w:bCs/>
                <w:szCs w:val="22"/>
              </w:rPr>
              <w:t>SSL Encryption is out of date</w:t>
            </w:r>
          </w:p>
          <w:p w14:paraId="32B2FEA4" w14:textId="20F22197" w:rsidR="007205E9" w:rsidRDefault="007205E9" w:rsidP="007205E9">
            <w:pPr>
              <w:pStyle w:val="ListParagraph"/>
              <w:numPr>
                <w:ilvl w:val="0"/>
                <w:numId w:val="21"/>
              </w:numPr>
              <w:autoSpaceDE w:val="0"/>
              <w:autoSpaceDN w:val="0"/>
              <w:adjustRightInd w:val="0"/>
              <w:spacing w:before="0" w:after="0"/>
              <w:rPr>
                <w:rFonts w:ascii="News Gothic GDB" w:hAnsi="News Gothic GDB"/>
                <w:bCs/>
                <w:szCs w:val="22"/>
              </w:rPr>
            </w:pPr>
            <w:r w:rsidRPr="00AA666A">
              <w:rPr>
                <w:rFonts w:ascii="News Gothic GDB" w:hAnsi="News Gothic GDB"/>
                <w:bCs/>
                <w:szCs w:val="22"/>
              </w:rPr>
              <w:t>Data-at-Rest</w:t>
            </w:r>
            <w:r w:rsidR="00E52CCF">
              <w:rPr>
                <w:rFonts w:ascii="News Gothic GDB" w:hAnsi="News Gothic GDB"/>
                <w:bCs/>
                <w:szCs w:val="22"/>
              </w:rPr>
              <w:br/>
            </w:r>
            <w:r w:rsidR="00E52CCF" w:rsidRPr="00E52CCF">
              <w:rPr>
                <w:rFonts w:ascii="News Gothic GDB" w:hAnsi="News Gothic GDB"/>
                <w:bCs/>
                <w:noProof/>
                <w:szCs w:val="22"/>
              </w:rPr>
              <w:drawing>
                <wp:inline distT="0" distB="0" distL="0" distR="0" wp14:anchorId="235CCD67" wp14:editId="3A409A9F">
                  <wp:extent cx="5191850" cy="1943371"/>
                  <wp:effectExtent l="0" t="0" r="8890" b="0"/>
                  <wp:docPr id="98315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57313" name=""/>
                          <pic:cNvPicPr/>
                        </pic:nvPicPr>
                        <pic:blipFill>
                          <a:blip r:embed="rId63"/>
                          <a:stretch>
                            <a:fillRect/>
                          </a:stretch>
                        </pic:blipFill>
                        <pic:spPr>
                          <a:xfrm>
                            <a:off x="0" y="0"/>
                            <a:ext cx="5191850" cy="1943371"/>
                          </a:xfrm>
                          <a:prstGeom prst="rect">
                            <a:avLst/>
                          </a:prstGeom>
                        </pic:spPr>
                      </pic:pic>
                    </a:graphicData>
                  </a:graphic>
                </wp:inline>
              </w:drawing>
            </w:r>
            <w:r w:rsidR="001E4E9D">
              <w:rPr>
                <w:rFonts w:ascii="News Gothic GDB" w:hAnsi="News Gothic GDB"/>
                <w:bCs/>
                <w:szCs w:val="22"/>
              </w:rPr>
              <w:br/>
            </w:r>
            <w:r w:rsidR="001E4E9D">
              <w:rPr>
                <w:rFonts w:ascii="News Gothic GDB" w:hAnsi="News Gothic GDB"/>
                <w:b/>
                <w:szCs w:val="22"/>
                <w:u w:val="single"/>
              </w:rPr>
              <w:t>Not stated in RAT</w:t>
            </w:r>
          </w:p>
          <w:p w14:paraId="7A3FF4C4" w14:textId="260B1107" w:rsidR="00781B51" w:rsidRPr="00CF552E" w:rsidRDefault="0FE2BD36" w:rsidP="7A32E7E9">
            <w:pPr>
              <w:pStyle w:val="ListParagraph"/>
              <w:numPr>
                <w:ilvl w:val="0"/>
                <w:numId w:val="21"/>
              </w:numPr>
              <w:autoSpaceDE w:val="0"/>
              <w:autoSpaceDN w:val="0"/>
              <w:adjustRightInd w:val="0"/>
              <w:spacing w:before="0" w:after="0"/>
              <w:rPr>
                <w:rFonts w:ascii="News Gothic GDB" w:hAnsi="News Gothic GDB"/>
              </w:rPr>
            </w:pPr>
            <w:r w:rsidRPr="7A32E7E9">
              <w:rPr>
                <w:rFonts w:ascii="News Gothic GDB" w:hAnsi="News Gothic GDB"/>
              </w:rPr>
              <w:t>Data-in-use</w:t>
            </w:r>
            <w:r w:rsidR="00781B51">
              <w:br/>
            </w:r>
            <w:r>
              <w:rPr>
                <w:noProof/>
              </w:rPr>
              <w:drawing>
                <wp:inline distT="0" distB="0" distL="0" distR="0" wp14:anchorId="42AA8E39" wp14:editId="787C735F">
                  <wp:extent cx="5201376" cy="952633"/>
                  <wp:effectExtent l="0" t="0" r="0" b="0"/>
                  <wp:docPr id="190148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82567" name=""/>
                          <pic:cNvPicPr/>
                        </pic:nvPicPr>
                        <pic:blipFill>
                          <a:blip r:embed="rId64"/>
                          <a:stretch>
                            <a:fillRect/>
                          </a:stretch>
                        </pic:blipFill>
                        <pic:spPr>
                          <a:xfrm>
                            <a:off x="0" y="0"/>
                            <a:ext cx="5201376" cy="952633"/>
                          </a:xfrm>
                          <a:prstGeom prst="rect">
                            <a:avLst/>
                          </a:prstGeom>
                        </pic:spPr>
                      </pic:pic>
                    </a:graphicData>
                  </a:graphic>
                </wp:inline>
              </w:drawing>
            </w:r>
            <w:r w:rsidR="00781B51">
              <w:br/>
            </w:r>
            <w:r w:rsidRPr="7A32E7E9">
              <w:rPr>
                <w:rFonts w:ascii="News Gothic GDB" w:hAnsi="News Gothic GDB"/>
                <w:b/>
                <w:bCs/>
                <w:u w:val="single"/>
              </w:rPr>
              <w:t>Not in use but not needed</w:t>
            </w:r>
            <w:r w:rsidR="167192AC" w:rsidRPr="7A32E7E9">
              <w:rPr>
                <w:rFonts w:ascii="News Gothic GDB" w:hAnsi="News Gothic GDB"/>
                <w:b/>
                <w:bCs/>
                <w:u w:val="single"/>
              </w:rPr>
              <w:t xml:space="preserve"> – </w:t>
            </w:r>
            <w:r w:rsidR="167192AC" w:rsidRPr="008B27BE">
              <w:rPr>
                <w:rFonts w:ascii="News Gothic GDB" w:hAnsi="News Gothic GDB"/>
                <w:b/>
                <w:bCs/>
                <w:highlight w:val="green"/>
                <w:u w:val="single"/>
              </w:rPr>
              <w:t>OK</w:t>
            </w:r>
            <w:r w:rsidR="167192AC" w:rsidRPr="7A32E7E9">
              <w:rPr>
                <w:rFonts w:ascii="News Gothic GDB" w:hAnsi="News Gothic GDB"/>
                <w:b/>
                <w:bCs/>
                <w:u w:val="single"/>
              </w:rPr>
              <w:t xml:space="preserve"> </w:t>
            </w:r>
          </w:p>
          <w:p w14:paraId="4BDE0127" w14:textId="77777777" w:rsidR="007205E9" w:rsidRDefault="007205E9" w:rsidP="007C4F51">
            <w:pPr>
              <w:autoSpaceDE w:val="0"/>
              <w:autoSpaceDN w:val="0"/>
              <w:adjustRightInd w:val="0"/>
              <w:spacing w:before="0" w:after="0"/>
              <w:ind w:left="0"/>
              <w:rPr>
                <w:rFonts w:ascii="News Gothic GDB" w:hAnsi="News Gothic GDB"/>
                <w:bCs/>
                <w:szCs w:val="22"/>
              </w:rPr>
            </w:pPr>
          </w:p>
          <w:p w14:paraId="799059F2" w14:textId="4A0D8C52" w:rsidR="0018486C" w:rsidRDefault="0018486C" w:rsidP="007C4F51">
            <w:pPr>
              <w:autoSpaceDE w:val="0"/>
              <w:autoSpaceDN w:val="0"/>
              <w:adjustRightInd w:val="0"/>
              <w:spacing w:before="0" w:after="0"/>
              <w:ind w:left="0"/>
              <w:rPr>
                <w:rFonts w:ascii="News Gothic GDB" w:hAnsi="News Gothic GDB"/>
                <w:bCs/>
                <w:szCs w:val="22"/>
              </w:rPr>
            </w:pPr>
            <w:r>
              <w:rPr>
                <w:rFonts w:ascii="News Gothic GDB" w:hAnsi="News Gothic GDB"/>
                <w:bCs/>
                <w:szCs w:val="22"/>
              </w:rPr>
              <w:t>Follow-up questions:</w:t>
            </w:r>
          </w:p>
          <w:p w14:paraId="4F7EE351" w14:textId="77777777" w:rsidR="00E6393E" w:rsidRPr="00E6393E" w:rsidRDefault="00E6393E" w:rsidP="00E6393E">
            <w:pPr>
              <w:autoSpaceDE w:val="0"/>
              <w:autoSpaceDN w:val="0"/>
              <w:adjustRightInd w:val="0"/>
              <w:spacing w:before="0" w:after="0"/>
              <w:ind w:left="0"/>
              <w:rPr>
                <w:rFonts w:ascii="News Gothic GDB" w:hAnsi="News Gothic GDB"/>
                <w:bCs/>
                <w:szCs w:val="22"/>
              </w:rPr>
            </w:pPr>
            <w:r w:rsidRPr="00E6393E">
              <w:rPr>
                <w:rFonts w:ascii="News Gothic GDB" w:hAnsi="News Gothic GDB"/>
                <w:bCs/>
                <w:szCs w:val="22"/>
              </w:rPr>
              <w:t>Key Management:</w:t>
            </w:r>
          </w:p>
          <w:p w14:paraId="51E37C82" w14:textId="77777777" w:rsidR="00E6393E" w:rsidRPr="00E6393E" w:rsidRDefault="00E6393E" w:rsidP="00E6393E">
            <w:pPr>
              <w:autoSpaceDE w:val="0"/>
              <w:autoSpaceDN w:val="0"/>
              <w:adjustRightInd w:val="0"/>
              <w:spacing w:before="0" w:after="0"/>
              <w:ind w:left="0"/>
              <w:rPr>
                <w:rFonts w:ascii="News Gothic GDB" w:hAnsi="News Gothic GDB"/>
                <w:bCs/>
                <w:szCs w:val="22"/>
              </w:rPr>
            </w:pPr>
            <w:r w:rsidRPr="00E6393E">
              <w:rPr>
                <w:rFonts w:ascii="News Gothic GDB" w:hAnsi="News Gothic GDB"/>
                <w:bCs/>
                <w:szCs w:val="22"/>
              </w:rPr>
              <w:t xml:space="preserve">I understand these procedures are performed by XEOPS. I’m listing the questions here for your reference but will send them to XEOPS directly. </w:t>
            </w:r>
          </w:p>
          <w:p w14:paraId="1F2C5827" w14:textId="77777777" w:rsidR="00E6393E" w:rsidRPr="00E6393E" w:rsidRDefault="00E6393E" w:rsidP="00E6393E">
            <w:pPr>
              <w:autoSpaceDE w:val="0"/>
              <w:autoSpaceDN w:val="0"/>
              <w:adjustRightInd w:val="0"/>
              <w:spacing w:before="0" w:after="0"/>
              <w:ind w:left="0"/>
              <w:rPr>
                <w:rFonts w:ascii="News Gothic GDB" w:hAnsi="News Gothic GDB"/>
                <w:bCs/>
                <w:szCs w:val="22"/>
              </w:rPr>
            </w:pPr>
            <w:r w:rsidRPr="00E6393E">
              <w:rPr>
                <w:rFonts w:ascii="News Gothic GDB" w:hAnsi="News Gothic GDB"/>
                <w:bCs/>
                <w:szCs w:val="22"/>
              </w:rPr>
              <w:t>Q: How many SSH key-pairs are maintained for SCILA? Can you provide an overview of the public keys?</w:t>
            </w:r>
          </w:p>
          <w:p w14:paraId="033E8A3E" w14:textId="77777777" w:rsidR="00E6393E" w:rsidRDefault="00E6393E" w:rsidP="00E6393E">
            <w:pPr>
              <w:autoSpaceDE w:val="0"/>
              <w:autoSpaceDN w:val="0"/>
              <w:adjustRightInd w:val="0"/>
              <w:spacing w:before="0" w:after="0"/>
              <w:ind w:left="0"/>
              <w:rPr>
                <w:rFonts w:ascii="News Gothic GDB" w:hAnsi="News Gothic GDB"/>
                <w:bCs/>
                <w:szCs w:val="22"/>
              </w:rPr>
            </w:pPr>
            <w:r w:rsidRPr="00E6393E">
              <w:rPr>
                <w:rFonts w:ascii="News Gothic GDB" w:hAnsi="News Gothic GDB"/>
                <w:bCs/>
                <w:szCs w:val="22"/>
              </w:rPr>
              <w:t>Q: What key algorithm is currently in use at SCILA?</w:t>
            </w:r>
          </w:p>
          <w:p w14:paraId="6750DBF3" w14:textId="33834A1C" w:rsidR="008A5EFC" w:rsidRPr="00E6393E" w:rsidRDefault="008A5EFC" w:rsidP="00E6393E">
            <w:pPr>
              <w:autoSpaceDE w:val="0"/>
              <w:autoSpaceDN w:val="0"/>
              <w:adjustRightInd w:val="0"/>
              <w:spacing w:before="0" w:after="0"/>
              <w:ind w:left="0"/>
              <w:rPr>
                <w:rFonts w:ascii="News Gothic GDB" w:hAnsi="News Gothic GDB"/>
                <w:bCs/>
                <w:szCs w:val="22"/>
              </w:rPr>
            </w:pPr>
            <w:r w:rsidRPr="008A5EFC">
              <w:rPr>
                <w:rFonts w:ascii="News Gothic GDB" w:hAnsi="News Gothic GDB"/>
                <w:bCs/>
                <w:noProof/>
                <w:szCs w:val="22"/>
              </w:rPr>
              <w:drawing>
                <wp:inline distT="0" distB="0" distL="0" distR="0" wp14:anchorId="4EBEEB8A" wp14:editId="0D5EDF08">
                  <wp:extent cx="6468378" cy="2638793"/>
                  <wp:effectExtent l="0" t="0" r="8890" b="9525"/>
                  <wp:docPr id="136522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25601" name=""/>
                          <pic:cNvPicPr/>
                        </pic:nvPicPr>
                        <pic:blipFill>
                          <a:blip r:embed="rId65"/>
                          <a:stretch>
                            <a:fillRect/>
                          </a:stretch>
                        </pic:blipFill>
                        <pic:spPr>
                          <a:xfrm>
                            <a:off x="0" y="0"/>
                            <a:ext cx="6468378" cy="2638793"/>
                          </a:xfrm>
                          <a:prstGeom prst="rect">
                            <a:avLst/>
                          </a:prstGeom>
                        </pic:spPr>
                      </pic:pic>
                    </a:graphicData>
                  </a:graphic>
                </wp:inline>
              </w:drawing>
            </w:r>
          </w:p>
          <w:p w14:paraId="114A173C" w14:textId="77777777" w:rsidR="00E6393E" w:rsidRPr="00E6393E" w:rsidRDefault="00E6393E" w:rsidP="00E6393E">
            <w:pPr>
              <w:autoSpaceDE w:val="0"/>
              <w:autoSpaceDN w:val="0"/>
              <w:adjustRightInd w:val="0"/>
              <w:spacing w:before="0" w:after="0"/>
              <w:ind w:left="0"/>
              <w:rPr>
                <w:rFonts w:ascii="News Gothic GDB" w:hAnsi="News Gothic GDB"/>
                <w:bCs/>
                <w:szCs w:val="22"/>
              </w:rPr>
            </w:pPr>
            <w:r w:rsidRPr="00E6393E">
              <w:rPr>
                <w:rFonts w:ascii="News Gothic GDB" w:hAnsi="News Gothic GDB"/>
                <w:bCs/>
                <w:szCs w:val="22"/>
              </w:rPr>
              <w:t>Q: What does the key-pair rotation process entail? How often is it performed? How are delays tracked?</w:t>
            </w:r>
          </w:p>
          <w:p w14:paraId="626A20CE" w14:textId="77777777" w:rsidR="00E6393E" w:rsidRPr="00E6393E" w:rsidRDefault="00E6393E" w:rsidP="00E6393E">
            <w:pPr>
              <w:autoSpaceDE w:val="0"/>
              <w:autoSpaceDN w:val="0"/>
              <w:adjustRightInd w:val="0"/>
              <w:spacing w:before="0" w:after="0"/>
              <w:ind w:left="0"/>
              <w:rPr>
                <w:rFonts w:ascii="News Gothic GDB" w:hAnsi="News Gothic GDB"/>
                <w:bCs/>
                <w:szCs w:val="22"/>
              </w:rPr>
            </w:pPr>
            <w:r w:rsidRPr="00E6393E">
              <w:rPr>
                <w:rFonts w:ascii="News Gothic GDB" w:hAnsi="News Gothic GDB"/>
                <w:bCs/>
                <w:szCs w:val="22"/>
              </w:rPr>
              <w:t>Q: What safeguards are in place to prevent the re-use of key pairs across systems?</w:t>
            </w:r>
          </w:p>
          <w:p w14:paraId="1C795EAC" w14:textId="77777777" w:rsidR="00E6393E" w:rsidRPr="00E6393E" w:rsidRDefault="00E6393E" w:rsidP="00E6393E">
            <w:pPr>
              <w:autoSpaceDE w:val="0"/>
              <w:autoSpaceDN w:val="0"/>
              <w:adjustRightInd w:val="0"/>
              <w:spacing w:before="0" w:after="0"/>
              <w:ind w:left="0"/>
              <w:rPr>
                <w:rFonts w:ascii="News Gothic GDB" w:hAnsi="News Gothic GDB"/>
                <w:bCs/>
                <w:szCs w:val="22"/>
              </w:rPr>
            </w:pPr>
            <w:r w:rsidRPr="00E6393E">
              <w:rPr>
                <w:rFonts w:ascii="News Gothic GDB" w:hAnsi="News Gothic GDB"/>
                <w:bCs/>
                <w:szCs w:val="22"/>
              </w:rPr>
              <w:t>Q: Are key event logs forwarded to a central repository? What kind of log-monitoring is in place? What events trigger an alarm?</w:t>
            </w:r>
          </w:p>
          <w:p w14:paraId="7731AC2C" w14:textId="77777777" w:rsidR="00E6393E" w:rsidRPr="00E6393E" w:rsidRDefault="00E6393E" w:rsidP="00E6393E">
            <w:pPr>
              <w:autoSpaceDE w:val="0"/>
              <w:autoSpaceDN w:val="0"/>
              <w:adjustRightInd w:val="0"/>
              <w:spacing w:before="0" w:after="0"/>
              <w:ind w:left="0"/>
              <w:rPr>
                <w:rFonts w:ascii="News Gothic GDB" w:hAnsi="News Gothic GDB"/>
                <w:bCs/>
                <w:szCs w:val="22"/>
              </w:rPr>
            </w:pPr>
            <w:r w:rsidRPr="00E6393E">
              <w:rPr>
                <w:rFonts w:ascii="News Gothic GDB" w:hAnsi="News Gothic GDB"/>
                <w:bCs/>
                <w:szCs w:val="22"/>
              </w:rPr>
              <w:t>Q: What is the process for handling compromised keys? Who is informed? Where are these tracked?</w:t>
            </w:r>
          </w:p>
          <w:p w14:paraId="47A6FCF5" w14:textId="77777777" w:rsidR="00E6393E" w:rsidRDefault="00E6393E" w:rsidP="00E6393E">
            <w:pPr>
              <w:autoSpaceDE w:val="0"/>
              <w:autoSpaceDN w:val="0"/>
              <w:adjustRightInd w:val="0"/>
              <w:spacing w:before="0" w:after="0"/>
              <w:ind w:left="0"/>
              <w:rPr>
                <w:rFonts w:ascii="News Gothic GDB" w:hAnsi="News Gothic GDB"/>
                <w:bCs/>
                <w:szCs w:val="22"/>
              </w:rPr>
            </w:pPr>
          </w:p>
          <w:p w14:paraId="69ACDD87" w14:textId="77777777" w:rsidR="005E47E5" w:rsidRDefault="005E47E5" w:rsidP="005E47E5">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NOTE: Plenty of answers blocked with reference to - </w:t>
            </w:r>
            <w:r w:rsidRPr="00967E17">
              <w:rPr>
                <w:rFonts w:ascii="News Gothic GDB" w:hAnsi="News Gothic GDB"/>
                <w:bCs/>
                <w:szCs w:val="22"/>
              </w:rPr>
              <w:t>Ongoing SKM/SKI project by Group Security (covered by Risk ISRM-149646)</w:t>
            </w:r>
          </w:p>
          <w:p w14:paraId="27BB8286" w14:textId="77777777" w:rsidR="005E47E5" w:rsidRDefault="005E47E5" w:rsidP="005E47E5">
            <w:pPr>
              <w:autoSpaceDE w:val="0"/>
              <w:autoSpaceDN w:val="0"/>
              <w:adjustRightInd w:val="0"/>
              <w:spacing w:before="0" w:after="0"/>
              <w:ind w:left="0"/>
              <w:rPr>
                <w:rFonts w:ascii="News Gothic GDB" w:hAnsi="News Gothic GDB"/>
                <w:bCs/>
                <w:szCs w:val="22"/>
              </w:rPr>
            </w:pPr>
          </w:p>
          <w:p w14:paraId="5F8B1988" w14:textId="77777777" w:rsidR="005E47E5" w:rsidRDefault="005E47E5" w:rsidP="005E47E5">
            <w:pPr>
              <w:autoSpaceDE w:val="0"/>
              <w:autoSpaceDN w:val="0"/>
              <w:adjustRightInd w:val="0"/>
              <w:spacing w:before="0" w:after="0"/>
              <w:ind w:left="0"/>
              <w:rPr>
                <w:rFonts w:ascii="News Gothic GDB" w:hAnsi="News Gothic GDB"/>
                <w:bCs/>
                <w:szCs w:val="22"/>
              </w:rPr>
            </w:pPr>
            <w:r>
              <w:rPr>
                <w:rFonts w:ascii="News Gothic GDB" w:hAnsi="News Gothic GDB"/>
                <w:bCs/>
                <w:szCs w:val="22"/>
              </w:rPr>
              <w:t>Relevant project status slide taken from:</w:t>
            </w:r>
          </w:p>
          <w:p w14:paraId="765F61DA" w14:textId="77777777" w:rsidR="005E47E5" w:rsidRDefault="005E47E5" w:rsidP="005E47E5">
            <w:pPr>
              <w:autoSpaceDE w:val="0"/>
              <w:autoSpaceDN w:val="0"/>
              <w:adjustRightInd w:val="0"/>
              <w:spacing w:before="0" w:after="0"/>
              <w:ind w:left="0"/>
              <w:rPr>
                <w:rFonts w:ascii="News Gothic GDB" w:hAnsi="News Gothic GDB"/>
                <w:bCs/>
                <w:color w:val="FF0000"/>
                <w:szCs w:val="22"/>
              </w:rPr>
            </w:pPr>
            <w:hyperlink r:id="rId66" w:history="1">
              <w:r w:rsidRPr="0096627C">
                <w:rPr>
                  <w:rStyle w:val="Hyperlink"/>
                  <w:rFonts w:ascii="News Gothic GDB" w:hAnsi="News Gothic GDB"/>
                  <w:bCs/>
                  <w:szCs w:val="22"/>
                </w:rPr>
                <w:t>https://deutscheboerse.sharepoint.com/teams/GO365_ItAmeliNew/Shared%20Documents/Forms/AllItems.aspx?id=%2Fteams%2FGO365%5FItAmeliNew%2FShared%20Documents%2F16%2DOrg%20Readiness%2F05%5FCommunications%20Plan%2F04%5FDeep%20Dive%20Session%20Prep%2F06%5FLanding%5FPage%5FSlide%5FCollection%2F20250701%5FIT%5FFocus%5FSession%5FIII%2Epdf&amp;parent=%2Fteams%2FGO365%5FItAmeliNew%2FShared%20Documents%2F16%2DOrg%20Readiness%2F05%5FCommunications%20Plan%2F04%5FDeep%20Dive%20Session%20Prep%2F06%5FLanding%5FPage%5FSlide%5FCollection</w:t>
              </w:r>
            </w:hyperlink>
            <w:r>
              <w:rPr>
                <w:rFonts w:ascii="News Gothic GDB" w:hAnsi="News Gothic GDB"/>
                <w:bCs/>
                <w:color w:val="FF0000"/>
                <w:szCs w:val="22"/>
              </w:rPr>
              <w:t xml:space="preserve"> </w:t>
            </w:r>
          </w:p>
          <w:p w14:paraId="4439D42B" w14:textId="77777777" w:rsidR="005E47E5" w:rsidRDefault="005E47E5" w:rsidP="005E47E5">
            <w:pPr>
              <w:autoSpaceDE w:val="0"/>
              <w:autoSpaceDN w:val="0"/>
              <w:adjustRightInd w:val="0"/>
              <w:spacing w:before="0" w:after="0"/>
              <w:ind w:left="0"/>
              <w:rPr>
                <w:rFonts w:ascii="News Gothic GDB" w:hAnsi="News Gothic GDB"/>
                <w:bCs/>
                <w:color w:val="FF0000"/>
                <w:szCs w:val="22"/>
              </w:rPr>
            </w:pPr>
          </w:p>
          <w:p w14:paraId="798D45B7" w14:textId="77777777" w:rsidR="005E47E5" w:rsidRDefault="005E47E5" w:rsidP="005E47E5">
            <w:pPr>
              <w:autoSpaceDE w:val="0"/>
              <w:autoSpaceDN w:val="0"/>
              <w:adjustRightInd w:val="0"/>
              <w:spacing w:before="0" w:after="0"/>
              <w:ind w:left="0"/>
              <w:rPr>
                <w:rFonts w:ascii="News Gothic GDB" w:hAnsi="News Gothic GDB"/>
                <w:bCs/>
                <w:szCs w:val="22"/>
              </w:rPr>
            </w:pPr>
            <w:r w:rsidRPr="0097528A">
              <w:rPr>
                <w:rFonts w:ascii="News Gothic GDB" w:hAnsi="News Gothic GDB"/>
                <w:bCs/>
                <w:noProof/>
                <w:szCs w:val="22"/>
              </w:rPr>
              <w:drawing>
                <wp:inline distT="0" distB="0" distL="0" distR="0" wp14:anchorId="30BA48BD" wp14:editId="75853E8B">
                  <wp:extent cx="5629275" cy="3171830"/>
                  <wp:effectExtent l="0" t="0" r="0" b="9525"/>
                  <wp:docPr id="1271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02" name=""/>
                          <pic:cNvPicPr/>
                        </pic:nvPicPr>
                        <pic:blipFill>
                          <a:blip r:embed="rId67"/>
                          <a:stretch>
                            <a:fillRect/>
                          </a:stretch>
                        </pic:blipFill>
                        <pic:spPr>
                          <a:xfrm>
                            <a:off x="0" y="0"/>
                            <a:ext cx="5637130" cy="3176256"/>
                          </a:xfrm>
                          <a:prstGeom prst="rect">
                            <a:avLst/>
                          </a:prstGeom>
                        </pic:spPr>
                      </pic:pic>
                    </a:graphicData>
                  </a:graphic>
                </wp:inline>
              </w:drawing>
            </w:r>
          </w:p>
          <w:p w14:paraId="3BB8845A" w14:textId="77777777" w:rsidR="005E47E5" w:rsidRPr="005E47E5" w:rsidRDefault="005E47E5" w:rsidP="005E47E5">
            <w:pPr>
              <w:autoSpaceDE w:val="0"/>
              <w:autoSpaceDN w:val="0"/>
              <w:adjustRightInd w:val="0"/>
              <w:spacing w:before="0" w:after="0"/>
              <w:ind w:left="0"/>
              <w:rPr>
                <w:rFonts w:ascii="News Gothic GDB" w:hAnsi="News Gothic GDB"/>
                <w:b/>
                <w:szCs w:val="22"/>
                <w:u w:val="single"/>
              </w:rPr>
            </w:pPr>
            <w:r w:rsidRPr="005E47E5">
              <w:rPr>
                <w:rFonts w:ascii="News Gothic GDB" w:hAnsi="News Gothic GDB"/>
                <w:b/>
                <w:szCs w:val="22"/>
                <w:u w:val="single"/>
              </w:rPr>
              <w:t>Known gaps are addressed and covered by the SKI/SKM part of AMELI. The deliverable for an inventory is still Oct 2025 – expecting further readiness not feasible at this stage.</w:t>
            </w:r>
          </w:p>
          <w:p w14:paraId="4CFC81D5" w14:textId="77777777" w:rsidR="005E47E5" w:rsidRDefault="005E47E5" w:rsidP="00E6393E">
            <w:pPr>
              <w:autoSpaceDE w:val="0"/>
              <w:autoSpaceDN w:val="0"/>
              <w:adjustRightInd w:val="0"/>
              <w:spacing w:before="0" w:after="0"/>
              <w:ind w:left="0"/>
              <w:rPr>
                <w:rFonts w:ascii="News Gothic GDB" w:hAnsi="News Gothic GDB"/>
                <w:bCs/>
                <w:szCs w:val="22"/>
              </w:rPr>
            </w:pPr>
          </w:p>
          <w:p w14:paraId="3924D53C" w14:textId="3F2E66FA" w:rsidR="009D22C4" w:rsidRDefault="75C56E55" w:rsidP="7DFAED75">
            <w:pPr>
              <w:autoSpaceDE w:val="0"/>
              <w:autoSpaceDN w:val="0"/>
              <w:adjustRightInd w:val="0"/>
              <w:spacing w:before="0" w:after="0"/>
              <w:ind w:left="0"/>
              <w:rPr>
                <w:rFonts w:ascii="News Gothic GDB" w:hAnsi="News Gothic GDB"/>
                <w:color w:val="FF0000"/>
                <w:szCs w:val="22"/>
              </w:rPr>
            </w:pPr>
            <w:r w:rsidRPr="7DFAED75">
              <w:rPr>
                <w:rFonts w:ascii="News Gothic GDB" w:hAnsi="News Gothic GDB"/>
                <w:color w:val="FF0000"/>
              </w:rPr>
              <w:t xml:space="preserve">Observation: </w:t>
            </w:r>
            <w:r w:rsidR="6D72DAC9" w:rsidRPr="7DFAED75">
              <w:rPr>
                <w:rFonts w:ascii="News Gothic GDB" w:hAnsi="News Gothic GDB"/>
                <w:color w:val="FF0000"/>
              </w:rPr>
              <w:t>K</w:t>
            </w:r>
            <w:r w:rsidRPr="7DFAED75">
              <w:rPr>
                <w:rFonts w:ascii="News Gothic GDB" w:hAnsi="News Gothic GDB"/>
                <w:color w:val="FF0000"/>
              </w:rPr>
              <w:t>nown non-compliant cryptograp</w:t>
            </w:r>
            <w:r w:rsidR="6C54B5E3" w:rsidRPr="7DFAED75">
              <w:rPr>
                <w:rFonts w:ascii="News Gothic GDB" w:hAnsi="News Gothic GDB"/>
                <w:color w:val="FF0000"/>
              </w:rPr>
              <w:t>hic algorithms in use</w:t>
            </w:r>
            <w:r w:rsidR="6D72DAC9" w:rsidRPr="7DFAED75">
              <w:rPr>
                <w:rFonts w:ascii="News Gothic GDB" w:hAnsi="News Gothic GDB"/>
                <w:color w:val="FF0000"/>
              </w:rPr>
              <w:t xml:space="preserve"> with mitigation plan for the future. No fixed deadline, based on migration to Red Hat Linux 8. </w:t>
            </w:r>
            <w:r w:rsidR="19C9EC1E" w:rsidRPr="7DFAED75">
              <w:rPr>
                <w:rFonts w:ascii="News Gothic GDB" w:hAnsi="News Gothic GDB"/>
                <w:color w:val="FF0000"/>
              </w:rPr>
              <w:t xml:space="preserve">Corrections to statements made </w:t>
            </w:r>
            <w:r w:rsidR="66AE8B86" w:rsidRPr="7DFAED75">
              <w:rPr>
                <w:rFonts w:ascii="News Gothic GDB" w:hAnsi="News Gothic GDB"/>
                <w:color w:val="FF0000"/>
              </w:rPr>
              <w:t>with</w:t>
            </w:r>
            <w:r w:rsidR="19C9EC1E" w:rsidRPr="7DFAED75">
              <w:rPr>
                <w:rFonts w:ascii="News Gothic GDB" w:hAnsi="News Gothic GDB"/>
                <w:color w:val="FF0000"/>
              </w:rPr>
              <w:t>in the</w:t>
            </w:r>
            <w:r w:rsidR="66AE8B86" w:rsidRPr="7DFAED75">
              <w:rPr>
                <w:rFonts w:ascii="News Gothic GDB" w:hAnsi="News Gothic GDB"/>
                <w:color w:val="FF0000"/>
              </w:rPr>
              <w:t xml:space="preserve"> Security documentation </w:t>
            </w:r>
            <w:r w:rsidR="6D72DAC9" w:rsidRPr="7DFAED75">
              <w:rPr>
                <w:rFonts w:ascii="News Gothic GDB" w:hAnsi="News Gothic GDB"/>
                <w:color w:val="FF0000"/>
              </w:rPr>
              <w:t xml:space="preserve">to be resolved </w:t>
            </w:r>
            <w:r w:rsidR="6BA3F90A" w:rsidRPr="7DFAED75">
              <w:rPr>
                <w:rFonts w:ascii="News Gothic GDB" w:hAnsi="News Gothic GDB"/>
                <w:color w:val="FF0000"/>
              </w:rPr>
              <w:t>in the next</w:t>
            </w:r>
            <w:r w:rsidR="6D72DAC9" w:rsidRPr="7DFAED75">
              <w:rPr>
                <w:rFonts w:ascii="News Gothic GDB" w:hAnsi="News Gothic GDB"/>
                <w:color w:val="FF0000"/>
              </w:rPr>
              <w:t xml:space="preserve"> update</w:t>
            </w:r>
            <w:r w:rsidR="5089F0FC" w:rsidRPr="7DFAED75">
              <w:rPr>
                <w:rFonts w:ascii="News Gothic GDB" w:hAnsi="News Gothic GDB"/>
                <w:color w:val="FF0000"/>
              </w:rPr>
              <w:t>.</w:t>
            </w:r>
            <w:r w:rsidR="2E988974" w:rsidRPr="7DFAED75">
              <w:rPr>
                <w:rFonts w:ascii="News Gothic GDB" w:hAnsi="News Gothic GDB"/>
                <w:color w:val="FF0000"/>
              </w:rPr>
              <w:t xml:space="preserve"> Additionally, IA noted following minor inaccuracies regarding the communication interfaces within the application’s Security Documentation:</w:t>
            </w:r>
          </w:p>
          <w:p w14:paraId="660A71B4" w14:textId="7F5625A2" w:rsidR="009D22C4" w:rsidRDefault="009D22C4" w:rsidP="7DFAED75">
            <w:pPr>
              <w:autoSpaceDE w:val="0"/>
              <w:autoSpaceDN w:val="0"/>
              <w:adjustRightInd w:val="0"/>
              <w:spacing w:before="0" w:after="0"/>
              <w:ind w:left="0"/>
              <w:rPr>
                <w:rFonts w:ascii="News Gothic GDB" w:hAnsi="News Gothic GDB"/>
                <w:color w:val="FF0000"/>
              </w:rPr>
            </w:pPr>
          </w:p>
          <w:p w14:paraId="1F6E0F90" w14:textId="40ACEC0F" w:rsidR="009D22C4" w:rsidRDefault="2E988974" w:rsidP="7DFAED75">
            <w:pPr>
              <w:pStyle w:val="ListParagraph"/>
              <w:numPr>
                <w:ilvl w:val="0"/>
                <w:numId w:val="1"/>
              </w:numPr>
              <w:autoSpaceDE w:val="0"/>
              <w:autoSpaceDN w:val="0"/>
              <w:adjustRightInd w:val="0"/>
              <w:spacing w:before="0" w:after="0"/>
            </w:pPr>
            <w:r w:rsidRPr="7DFAED75">
              <w:rPr>
                <w:rFonts w:ascii="News Gothic GDB" w:hAnsi="News Gothic GDB"/>
                <w:color w:val="FF0000"/>
                <w:szCs w:val="22"/>
              </w:rPr>
              <w:t>the type and version of cryptographic technology securing connection I-01</w:t>
            </w:r>
            <w:r w:rsidR="58FA5736" w:rsidRPr="7DFAED75">
              <w:rPr>
                <w:rFonts w:ascii="News Gothic GDB" w:hAnsi="News Gothic GDB"/>
                <w:color w:val="FF0000"/>
                <w:szCs w:val="22"/>
              </w:rPr>
              <w:t xml:space="preserve">, refer to </w:t>
            </w:r>
            <w:hyperlink r:id="rId68">
              <w:r w:rsidR="58FA5736" w:rsidRPr="7DFAED75">
                <w:rPr>
                  <w:rStyle w:val="Hyperlink"/>
                </w:rPr>
                <w:t>RE IA Cyber IS Audit - Request for Documents (AID797- SCILA).msg</w:t>
              </w:r>
            </w:hyperlink>
            <w:r w:rsidR="58FA5736" w:rsidRPr="7DFAED75">
              <w:t xml:space="preserve"> and page 11 in </w:t>
            </w:r>
            <w:hyperlink r:id="rId69">
              <w:r w:rsidR="7F323709" w:rsidRPr="7DFAED75">
                <w:rPr>
                  <w:rStyle w:val="Hyperlink"/>
                </w:rPr>
                <w:t>Security_Documentation_ AID797_SCILA Partner Exchange_v2.1.docx</w:t>
              </w:r>
            </w:hyperlink>
          </w:p>
          <w:p w14:paraId="6CAF8085" w14:textId="6281BE41" w:rsidR="009D22C4" w:rsidRDefault="009D22C4" w:rsidP="7DFAED75">
            <w:pPr>
              <w:autoSpaceDE w:val="0"/>
              <w:autoSpaceDN w:val="0"/>
              <w:adjustRightInd w:val="0"/>
              <w:spacing w:before="0" w:after="0"/>
              <w:ind w:left="0"/>
            </w:pPr>
          </w:p>
          <w:p w14:paraId="1681DC8D" w14:textId="41891AAA" w:rsidR="009D22C4" w:rsidRDefault="2E988974" w:rsidP="7DFAED75">
            <w:pPr>
              <w:pStyle w:val="ListParagraph"/>
              <w:numPr>
                <w:ilvl w:val="0"/>
                <w:numId w:val="1"/>
              </w:numPr>
              <w:autoSpaceDE w:val="0"/>
              <w:autoSpaceDN w:val="0"/>
              <w:adjustRightInd w:val="0"/>
              <w:spacing w:before="0" w:after="0"/>
              <w:rPr>
                <w:szCs w:val="22"/>
              </w:rPr>
            </w:pPr>
            <w:r w:rsidRPr="7DFAED75">
              <w:rPr>
                <w:rFonts w:ascii="News Gothic GDB" w:hAnsi="News Gothic GDB"/>
                <w:color w:val="FF0000"/>
                <w:szCs w:val="22"/>
              </w:rPr>
              <w:t>the current status or obsolescence of connection I-04</w:t>
            </w:r>
            <w:r w:rsidR="5B5D025F" w:rsidRPr="7DFAED75">
              <w:rPr>
                <w:rFonts w:ascii="News Gothic GDB" w:hAnsi="News Gothic GDB"/>
                <w:color w:val="FF0000"/>
                <w:szCs w:val="22"/>
              </w:rPr>
              <w:t xml:space="preserve">, refer to </w:t>
            </w:r>
            <w:hyperlink r:id="rId70">
              <w:r w:rsidR="642AB7B8" w:rsidRPr="7DFAED75">
                <w:rPr>
                  <w:rStyle w:val="Hyperlink"/>
                </w:rPr>
                <w:t>RE IA Cyber IS Audit - Request for Documents (AID797- SCILA).msg</w:t>
              </w:r>
            </w:hyperlink>
            <w:r w:rsidR="642AB7B8" w:rsidRPr="7DFAED75">
              <w:t xml:space="preserve">  and </w:t>
            </w:r>
            <w:r w:rsidR="5B5D025F" w:rsidRPr="7DFAED75">
              <w:rPr>
                <w:rFonts w:ascii="News Gothic GDB" w:hAnsi="News Gothic GDB"/>
                <w:color w:val="FF0000"/>
                <w:szCs w:val="22"/>
              </w:rPr>
              <w:t xml:space="preserve">page 8 in the </w:t>
            </w:r>
            <w:hyperlink r:id="rId71">
              <w:r w:rsidR="4409DD55" w:rsidRPr="7DFAED75">
                <w:rPr>
                  <w:rStyle w:val="Hyperlink"/>
                </w:rPr>
                <w:t>Security_Documentation_ AID797_SCILA Partner Exchange_v2.1.docx</w:t>
              </w:r>
            </w:hyperlink>
          </w:p>
          <w:p w14:paraId="6BE19175" w14:textId="4D3D2AEF" w:rsidR="7A32E7E9" w:rsidRDefault="7A32E7E9" w:rsidP="7A32E7E9">
            <w:pPr>
              <w:spacing w:before="0" w:after="0"/>
              <w:ind w:left="0"/>
              <w:rPr>
                <w:rFonts w:ascii="News Gothic GDB" w:hAnsi="News Gothic GDB"/>
                <w:color w:val="FF0000"/>
              </w:rPr>
            </w:pPr>
          </w:p>
          <w:p w14:paraId="5EE8F830" w14:textId="0337BCC3" w:rsidR="1870809C" w:rsidRDefault="1870809C" w:rsidP="7A32E7E9">
            <w:pPr>
              <w:spacing w:before="0" w:after="0"/>
              <w:ind w:left="0"/>
              <w:rPr>
                <w:rFonts w:ascii="News Gothic GDB" w:hAnsi="News Gothic GDB"/>
                <w:color w:val="FF0000"/>
              </w:rPr>
            </w:pPr>
            <w:r w:rsidRPr="7A32E7E9">
              <w:rPr>
                <w:rFonts w:ascii="News Gothic GDB" w:hAnsi="News Gothic GDB"/>
                <w:color w:val="FF0000"/>
              </w:rPr>
              <w:t>Note: Non-compliant week algorithms that are being used:</w:t>
            </w:r>
          </w:p>
          <w:p w14:paraId="0148A905" w14:textId="71BD7FD4" w:rsidR="7A32E7E9" w:rsidRDefault="7A32E7E9" w:rsidP="7A32E7E9">
            <w:pPr>
              <w:spacing w:before="0" w:after="0"/>
              <w:ind w:left="0"/>
              <w:rPr>
                <w:rFonts w:ascii="News Gothic GDB" w:hAnsi="News Gothic GDB"/>
                <w:color w:val="FF0000"/>
              </w:rPr>
            </w:pPr>
          </w:p>
          <w:p w14:paraId="0B31C1BC" w14:textId="10957269" w:rsidR="1870809C" w:rsidRDefault="1870809C" w:rsidP="008B27BE">
            <w:pPr>
              <w:pStyle w:val="ListParagraph"/>
              <w:numPr>
                <w:ilvl w:val="0"/>
                <w:numId w:val="3"/>
              </w:numPr>
              <w:spacing w:before="0" w:after="0"/>
              <w:rPr>
                <w:rFonts w:ascii="News Gothic GDB" w:hAnsi="News Gothic GDB"/>
                <w:color w:val="FF0000"/>
                <w:szCs w:val="22"/>
              </w:rPr>
            </w:pPr>
            <w:r w:rsidRPr="7A32E7E9">
              <w:rPr>
                <w:rFonts w:ascii="News Gothic GDB" w:hAnsi="News Gothic GDB"/>
                <w:color w:val="FF0000"/>
              </w:rPr>
              <w:t>diffie-hellman-group-exchange-sha1</w:t>
            </w:r>
          </w:p>
          <w:p w14:paraId="11C78F06" w14:textId="23759DDD" w:rsidR="1870809C" w:rsidRDefault="1870809C" w:rsidP="008B27BE">
            <w:pPr>
              <w:pStyle w:val="ListParagraph"/>
              <w:numPr>
                <w:ilvl w:val="0"/>
                <w:numId w:val="3"/>
              </w:numPr>
              <w:spacing w:before="0" w:after="0"/>
              <w:rPr>
                <w:rFonts w:ascii="News Gothic GDB" w:hAnsi="News Gothic GDB"/>
                <w:color w:val="FF0000"/>
                <w:szCs w:val="22"/>
              </w:rPr>
            </w:pPr>
            <w:r w:rsidRPr="7A32E7E9">
              <w:rPr>
                <w:rFonts w:ascii="News Gothic GDB" w:hAnsi="News Gothic GDB"/>
                <w:color w:val="FF0000"/>
              </w:rPr>
              <w:t>diffie-hellman-group14-sha1</w:t>
            </w:r>
          </w:p>
          <w:p w14:paraId="49712809" w14:textId="7A59449D" w:rsidR="1870809C" w:rsidRDefault="1870809C" w:rsidP="008B27BE">
            <w:pPr>
              <w:pStyle w:val="ListParagraph"/>
              <w:numPr>
                <w:ilvl w:val="0"/>
                <w:numId w:val="3"/>
              </w:numPr>
              <w:spacing w:before="0" w:after="0"/>
              <w:rPr>
                <w:rFonts w:ascii="News Gothic GDB" w:hAnsi="News Gothic GDB"/>
                <w:color w:val="FF0000"/>
                <w:szCs w:val="22"/>
              </w:rPr>
            </w:pPr>
            <w:r w:rsidRPr="7A32E7E9">
              <w:rPr>
                <w:rFonts w:ascii="News Gothic GDB" w:hAnsi="News Gothic GDB"/>
                <w:color w:val="FF0000"/>
              </w:rPr>
              <w:t>diffie-hellman-group14-sha256</w:t>
            </w:r>
          </w:p>
          <w:p w14:paraId="45FE0598" w14:textId="5BAEDF3B" w:rsidR="1870809C" w:rsidRDefault="1870809C" w:rsidP="008B27BE">
            <w:pPr>
              <w:pStyle w:val="ListParagraph"/>
              <w:numPr>
                <w:ilvl w:val="0"/>
                <w:numId w:val="3"/>
              </w:numPr>
              <w:spacing w:before="0" w:after="0"/>
              <w:rPr>
                <w:rFonts w:ascii="News Gothic GDB" w:hAnsi="News Gothic GDB"/>
                <w:color w:val="FF0000"/>
                <w:szCs w:val="22"/>
              </w:rPr>
            </w:pPr>
            <w:r w:rsidRPr="7A32E7E9">
              <w:rPr>
                <w:rFonts w:ascii="News Gothic GDB" w:hAnsi="News Gothic GDB"/>
                <w:color w:val="FF0000"/>
              </w:rPr>
              <w:t>ssh-rsa</w:t>
            </w:r>
          </w:p>
          <w:p w14:paraId="3D7D4B89" w14:textId="6265A975" w:rsidR="1870809C" w:rsidRDefault="1870809C" w:rsidP="008B27BE">
            <w:pPr>
              <w:pStyle w:val="ListParagraph"/>
              <w:numPr>
                <w:ilvl w:val="0"/>
                <w:numId w:val="3"/>
              </w:numPr>
              <w:spacing w:before="0" w:after="0"/>
              <w:rPr>
                <w:rFonts w:ascii="News Gothic GDB" w:hAnsi="News Gothic GDB"/>
                <w:color w:val="FF0000"/>
                <w:szCs w:val="22"/>
              </w:rPr>
            </w:pPr>
            <w:r w:rsidRPr="7A32E7E9">
              <w:rPr>
                <w:rFonts w:ascii="News Gothic GDB" w:hAnsi="News Gothic GDB"/>
                <w:color w:val="FF0000"/>
              </w:rPr>
              <w:t>aes128-cbc</w:t>
            </w:r>
          </w:p>
          <w:p w14:paraId="0B13FFA6" w14:textId="3546C614" w:rsidR="1870809C" w:rsidRDefault="1870809C" w:rsidP="008B27BE">
            <w:pPr>
              <w:pStyle w:val="ListParagraph"/>
              <w:numPr>
                <w:ilvl w:val="0"/>
                <w:numId w:val="3"/>
              </w:numPr>
              <w:spacing w:before="0" w:after="0"/>
              <w:rPr>
                <w:rFonts w:ascii="News Gothic GDB" w:hAnsi="News Gothic GDB"/>
                <w:color w:val="FF0000"/>
                <w:szCs w:val="22"/>
              </w:rPr>
            </w:pPr>
            <w:r w:rsidRPr="7A32E7E9">
              <w:rPr>
                <w:rFonts w:ascii="News Gothic GDB" w:hAnsi="News Gothic GDB"/>
                <w:color w:val="FF0000"/>
              </w:rPr>
              <w:t>aes256-cbc</w:t>
            </w:r>
          </w:p>
          <w:p w14:paraId="41B91FBC" w14:textId="45CF8F30" w:rsidR="1870809C" w:rsidRDefault="1870809C" w:rsidP="008B27BE">
            <w:pPr>
              <w:pStyle w:val="ListParagraph"/>
              <w:numPr>
                <w:ilvl w:val="0"/>
                <w:numId w:val="3"/>
              </w:numPr>
              <w:spacing w:before="0" w:after="0"/>
              <w:rPr>
                <w:rFonts w:ascii="News Gothic GDB" w:hAnsi="News Gothic GDB"/>
                <w:color w:val="FF0000"/>
                <w:szCs w:val="22"/>
              </w:rPr>
            </w:pPr>
            <w:r w:rsidRPr="7A32E7E9">
              <w:rPr>
                <w:rFonts w:ascii="News Gothic GDB" w:hAnsi="News Gothic GDB"/>
                <w:color w:val="FF0000"/>
              </w:rPr>
              <w:t>hmac-sha1</w:t>
            </w:r>
          </w:p>
          <w:p w14:paraId="5C0107CB" w14:textId="10F57AB3" w:rsidR="1870809C" w:rsidRDefault="1870809C" w:rsidP="008B27BE">
            <w:pPr>
              <w:pStyle w:val="ListParagraph"/>
              <w:numPr>
                <w:ilvl w:val="0"/>
                <w:numId w:val="3"/>
              </w:numPr>
              <w:spacing w:before="0" w:after="0"/>
              <w:rPr>
                <w:rFonts w:ascii="News Gothic GDB" w:hAnsi="News Gothic GDB"/>
                <w:color w:val="FF0000"/>
                <w:szCs w:val="22"/>
              </w:rPr>
            </w:pPr>
            <w:r w:rsidRPr="7A32E7E9">
              <w:rPr>
                <w:rFonts w:ascii="News Gothic GDB" w:hAnsi="News Gothic GDB"/>
                <w:color w:val="FF0000"/>
              </w:rPr>
              <w:t>hmac-sha1-etm@openssh.com</w:t>
            </w:r>
          </w:p>
          <w:p w14:paraId="00C19184" w14:textId="7E9E5CFB" w:rsidR="1870809C" w:rsidRDefault="1870809C" w:rsidP="008B27BE">
            <w:pPr>
              <w:pStyle w:val="ListParagraph"/>
              <w:numPr>
                <w:ilvl w:val="0"/>
                <w:numId w:val="3"/>
              </w:numPr>
              <w:spacing w:before="0" w:after="0"/>
              <w:rPr>
                <w:rFonts w:ascii="News Gothic GDB" w:hAnsi="News Gothic GDB"/>
                <w:color w:val="FF0000"/>
                <w:szCs w:val="22"/>
              </w:rPr>
            </w:pPr>
            <w:r w:rsidRPr="7A32E7E9">
              <w:rPr>
                <w:rFonts w:ascii="News Gothic GDB" w:hAnsi="News Gothic GDB"/>
                <w:color w:val="FF0000"/>
              </w:rPr>
              <w:t>hmac-sha2-256</w:t>
            </w:r>
          </w:p>
          <w:p w14:paraId="4EE17D41" w14:textId="5BBC5F8E" w:rsidR="1870809C" w:rsidRDefault="1870809C" w:rsidP="008B27BE">
            <w:pPr>
              <w:pStyle w:val="ListParagraph"/>
              <w:numPr>
                <w:ilvl w:val="0"/>
                <w:numId w:val="3"/>
              </w:numPr>
              <w:spacing w:before="0" w:after="0"/>
              <w:rPr>
                <w:rFonts w:ascii="News Gothic GDB" w:hAnsi="News Gothic GDB"/>
                <w:color w:val="FF0000"/>
                <w:szCs w:val="22"/>
              </w:rPr>
            </w:pPr>
            <w:r w:rsidRPr="7A32E7E9">
              <w:rPr>
                <w:rFonts w:ascii="News Gothic GDB" w:hAnsi="News Gothic GDB"/>
                <w:color w:val="FF0000"/>
              </w:rPr>
              <w:t>hmac-sha2-512</w:t>
            </w:r>
          </w:p>
          <w:p w14:paraId="46169738" w14:textId="733BAB68" w:rsidR="1870809C" w:rsidRDefault="1870809C" w:rsidP="008B27BE">
            <w:pPr>
              <w:pStyle w:val="ListParagraph"/>
              <w:numPr>
                <w:ilvl w:val="0"/>
                <w:numId w:val="3"/>
              </w:numPr>
              <w:spacing w:before="0" w:after="0"/>
              <w:rPr>
                <w:rFonts w:ascii="News Gothic GDB" w:hAnsi="News Gothic GDB"/>
                <w:color w:val="FF0000"/>
                <w:szCs w:val="22"/>
              </w:rPr>
            </w:pPr>
            <w:r w:rsidRPr="7A32E7E9">
              <w:rPr>
                <w:rFonts w:ascii="News Gothic GDB" w:hAnsi="News Gothic GDB"/>
                <w:color w:val="FF0000"/>
              </w:rPr>
              <w:t>umac-128@openssh.com</w:t>
            </w:r>
          </w:p>
          <w:p w14:paraId="33ECAE71" w14:textId="52CA4FE7" w:rsidR="7A32E7E9" w:rsidRDefault="7A32E7E9" w:rsidP="7A32E7E9">
            <w:pPr>
              <w:spacing w:before="0" w:after="0"/>
              <w:ind w:left="0"/>
              <w:rPr>
                <w:rFonts w:ascii="News Gothic GDB" w:hAnsi="News Gothic GDB"/>
                <w:color w:val="FF0000"/>
              </w:rPr>
            </w:pPr>
          </w:p>
          <w:p w14:paraId="2BD506C6" w14:textId="4B251610" w:rsidR="00522B65" w:rsidRPr="008B27BE" w:rsidRDefault="39DA7333" w:rsidP="7DFAED75">
            <w:pPr>
              <w:autoSpaceDE w:val="0"/>
              <w:autoSpaceDN w:val="0"/>
              <w:adjustRightInd w:val="0"/>
              <w:spacing w:before="0" w:after="0"/>
              <w:ind w:left="0"/>
              <w:rPr>
                <w:rFonts w:ascii="News Gothic GDB" w:hAnsi="News Gothic GDB"/>
                <w:color w:val="FF0000"/>
                <w:szCs w:val="22"/>
              </w:rPr>
            </w:pPr>
            <w:r w:rsidRPr="7DFAED75">
              <w:rPr>
                <w:rFonts w:ascii="News Gothic GDB" w:hAnsi="News Gothic GDB"/>
                <w:color w:val="FF0000"/>
              </w:rPr>
              <w:t>Conclusion:</w:t>
            </w:r>
            <w:r w:rsidR="09F0206E" w:rsidRPr="7DFAED75">
              <w:rPr>
                <w:rFonts w:ascii="News Gothic GDB" w:hAnsi="News Gothic GDB"/>
                <w:color w:val="FF0000"/>
              </w:rPr>
              <w:t xml:space="preserve"> Not OK.</w:t>
            </w:r>
            <w:r w:rsidRPr="7DFAED75">
              <w:rPr>
                <w:rFonts w:ascii="News Gothic GDB" w:hAnsi="News Gothic GDB"/>
                <w:color w:val="FF0000"/>
              </w:rPr>
              <w:t xml:space="preserve"> Finding raised. </w:t>
            </w:r>
            <w:r w:rsidR="1ED47CC7" w:rsidRPr="7DFAED75">
              <w:rPr>
                <w:rFonts w:ascii="News Gothic GDB" w:hAnsi="News Gothic GDB"/>
                <w:color w:val="FF0000"/>
                <w:szCs w:val="22"/>
              </w:rPr>
              <w:t>Internal Audit observed the use of weak, non-compliant cryptographic algorithms. These were known to the Application Owner and had been planned for decommissioning as part of a planned upgrade to RedHat Linux 8. This known weakness was not found in the application’s last performed RAT</w:t>
            </w:r>
            <w:r w:rsidR="65B25247" w:rsidRPr="7DFAED75">
              <w:rPr>
                <w:rFonts w:ascii="News Gothic GDB" w:hAnsi="News Gothic GDB"/>
                <w:color w:val="FF0000"/>
                <w:szCs w:val="22"/>
              </w:rPr>
              <w:t>. Additionally, IA noted minor inaccuracies regarding the communication interfaces within the application’s Security Documentation.</w:t>
            </w:r>
          </w:p>
          <w:p w14:paraId="6FB7B8A5" w14:textId="0B069661" w:rsidR="00522B65" w:rsidRPr="008B27BE" w:rsidRDefault="1ED47CC7" w:rsidP="7DFAED75">
            <w:pPr>
              <w:autoSpaceDE w:val="0"/>
              <w:autoSpaceDN w:val="0"/>
              <w:adjustRightInd w:val="0"/>
              <w:spacing w:before="0" w:after="0"/>
              <w:ind w:left="0"/>
              <w:rPr>
                <w:rFonts w:ascii="News Gothic GDB" w:hAnsi="News Gothic GDB"/>
                <w:color w:val="FF0000"/>
              </w:rPr>
            </w:pPr>
            <w:r w:rsidRPr="7DFAED75">
              <w:rPr>
                <w:rFonts w:ascii="News Gothic GDB" w:hAnsi="News Gothic GDB"/>
                <w:color w:val="FF0000"/>
                <w:szCs w:val="22"/>
              </w:rPr>
              <w:t xml:space="preserve"> </w:t>
            </w:r>
            <w:r w:rsidR="6C9666DB" w:rsidRPr="7DFAED75">
              <w:rPr>
                <w:rFonts w:ascii="News Gothic GDB" w:hAnsi="News Gothic GDB"/>
                <w:color w:val="FF0000"/>
              </w:rPr>
              <w:t xml:space="preserve">Refer to Finding </w:t>
            </w:r>
            <w:r w:rsidR="2DCE205B" w:rsidRPr="7DFAED75">
              <w:rPr>
                <w:rFonts w:ascii="News Gothic GDB" w:hAnsi="News Gothic GDB"/>
                <w:color w:val="FF0000"/>
              </w:rPr>
              <w:t>5</w:t>
            </w:r>
            <w:r w:rsidR="7BB370CD" w:rsidRPr="7DFAED75">
              <w:rPr>
                <w:rFonts w:ascii="News Gothic GDB" w:hAnsi="News Gothic GDB"/>
                <w:color w:val="FF0000"/>
              </w:rPr>
              <w:t xml:space="preserve"> Partially insufficient management and tracking of cryptography risks in SCILA (AID797</w:t>
            </w:r>
            <w:r w:rsidR="7BB370CD" w:rsidRPr="7DFAED75">
              <w:rPr>
                <w:rFonts w:ascii="News Gothic GDB" w:hAnsi="News Gothic GDB"/>
                <w:color w:val="FF0000"/>
                <w:u w:val="single"/>
              </w:rPr>
              <w:t>)</w:t>
            </w:r>
          </w:p>
          <w:p w14:paraId="4232C83B" w14:textId="59123EF6" w:rsidR="00522B65" w:rsidRPr="00E6393E" w:rsidRDefault="00522B65" w:rsidP="00E6393E">
            <w:pPr>
              <w:autoSpaceDE w:val="0"/>
              <w:autoSpaceDN w:val="0"/>
              <w:adjustRightInd w:val="0"/>
              <w:spacing w:before="0" w:after="0"/>
              <w:ind w:left="0"/>
              <w:rPr>
                <w:rFonts w:ascii="News Gothic GDB" w:hAnsi="News Gothic GDB"/>
              </w:rPr>
            </w:pPr>
          </w:p>
          <w:p w14:paraId="6C432F46" w14:textId="77777777" w:rsidR="00E6393E" w:rsidRPr="00E6393E" w:rsidRDefault="00E6393E" w:rsidP="00E6393E">
            <w:pPr>
              <w:autoSpaceDE w:val="0"/>
              <w:autoSpaceDN w:val="0"/>
              <w:adjustRightInd w:val="0"/>
              <w:spacing w:before="0" w:after="0"/>
              <w:ind w:left="0"/>
              <w:rPr>
                <w:rFonts w:ascii="News Gothic GDB" w:hAnsi="News Gothic GDB"/>
                <w:bCs/>
                <w:szCs w:val="22"/>
              </w:rPr>
            </w:pPr>
            <w:r w:rsidRPr="00E6393E">
              <w:rPr>
                <w:rFonts w:ascii="News Gothic GDB" w:hAnsi="News Gothic GDB"/>
                <w:bCs/>
                <w:szCs w:val="22"/>
              </w:rPr>
              <w:t>Data-in-Transit:</w:t>
            </w:r>
          </w:p>
          <w:p w14:paraId="68797C53" w14:textId="6E055B28" w:rsidR="00E6393E" w:rsidRPr="00E6393E" w:rsidRDefault="00E6393E" w:rsidP="00E6393E">
            <w:pPr>
              <w:autoSpaceDE w:val="0"/>
              <w:autoSpaceDN w:val="0"/>
              <w:adjustRightInd w:val="0"/>
              <w:spacing w:before="0" w:after="0"/>
              <w:ind w:left="0"/>
              <w:rPr>
                <w:rFonts w:ascii="News Gothic GDB" w:hAnsi="News Gothic GDB"/>
                <w:bCs/>
                <w:szCs w:val="22"/>
              </w:rPr>
            </w:pPr>
            <w:r w:rsidRPr="00E6393E">
              <w:rPr>
                <w:rFonts w:ascii="News Gothic GDB" w:hAnsi="News Gothic GDB"/>
                <w:bCs/>
                <w:szCs w:val="22"/>
              </w:rPr>
              <w:t xml:space="preserve">For I-01, you mentioned SSL as the encryption technology; similarly, for I-05. SSL has been deprecated and has been replaced by TLS. </w:t>
            </w:r>
            <w:r w:rsidR="0086281A">
              <w:rPr>
                <w:rFonts w:ascii="News Gothic GDB" w:hAnsi="News Gothic GDB"/>
                <w:bCs/>
                <w:szCs w:val="22"/>
              </w:rPr>
              <w:br/>
            </w:r>
            <w:r w:rsidR="0086281A" w:rsidRPr="0086281A">
              <w:rPr>
                <w:rFonts w:ascii="News Gothic GDB" w:hAnsi="News Gothic GDB"/>
                <w:bCs/>
                <w:noProof/>
                <w:szCs w:val="22"/>
              </w:rPr>
              <w:drawing>
                <wp:inline distT="0" distB="0" distL="0" distR="0" wp14:anchorId="5E86F934" wp14:editId="596C3EC9">
                  <wp:extent cx="6362700" cy="300899"/>
                  <wp:effectExtent l="0" t="0" r="0" b="4445"/>
                  <wp:docPr id="47770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06960" name=""/>
                          <pic:cNvPicPr/>
                        </pic:nvPicPr>
                        <pic:blipFill>
                          <a:blip r:embed="rId72"/>
                          <a:stretch>
                            <a:fillRect/>
                          </a:stretch>
                        </pic:blipFill>
                        <pic:spPr>
                          <a:xfrm>
                            <a:off x="0" y="0"/>
                            <a:ext cx="6491753" cy="307002"/>
                          </a:xfrm>
                          <a:prstGeom prst="rect">
                            <a:avLst/>
                          </a:prstGeom>
                        </pic:spPr>
                      </pic:pic>
                    </a:graphicData>
                  </a:graphic>
                </wp:inline>
              </w:drawing>
            </w:r>
          </w:p>
          <w:p w14:paraId="17A36B93" w14:textId="77777777" w:rsidR="00E6393E" w:rsidRDefault="00E6393E" w:rsidP="00E6393E">
            <w:pPr>
              <w:autoSpaceDE w:val="0"/>
              <w:autoSpaceDN w:val="0"/>
              <w:adjustRightInd w:val="0"/>
              <w:spacing w:before="0" w:after="0"/>
              <w:ind w:left="0"/>
              <w:rPr>
                <w:rFonts w:ascii="News Gothic GDB" w:hAnsi="News Gothic GDB"/>
                <w:bCs/>
                <w:szCs w:val="22"/>
              </w:rPr>
            </w:pPr>
            <w:r w:rsidRPr="00E6393E">
              <w:rPr>
                <w:rFonts w:ascii="News Gothic GDB" w:hAnsi="News Gothic GDB"/>
                <w:bCs/>
                <w:szCs w:val="22"/>
              </w:rPr>
              <w:t>Q: Are there any technical limitations that prevent the usage of TLS?</w:t>
            </w:r>
          </w:p>
          <w:p w14:paraId="6F45B56A" w14:textId="2D78E11C" w:rsidR="00BA482C" w:rsidRPr="00E6393E" w:rsidRDefault="00BA482C" w:rsidP="00E6393E">
            <w:pPr>
              <w:autoSpaceDE w:val="0"/>
              <w:autoSpaceDN w:val="0"/>
              <w:adjustRightInd w:val="0"/>
              <w:spacing w:before="0" w:after="0"/>
              <w:ind w:left="0"/>
              <w:rPr>
                <w:rFonts w:ascii="News Gothic GDB" w:hAnsi="News Gothic GDB"/>
                <w:bCs/>
                <w:szCs w:val="22"/>
              </w:rPr>
            </w:pPr>
            <w:r w:rsidRPr="00BA482C">
              <w:rPr>
                <w:rFonts w:ascii="News Gothic GDB" w:hAnsi="News Gothic GDB"/>
                <w:bCs/>
                <w:noProof/>
                <w:szCs w:val="22"/>
              </w:rPr>
              <w:drawing>
                <wp:inline distT="0" distB="0" distL="0" distR="0" wp14:anchorId="1160B528" wp14:editId="46128C08">
                  <wp:extent cx="6915150" cy="1193165"/>
                  <wp:effectExtent l="0" t="0" r="0" b="6985"/>
                  <wp:docPr id="186738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87946" name=""/>
                          <pic:cNvPicPr/>
                        </pic:nvPicPr>
                        <pic:blipFill>
                          <a:blip r:embed="rId73"/>
                          <a:stretch>
                            <a:fillRect/>
                          </a:stretch>
                        </pic:blipFill>
                        <pic:spPr>
                          <a:xfrm>
                            <a:off x="0" y="0"/>
                            <a:ext cx="6915150" cy="1193165"/>
                          </a:xfrm>
                          <a:prstGeom prst="rect">
                            <a:avLst/>
                          </a:prstGeom>
                        </pic:spPr>
                      </pic:pic>
                    </a:graphicData>
                  </a:graphic>
                </wp:inline>
              </w:drawing>
            </w:r>
          </w:p>
          <w:p w14:paraId="73629DB2" w14:textId="77777777" w:rsidR="00E6393E" w:rsidRDefault="00E6393E" w:rsidP="00E6393E">
            <w:pPr>
              <w:autoSpaceDE w:val="0"/>
              <w:autoSpaceDN w:val="0"/>
              <w:adjustRightInd w:val="0"/>
              <w:spacing w:before="0" w:after="0"/>
              <w:ind w:left="0"/>
              <w:rPr>
                <w:rFonts w:ascii="News Gothic GDB" w:hAnsi="News Gothic GDB"/>
                <w:bCs/>
                <w:szCs w:val="22"/>
              </w:rPr>
            </w:pPr>
            <w:r w:rsidRPr="00E6393E">
              <w:rPr>
                <w:rFonts w:ascii="News Gothic GDB" w:hAnsi="News Gothic GDB"/>
                <w:bCs/>
                <w:szCs w:val="22"/>
              </w:rPr>
              <w:t>Q: What version is in use? Can you provide evidence of this usage?</w:t>
            </w:r>
          </w:p>
          <w:p w14:paraId="49B3507E" w14:textId="3AC51C58" w:rsidR="007C1E54" w:rsidRPr="00E6393E" w:rsidRDefault="007C1E54" w:rsidP="00E6393E">
            <w:pPr>
              <w:autoSpaceDE w:val="0"/>
              <w:autoSpaceDN w:val="0"/>
              <w:adjustRightInd w:val="0"/>
              <w:spacing w:before="0" w:after="0"/>
              <w:ind w:left="0"/>
              <w:rPr>
                <w:rFonts w:ascii="News Gothic GDB" w:hAnsi="News Gothic GDB"/>
                <w:bCs/>
                <w:szCs w:val="22"/>
              </w:rPr>
            </w:pPr>
            <w:r>
              <w:rPr>
                <w:noProof/>
              </w:rPr>
              <w:drawing>
                <wp:inline distT="0" distB="0" distL="0" distR="0" wp14:anchorId="36DD1C8F" wp14:editId="5B9D6374">
                  <wp:extent cx="6915150" cy="4117975"/>
                  <wp:effectExtent l="0" t="0" r="0" b="0"/>
                  <wp:docPr id="20010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915150" cy="4117975"/>
                          </a:xfrm>
                          <a:prstGeom prst="rect">
                            <a:avLst/>
                          </a:prstGeom>
                          <a:noFill/>
                          <a:ln>
                            <a:noFill/>
                          </a:ln>
                        </pic:spPr>
                      </pic:pic>
                    </a:graphicData>
                  </a:graphic>
                </wp:inline>
              </w:drawing>
            </w:r>
          </w:p>
          <w:p w14:paraId="2948B7D1" w14:textId="77777777" w:rsidR="00E6393E" w:rsidRPr="00E6393E" w:rsidRDefault="00E6393E" w:rsidP="00E6393E">
            <w:pPr>
              <w:autoSpaceDE w:val="0"/>
              <w:autoSpaceDN w:val="0"/>
              <w:adjustRightInd w:val="0"/>
              <w:spacing w:before="0" w:after="0"/>
              <w:ind w:left="0"/>
              <w:rPr>
                <w:rFonts w:ascii="News Gothic GDB" w:hAnsi="News Gothic GDB"/>
                <w:bCs/>
                <w:szCs w:val="22"/>
              </w:rPr>
            </w:pPr>
            <w:r w:rsidRPr="00E6393E">
              <w:rPr>
                <w:rFonts w:ascii="News Gothic GDB" w:hAnsi="News Gothic GDB"/>
                <w:bCs/>
                <w:szCs w:val="22"/>
              </w:rPr>
              <w:t>Q: Is this recorded and reflected in the RAT?</w:t>
            </w:r>
          </w:p>
          <w:p w14:paraId="65C09408" w14:textId="77777777" w:rsidR="00E6393E" w:rsidRPr="00E6393E" w:rsidRDefault="00E6393E" w:rsidP="00E6393E">
            <w:pPr>
              <w:autoSpaceDE w:val="0"/>
              <w:autoSpaceDN w:val="0"/>
              <w:adjustRightInd w:val="0"/>
              <w:spacing w:before="0" w:after="0"/>
              <w:ind w:left="0"/>
              <w:rPr>
                <w:rFonts w:ascii="News Gothic GDB" w:hAnsi="News Gothic GDB"/>
                <w:bCs/>
                <w:szCs w:val="22"/>
              </w:rPr>
            </w:pPr>
          </w:p>
          <w:p w14:paraId="27FBDF35" w14:textId="77777777" w:rsidR="00E6393E" w:rsidRPr="00E6393E" w:rsidRDefault="00E6393E" w:rsidP="00E6393E">
            <w:pPr>
              <w:autoSpaceDE w:val="0"/>
              <w:autoSpaceDN w:val="0"/>
              <w:adjustRightInd w:val="0"/>
              <w:spacing w:before="0" w:after="0"/>
              <w:ind w:left="0"/>
              <w:rPr>
                <w:rFonts w:ascii="News Gothic GDB" w:hAnsi="News Gothic GDB"/>
                <w:bCs/>
                <w:szCs w:val="22"/>
              </w:rPr>
            </w:pPr>
            <w:r w:rsidRPr="00E6393E">
              <w:rPr>
                <w:rFonts w:ascii="News Gothic GDB" w:hAnsi="News Gothic GDB"/>
                <w:bCs/>
                <w:szCs w:val="22"/>
              </w:rPr>
              <w:t xml:space="preserve">For I-02, the connections between the 2 dedicated SCILA firewall clusters to SCILA servers is a justifiable reason for not encrypting. </w:t>
            </w:r>
          </w:p>
          <w:p w14:paraId="04AEC81A" w14:textId="77777777" w:rsidR="00E6393E" w:rsidRPr="00E6393E" w:rsidRDefault="00E6393E" w:rsidP="00E6393E">
            <w:pPr>
              <w:autoSpaceDE w:val="0"/>
              <w:autoSpaceDN w:val="0"/>
              <w:adjustRightInd w:val="0"/>
              <w:spacing w:before="0" w:after="0"/>
              <w:ind w:left="0"/>
              <w:rPr>
                <w:rFonts w:ascii="News Gothic GDB" w:hAnsi="News Gothic GDB"/>
                <w:bCs/>
                <w:szCs w:val="22"/>
              </w:rPr>
            </w:pPr>
            <w:r w:rsidRPr="00E6393E">
              <w:rPr>
                <w:rFonts w:ascii="News Gothic GDB" w:hAnsi="News Gothic GDB"/>
                <w:bCs/>
                <w:szCs w:val="22"/>
              </w:rPr>
              <w:t>Q: Was this however reflected in the application RAT?</w:t>
            </w:r>
          </w:p>
          <w:p w14:paraId="403F4ABD" w14:textId="213B4443" w:rsidR="00E6393E" w:rsidRPr="00E6393E" w:rsidRDefault="00FD684B" w:rsidP="00E6393E">
            <w:pPr>
              <w:autoSpaceDE w:val="0"/>
              <w:autoSpaceDN w:val="0"/>
              <w:adjustRightInd w:val="0"/>
              <w:spacing w:before="0" w:after="0"/>
              <w:ind w:left="0"/>
              <w:rPr>
                <w:rFonts w:ascii="News Gothic GDB" w:hAnsi="News Gothic GDB"/>
                <w:bCs/>
                <w:szCs w:val="22"/>
              </w:rPr>
            </w:pPr>
            <w:r w:rsidRPr="00FD684B">
              <w:rPr>
                <w:rFonts w:ascii="News Gothic GDB" w:hAnsi="News Gothic GDB"/>
                <w:bCs/>
                <w:noProof/>
                <w:szCs w:val="22"/>
              </w:rPr>
              <w:drawing>
                <wp:inline distT="0" distB="0" distL="0" distR="0" wp14:anchorId="79B676E8" wp14:editId="67FCA7CD">
                  <wp:extent cx="6915150" cy="317500"/>
                  <wp:effectExtent l="0" t="0" r="0" b="6350"/>
                  <wp:docPr id="195628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80899" name=""/>
                          <pic:cNvPicPr/>
                        </pic:nvPicPr>
                        <pic:blipFill>
                          <a:blip r:embed="rId75"/>
                          <a:stretch>
                            <a:fillRect/>
                          </a:stretch>
                        </pic:blipFill>
                        <pic:spPr>
                          <a:xfrm>
                            <a:off x="0" y="0"/>
                            <a:ext cx="6915150" cy="317500"/>
                          </a:xfrm>
                          <a:prstGeom prst="rect">
                            <a:avLst/>
                          </a:prstGeom>
                        </pic:spPr>
                      </pic:pic>
                    </a:graphicData>
                  </a:graphic>
                </wp:inline>
              </w:drawing>
            </w:r>
          </w:p>
          <w:p w14:paraId="5722FE77" w14:textId="77777777" w:rsidR="00E6393E" w:rsidRPr="00E6393E" w:rsidRDefault="00E6393E" w:rsidP="00E6393E">
            <w:pPr>
              <w:autoSpaceDE w:val="0"/>
              <w:autoSpaceDN w:val="0"/>
              <w:adjustRightInd w:val="0"/>
              <w:spacing w:before="0" w:after="0"/>
              <w:ind w:left="0"/>
              <w:rPr>
                <w:rFonts w:ascii="News Gothic GDB" w:hAnsi="News Gothic GDB"/>
                <w:bCs/>
                <w:szCs w:val="22"/>
              </w:rPr>
            </w:pPr>
            <w:r w:rsidRPr="00E6393E">
              <w:rPr>
                <w:rFonts w:ascii="News Gothic GDB" w:hAnsi="News Gothic GDB"/>
                <w:bCs/>
                <w:szCs w:val="22"/>
              </w:rPr>
              <w:t>Data-at-Rest:</w:t>
            </w:r>
          </w:p>
          <w:p w14:paraId="7488F1D8" w14:textId="77777777" w:rsidR="00E6393E" w:rsidRPr="00E6393E" w:rsidRDefault="00E6393E" w:rsidP="00E6393E">
            <w:pPr>
              <w:autoSpaceDE w:val="0"/>
              <w:autoSpaceDN w:val="0"/>
              <w:adjustRightInd w:val="0"/>
              <w:spacing w:before="0" w:after="0"/>
              <w:ind w:left="0"/>
              <w:rPr>
                <w:rFonts w:ascii="News Gothic GDB" w:hAnsi="News Gothic GDB"/>
                <w:bCs/>
                <w:szCs w:val="22"/>
              </w:rPr>
            </w:pPr>
            <w:r w:rsidRPr="00E6393E">
              <w:rPr>
                <w:rFonts w:ascii="News Gothic GDB" w:hAnsi="News Gothic GDB"/>
                <w:bCs/>
                <w:szCs w:val="22"/>
              </w:rPr>
              <w:t>Regarding the lack of disk encryption, the performance impact is a justifiable reason for not encrypting.</w:t>
            </w:r>
          </w:p>
          <w:p w14:paraId="4677C0AC" w14:textId="44B2EAC6" w:rsidR="0018486C" w:rsidRDefault="00E6393E" w:rsidP="00E6393E">
            <w:pPr>
              <w:autoSpaceDE w:val="0"/>
              <w:autoSpaceDN w:val="0"/>
              <w:adjustRightInd w:val="0"/>
              <w:spacing w:before="0" w:after="0"/>
              <w:ind w:left="0"/>
              <w:rPr>
                <w:rFonts w:ascii="News Gothic GDB" w:hAnsi="News Gothic GDB"/>
                <w:bCs/>
                <w:szCs w:val="22"/>
              </w:rPr>
            </w:pPr>
            <w:r w:rsidRPr="00E6393E">
              <w:rPr>
                <w:rFonts w:ascii="News Gothic GDB" w:hAnsi="News Gothic GDB"/>
                <w:bCs/>
                <w:szCs w:val="22"/>
              </w:rPr>
              <w:t>Q: Similar to the above point: was this reflected in the application RAT?</w:t>
            </w:r>
          </w:p>
          <w:p w14:paraId="33B8ACA6" w14:textId="304DE3DC" w:rsidR="0018486C" w:rsidRDefault="005E47E5" w:rsidP="007C4F51">
            <w:pPr>
              <w:autoSpaceDE w:val="0"/>
              <w:autoSpaceDN w:val="0"/>
              <w:adjustRightInd w:val="0"/>
              <w:spacing w:before="0" w:after="0"/>
              <w:ind w:left="0"/>
              <w:rPr>
                <w:rFonts w:ascii="News Gothic GDB" w:hAnsi="News Gothic GDB"/>
                <w:bCs/>
                <w:szCs w:val="22"/>
              </w:rPr>
            </w:pPr>
            <w:r w:rsidRPr="005E47E5">
              <w:rPr>
                <w:rFonts w:ascii="News Gothic GDB" w:hAnsi="News Gothic GDB"/>
                <w:bCs/>
                <w:noProof/>
                <w:szCs w:val="22"/>
              </w:rPr>
              <w:drawing>
                <wp:inline distT="0" distB="0" distL="0" distR="0" wp14:anchorId="372B3EF2" wp14:editId="111AA375">
                  <wp:extent cx="6887536" cy="314369"/>
                  <wp:effectExtent l="0" t="0" r="0" b="9525"/>
                  <wp:docPr id="24227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77074" name=""/>
                          <pic:cNvPicPr/>
                        </pic:nvPicPr>
                        <pic:blipFill>
                          <a:blip r:embed="rId76"/>
                          <a:stretch>
                            <a:fillRect/>
                          </a:stretch>
                        </pic:blipFill>
                        <pic:spPr>
                          <a:xfrm>
                            <a:off x="0" y="0"/>
                            <a:ext cx="6887536" cy="314369"/>
                          </a:xfrm>
                          <a:prstGeom prst="rect">
                            <a:avLst/>
                          </a:prstGeom>
                        </pic:spPr>
                      </pic:pic>
                    </a:graphicData>
                  </a:graphic>
                </wp:inline>
              </w:drawing>
            </w:r>
          </w:p>
          <w:p w14:paraId="6FDC3F21" w14:textId="77777777" w:rsidR="005E47E5" w:rsidRDefault="005E47E5" w:rsidP="007C4F51">
            <w:pPr>
              <w:autoSpaceDE w:val="0"/>
              <w:autoSpaceDN w:val="0"/>
              <w:adjustRightInd w:val="0"/>
              <w:spacing w:before="0" w:after="0"/>
              <w:ind w:left="0"/>
              <w:rPr>
                <w:rFonts w:ascii="News Gothic GDB" w:hAnsi="News Gothic GDB"/>
                <w:bCs/>
                <w:szCs w:val="22"/>
              </w:rPr>
            </w:pPr>
          </w:p>
          <w:p w14:paraId="6BED368A" w14:textId="77777777" w:rsidR="0097528A" w:rsidRDefault="0097528A" w:rsidP="007C4F51">
            <w:pPr>
              <w:autoSpaceDE w:val="0"/>
              <w:autoSpaceDN w:val="0"/>
              <w:adjustRightInd w:val="0"/>
              <w:spacing w:before="0" w:after="0"/>
              <w:ind w:left="0"/>
              <w:rPr>
                <w:rFonts w:ascii="News Gothic GDB" w:hAnsi="News Gothic GDB"/>
                <w:bCs/>
                <w:szCs w:val="22"/>
              </w:rPr>
            </w:pPr>
          </w:p>
          <w:p w14:paraId="12D24069" w14:textId="05E2DE39" w:rsidR="006B5332" w:rsidRPr="00876B37" w:rsidRDefault="00AB53D2" w:rsidP="007C4F51">
            <w:pPr>
              <w:autoSpaceDE w:val="0"/>
              <w:autoSpaceDN w:val="0"/>
              <w:adjustRightInd w:val="0"/>
              <w:spacing w:before="0" w:after="0"/>
              <w:ind w:left="0"/>
              <w:rPr>
                <w:rFonts w:ascii="News Gothic GDB" w:hAnsi="News Gothic GDB"/>
                <w:b/>
                <w:szCs w:val="22"/>
                <w:u w:val="single"/>
              </w:rPr>
            </w:pPr>
            <w:r w:rsidRPr="00876B37">
              <w:rPr>
                <w:rFonts w:ascii="News Gothic GDB" w:hAnsi="News Gothic GDB"/>
                <w:b/>
                <w:szCs w:val="22"/>
                <w:u w:val="single"/>
              </w:rPr>
              <w:t xml:space="preserve">AID017 CEF </w:t>
            </w:r>
          </w:p>
          <w:p w14:paraId="09C78EB5" w14:textId="5975A4DD" w:rsidR="00CF552E" w:rsidRPr="006F0A66" w:rsidRDefault="00CF552E" w:rsidP="006F0A66">
            <w:pPr>
              <w:pStyle w:val="ListParagraph"/>
              <w:numPr>
                <w:ilvl w:val="0"/>
                <w:numId w:val="21"/>
              </w:numPr>
              <w:autoSpaceDE w:val="0"/>
              <w:autoSpaceDN w:val="0"/>
              <w:adjustRightInd w:val="0"/>
              <w:spacing w:before="0" w:after="0"/>
              <w:rPr>
                <w:rFonts w:ascii="News Gothic GDB" w:hAnsi="News Gothic GDB"/>
                <w:bCs/>
                <w:szCs w:val="22"/>
              </w:rPr>
            </w:pPr>
            <w:r>
              <w:rPr>
                <w:rFonts w:ascii="News Gothic GDB" w:hAnsi="News Gothic GDB"/>
                <w:bCs/>
                <w:szCs w:val="22"/>
              </w:rPr>
              <w:t>Key Management Procedures</w:t>
            </w:r>
            <w:r w:rsidR="00D0160F">
              <w:rPr>
                <w:rFonts w:ascii="News Gothic GDB" w:hAnsi="News Gothic GDB"/>
                <w:bCs/>
                <w:szCs w:val="22"/>
              </w:rPr>
              <w:br/>
            </w:r>
            <w:r w:rsidR="00320960" w:rsidRPr="00320960">
              <w:rPr>
                <w:rFonts w:ascii="News Gothic GDB" w:hAnsi="News Gothic GDB"/>
                <w:bCs/>
                <w:noProof/>
                <w:szCs w:val="22"/>
              </w:rPr>
              <w:drawing>
                <wp:inline distT="0" distB="0" distL="0" distR="0" wp14:anchorId="1F302819" wp14:editId="6848C7A0">
                  <wp:extent cx="5517030" cy="4000500"/>
                  <wp:effectExtent l="0" t="0" r="7620" b="0"/>
                  <wp:docPr id="146606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61666" name=""/>
                          <pic:cNvPicPr/>
                        </pic:nvPicPr>
                        <pic:blipFill>
                          <a:blip r:embed="rId77"/>
                          <a:stretch>
                            <a:fillRect/>
                          </a:stretch>
                        </pic:blipFill>
                        <pic:spPr>
                          <a:xfrm>
                            <a:off x="0" y="0"/>
                            <a:ext cx="5519594" cy="4002359"/>
                          </a:xfrm>
                          <a:prstGeom prst="rect">
                            <a:avLst/>
                          </a:prstGeom>
                        </pic:spPr>
                      </pic:pic>
                    </a:graphicData>
                  </a:graphic>
                </wp:inline>
              </w:drawing>
            </w:r>
            <w:r w:rsidR="00352C2D" w:rsidRPr="006F0A66">
              <w:rPr>
                <w:rFonts w:ascii="News Gothic GDB" w:hAnsi="News Gothic GDB"/>
                <w:bCs/>
                <w:szCs w:val="22"/>
              </w:rPr>
              <w:br/>
              <w:t xml:space="preserve">Excerpt from </w:t>
            </w:r>
            <w:r w:rsidR="00B4281D" w:rsidRPr="006F0A66">
              <w:rPr>
                <w:rFonts w:ascii="News Gothic GDB" w:hAnsi="News Gothic GDB"/>
                <w:bCs/>
                <w:szCs w:val="22"/>
              </w:rPr>
              <w:t>SC_CEF_AID017_v4.3.docx</w:t>
            </w:r>
            <w:r w:rsidR="00B4281D" w:rsidRPr="006F0A66">
              <w:rPr>
                <w:rFonts w:ascii="News Gothic GDB" w:hAnsi="News Gothic GDB"/>
                <w:bCs/>
                <w:szCs w:val="22"/>
              </w:rPr>
              <w:br/>
            </w:r>
            <w:r w:rsidR="00AD52B3" w:rsidRPr="00AD52B3">
              <w:rPr>
                <w:noProof/>
              </w:rPr>
              <w:drawing>
                <wp:inline distT="0" distB="0" distL="0" distR="0" wp14:anchorId="30402D8D" wp14:editId="1AA9F6C4">
                  <wp:extent cx="5526298" cy="2809836"/>
                  <wp:effectExtent l="0" t="0" r="0" b="0"/>
                  <wp:docPr id="66780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09972" name=""/>
                          <pic:cNvPicPr/>
                        </pic:nvPicPr>
                        <pic:blipFill>
                          <a:blip r:embed="rId78"/>
                          <a:stretch>
                            <a:fillRect/>
                          </a:stretch>
                        </pic:blipFill>
                        <pic:spPr>
                          <a:xfrm>
                            <a:off x="0" y="0"/>
                            <a:ext cx="5534808" cy="2814163"/>
                          </a:xfrm>
                          <a:prstGeom prst="rect">
                            <a:avLst/>
                          </a:prstGeom>
                        </pic:spPr>
                      </pic:pic>
                    </a:graphicData>
                  </a:graphic>
                </wp:inline>
              </w:drawing>
            </w:r>
            <w:r w:rsidR="0079529D" w:rsidRPr="006F0A66">
              <w:rPr>
                <w:rFonts w:ascii="News Gothic GDB" w:hAnsi="News Gothic GDB"/>
                <w:bCs/>
                <w:szCs w:val="22"/>
              </w:rPr>
              <w:br/>
            </w:r>
            <w:r w:rsidR="0079529D" w:rsidRPr="0079529D">
              <w:rPr>
                <w:noProof/>
              </w:rPr>
              <w:drawing>
                <wp:inline distT="0" distB="0" distL="0" distR="0" wp14:anchorId="4490B382" wp14:editId="4F819B5A">
                  <wp:extent cx="5491480" cy="2073599"/>
                  <wp:effectExtent l="0" t="0" r="0" b="3175"/>
                  <wp:docPr id="185265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56868" name=""/>
                          <pic:cNvPicPr/>
                        </pic:nvPicPr>
                        <pic:blipFill rotWithShape="1">
                          <a:blip r:embed="rId79"/>
                          <a:srcRect t="23538"/>
                          <a:stretch/>
                        </pic:blipFill>
                        <pic:spPr bwMode="auto">
                          <a:xfrm>
                            <a:off x="0" y="0"/>
                            <a:ext cx="5510985" cy="2080964"/>
                          </a:xfrm>
                          <a:prstGeom prst="rect">
                            <a:avLst/>
                          </a:prstGeom>
                          <a:ln>
                            <a:noFill/>
                          </a:ln>
                          <a:extLst>
                            <a:ext uri="{53640926-AAD7-44D8-BBD7-CCE9431645EC}">
                              <a14:shadowObscured xmlns:a14="http://schemas.microsoft.com/office/drawing/2010/main"/>
                            </a:ext>
                          </a:extLst>
                        </pic:spPr>
                      </pic:pic>
                    </a:graphicData>
                  </a:graphic>
                </wp:inline>
              </w:drawing>
            </w:r>
            <w:r w:rsidR="00823616" w:rsidRPr="006F0A66">
              <w:rPr>
                <w:rFonts w:ascii="News Gothic GDB" w:hAnsi="News Gothic GDB"/>
                <w:bCs/>
                <w:szCs w:val="22"/>
              </w:rPr>
              <w:br/>
            </w:r>
            <w:r w:rsidR="00823616" w:rsidRPr="00823616">
              <w:rPr>
                <w:noProof/>
              </w:rPr>
              <w:drawing>
                <wp:inline distT="0" distB="0" distL="0" distR="0" wp14:anchorId="019FB1E8" wp14:editId="218FE81D">
                  <wp:extent cx="5506025" cy="312756"/>
                  <wp:effectExtent l="0" t="0" r="0" b="0"/>
                  <wp:docPr id="28306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67938" name=""/>
                          <pic:cNvPicPr/>
                        </pic:nvPicPr>
                        <pic:blipFill rotWithShape="1">
                          <a:blip r:embed="rId80"/>
                          <a:srcRect t="70822"/>
                          <a:stretch/>
                        </pic:blipFill>
                        <pic:spPr bwMode="auto">
                          <a:xfrm>
                            <a:off x="0" y="0"/>
                            <a:ext cx="5565853" cy="316154"/>
                          </a:xfrm>
                          <a:prstGeom prst="rect">
                            <a:avLst/>
                          </a:prstGeom>
                          <a:ln>
                            <a:noFill/>
                          </a:ln>
                          <a:extLst>
                            <a:ext uri="{53640926-AAD7-44D8-BBD7-CCE9431645EC}">
                              <a14:shadowObscured xmlns:a14="http://schemas.microsoft.com/office/drawing/2010/main"/>
                            </a:ext>
                          </a:extLst>
                        </pic:spPr>
                      </pic:pic>
                    </a:graphicData>
                  </a:graphic>
                </wp:inline>
              </w:drawing>
            </w:r>
            <w:r w:rsidR="00C1787B" w:rsidRPr="006F0A66">
              <w:rPr>
                <w:rFonts w:ascii="News Gothic GDB" w:hAnsi="News Gothic GDB"/>
                <w:bCs/>
                <w:szCs w:val="22"/>
              </w:rPr>
              <w:br/>
            </w:r>
            <w:r w:rsidR="006F0A66">
              <w:rPr>
                <w:rFonts w:ascii="News Gothic GDB" w:hAnsi="News Gothic GDB"/>
                <w:b/>
                <w:bCs/>
                <w:szCs w:val="22"/>
                <w:u w:val="single"/>
              </w:rPr>
              <w:t>No details mentioned, supposedly due to low confidentiality requirements of transmitted data objects.</w:t>
            </w:r>
          </w:p>
          <w:p w14:paraId="1C39E8C5" w14:textId="77777777" w:rsidR="00320960" w:rsidRDefault="00320960" w:rsidP="008E27CA">
            <w:pPr>
              <w:autoSpaceDE w:val="0"/>
              <w:autoSpaceDN w:val="0"/>
              <w:adjustRightInd w:val="0"/>
              <w:spacing w:before="0" w:after="0"/>
              <w:rPr>
                <w:rFonts w:ascii="News Gothic GDB" w:hAnsi="News Gothic GDB"/>
                <w:bCs/>
                <w:szCs w:val="22"/>
              </w:rPr>
            </w:pPr>
          </w:p>
          <w:p w14:paraId="1D31BEE7" w14:textId="2C3F9180" w:rsidR="00320960" w:rsidRDefault="00320960" w:rsidP="00320960">
            <w:pPr>
              <w:autoSpaceDE w:val="0"/>
              <w:autoSpaceDN w:val="0"/>
              <w:adjustRightInd w:val="0"/>
              <w:spacing w:before="0" w:after="0"/>
              <w:ind w:left="0"/>
              <w:rPr>
                <w:rFonts w:ascii="News Gothic GDB" w:hAnsi="News Gothic GDB"/>
                <w:bCs/>
                <w:szCs w:val="22"/>
              </w:rPr>
            </w:pPr>
            <w:r>
              <w:rPr>
                <w:rFonts w:ascii="News Gothic GDB" w:hAnsi="News Gothic GDB"/>
                <w:bCs/>
                <w:szCs w:val="22"/>
              </w:rPr>
              <w:t>F</w:t>
            </w:r>
            <w:commentRangeStart w:id="16"/>
            <w:r>
              <w:rPr>
                <w:rFonts w:ascii="News Gothic GDB" w:hAnsi="News Gothic GDB"/>
                <w:bCs/>
                <w:szCs w:val="22"/>
              </w:rPr>
              <w:t>ollow up questions:</w:t>
            </w:r>
            <w:commentRangeEnd w:id="16"/>
            <w:r w:rsidR="00434D1D">
              <w:rPr>
                <w:rStyle w:val="CommentReference"/>
                <w:rFonts w:ascii="News Gothic GDB" w:hAnsi="News Gothic GDB"/>
                <w:bCs/>
                <w:sz w:val="22"/>
                <w:szCs w:val="22"/>
              </w:rPr>
              <w:commentReference w:id="16"/>
            </w:r>
          </w:p>
          <w:p w14:paraId="748E2529" w14:textId="77777777" w:rsidR="00A731C5" w:rsidRDefault="00F63240" w:rsidP="00F63240">
            <w:pPr>
              <w:pStyle w:val="ListParagraph"/>
              <w:numPr>
                <w:ilvl w:val="0"/>
                <w:numId w:val="21"/>
              </w:numPr>
              <w:autoSpaceDE w:val="0"/>
              <w:autoSpaceDN w:val="0"/>
              <w:adjustRightInd w:val="0"/>
              <w:rPr>
                <w:rFonts w:ascii="News Gothic GDB" w:hAnsi="News Gothic GDB"/>
                <w:bCs/>
                <w:szCs w:val="22"/>
                <w:lang w:val="en-GB"/>
              </w:rPr>
            </w:pPr>
            <w:r w:rsidRPr="00F63240">
              <w:rPr>
                <w:rFonts w:ascii="News Gothic GDB" w:hAnsi="News Gothic GDB"/>
                <w:bCs/>
                <w:szCs w:val="22"/>
                <w:lang w:val="en-GB"/>
              </w:rPr>
              <w:t>Q: What are their individual confidentiality levels? Please identify these and the</w:t>
            </w:r>
            <w:r w:rsidR="005C2006">
              <w:rPr>
                <w:rFonts w:ascii="News Gothic GDB" w:hAnsi="News Gothic GDB"/>
                <w:bCs/>
                <w:szCs w:val="22"/>
                <w:lang w:val="en-GB"/>
              </w:rPr>
              <w:t xml:space="preserve"> </w:t>
            </w:r>
            <w:r w:rsidRPr="00F63240">
              <w:rPr>
                <w:rFonts w:ascii="News Gothic GDB" w:hAnsi="News Gothic GDB"/>
                <w:bCs/>
                <w:szCs w:val="22"/>
                <w:lang w:val="en-GB"/>
              </w:rPr>
              <w:t>corresponding encryption measures employed</w:t>
            </w:r>
            <w:r w:rsidR="005C2006">
              <w:rPr>
                <w:rFonts w:ascii="News Gothic GDB" w:hAnsi="News Gothic GDB"/>
                <w:bCs/>
                <w:szCs w:val="22"/>
                <w:lang w:val="en-GB"/>
              </w:rPr>
              <w:t>.</w:t>
            </w:r>
          </w:p>
          <w:p w14:paraId="0AC13FFB" w14:textId="4BF0EBAD" w:rsidR="00F63240" w:rsidRDefault="00A731C5" w:rsidP="00F63240">
            <w:pPr>
              <w:pStyle w:val="ListParagraph"/>
              <w:numPr>
                <w:ilvl w:val="0"/>
                <w:numId w:val="21"/>
              </w:numPr>
              <w:autoSpaceDE w:val="0"/>
              <w:autoSpaceDN w:val="0"/>
              <w:adjustRightInd w:val="0"/>
              <w:rPr>
                <w:rFonts w:ascii="News Gothic GDB" w:hAnsi="News Gothic GDB"/>
                <w:bCs/>
                <w:szCs w:val="22"/>
                <w:lang w:val="en-GB"/>
              </w:rPr>
            </w:pPr>
            <w:r>
              <w:rPr>
                <w:rFonts w:ascii="News Gothic GDB" w:hAnsi="News Gothic GDB"/>
                <w:bCs/>
                <w:szCs w:val="22"/>
                <w:lang w:val="en-GB"/>
              </w:rPr>
              <w:t xml:space="preserve">A: </w:t>
            </w:r>
            <w:r w:rsidR="005C2006">
              <w:rPr>
                <w:rFonts w:ascii="News Gothic GDB" w:hAnsi="News Gothic GDB"/>
                <w:bCs/>
                <w:szCs w:val="22"/>
                <w:lang w:val="en-GB"/>
              </w:rPr>
              <w:t>All data objects are listed as public data, hence not requiring an</w:t>
            </w:r>
            <w:r w:rsidR="00854958">
              <w:rPr>
                <w:rFonts w:ascii="News Gothic GDB" w:hAnsi="News Gothic GDB"/>
                <w:bCs/>
                <w:szCs w:val="22"/>
                <w:lang w:val="en-GB"/>
              </w:rPr>
              <w:t>y encryption for the outside connections.</w:t>
            </w:r>
          </w:p>
          <w:p w14:paraId="55B9E3DF" w14:textId="53157B0D" w:rsidR="00A731C5" w:rsidRPr="00A731C5" w:rsidRDefault="00A731C5" w:rsidP="00026472">
            <w:pPr>
              <w:pStyle w:val="ListParagraph"/>
              <w:numPr>
                <w:ilvl w:val="0"/>
                <w:numId w:val="21"/>
              </w:numPr>
              <w:autoSpaceDE w:val="0"/>
              <w:autoSpaceDN w:val="0"/>
              <w:adjustRightInd w:val="0"/>
              <w:rPr>
                <w:rFonts w:ascii="News Gothic GDB" w:hAnsi="News Gothic GDB"/>
                <w:bCs/>
                <w:szCs w:val="22"/>
                <w:lang w:val="en-GB"/>
              </w:rPr>
            </w:pPr>
            <w:r w:rsidRPr="00A731C5">
              <w:rPr>
                <w:rFonts w:ascii="News Gothic GDB" w:hAnsi="News Gothic GDB"/>
                <w:bCs/>
                <w:szCs w:val="22"/>
                <w:lang w:val="en-GB"/>
              </w:rPr>
              <w:t>Q: Have these been reviewed for 2025? If not, please provide evidence of all measures and their review in 2024.</w:t>
            </w:r>
            <w:r>
              <w:rPr>
                <w:rFonts w:ascii="News Gothic GDB" w:hAnsi="News Gothic GDB"/>
                <w:bCs/>
                <w:szCs w:val="22"/>
                <w:lang w:val="en-GB"/>
              </w:rPr>
              <w:t xml:space="preserve"> </w:t>
            </w:r>
            <w:r w:rsidRPr="00A731C5">
              <w:rPr>
                <w:rFonts w:ascii="News Gothic GDB" w:hAnsi="News Gothic GDB"/>
                <w:bCs/>
                <w:szCs w:val="22"/>
                <w:lang w:val="en-GB"/>
              </w:rPr>
              <w:t>This was initially requested as part of our email on 06.06. – but has not been delivered yet.</w:t>
            </w:r>
          </w:p>
          <w:p w14:paraId="563125D3" w14:textId="0AA1F9CA" w:rsidR="00CF552E" w:rsidRDefault="05B1FBC2" w:rsidP="7DFAED75">
            <w:pPr>
              <w:pStyle w:val="ListParagraph"/>
              <w:numPr>
                <w:ilvl w:val="0"/>
                <w:numId w:val="21"/>
              </w:numPr>
              <w:autoSpaceDE w:val="0"/>
              <w:autoSpaceDN w:val="0"/>
              <w:adjustRightInd w:val="0"/>
              <w:rPr>
                <w:rFonts w:ascii="News Gothic GDB" w:hAnsi="News Gothic GDB"/>
                <w:lang w:val="en-GB"/>
              </w:rPr>
            </w:pPr>
            <w:r w:rsidRPr="7DFAED75">
              <w:rPr>
                <w:rFonts w:ascii="News Gothic GDB" w:hAnsi="News Gothic GDB"/>
                <w:lang w:val="en-GB"/>
              </w:rPr>
              <w:t xml:space="preserve">A: We did not review the cryptographic measures because we do not define cryptographic measures by </w:t>
            </w:r>
            <w:r w:rsidR="5A7B6F8B" w:rsidRPr="7DFAED75">
              <w:rPr>
                <w:rFonts w:ascii="News Gothic GDB" w:hAnsi="News Gothic GDB"/>
                <w:lang w:val="en-GB"/>
              </w:rPr>
              <w:t>ourselves</w:t>
            </w:r>
            <w:r w:rsidRPr="7DFAED75">
              <w:rPr>
                <w:rFonts w:ascii="News Gothic GDB" w:hAnsi="News Gothic GDB"/>
                <w:lang w:val="en-GB"/>
              </w:rPr>
              <w:t>; these are defined by the data sources an we do not have any influence on that. Our internal data – (in rest and in use) – is not encrypted because of the low-latency requirements and also because of the public nature of the data.</w:t>
            </w:r>
          </w:p>
          <w:p w14:paraId="492FEE6E" w14:textId="27596186" w:rsidR="00A731C5" w:rsidRPr="00A731C5" w:rsidRDefault="4236CD47" w:rsidP="7A32E7E9">
            <w:pPr>
              <w:pStyle w:val="ListParagraph"/>
              <w:numPr>
                <w:ilvl w:val="0"/>
                <w:numId w:val="21"/>
              </w:numPr>
              <w:autoSpaceDE w:val="0"/>
              <w:autoSpaceDN w:val="0"/>
              <w:adjustRightInd w:val="0"/>
              <w:rPr>
                <w:rFonts w:ascii="News Gothic GDB" w:hAnsi="News Gothic GDB"/>
                <w:lang w:val="en-GB"/>
              </w:rPr>
            </w:pPr>
            <w:r w:rsidRPr="008B27BE">
              <w:rPr>
                <w:rFonts w:ascii="News Gothic GDB" w:hAnsi="News Gothic GDB"/>
                <w:b/>
                <w:bCs/>
                <w:highlight w:val="green"/>
                <w:u w:val="single"/>
                <w:lang w:val="en-GB"/>
              </w:rPr>
              <w:t>OK –</w:t>
            </w:r>
            <w:r w:rsidRPr="7A32E7E9">
              <w:rPr>
                <w:rFonts w:ascii="News Gothic GDB" w:hAnsi="News Gothic GDB"/>
                <w:b/>
                <w:bCs/>
                <w:u w:val="single"/>
                <w:lang w:val="en-GB"/>
              </w:rPr>
              <w:t xml:space="preserve"> no further tests required.</w:t>
            </w:r>
          </w:p>
          <w:p w14:paraId="5F222845" w14:textId="76B34CAB" w:rsidR="00B23E89" w:rsidRPr="001D162F" w:rsidRDefault="00B23E89" w:rsidP="00CF552E">
            <w:pPr>
              <w:autoSpaceDE w:val="0"/>
              <w:autoSpaceDN w:val="0"/>
              <w:adjustRightInd w:val="0"/>
              <w:spacing w:before="0" w:after="0"/>
              <w:ind w:left="0"/>
              <w:rPr>
                <w:rFonts w:ascii="News Gothic GDB" w:hAnsi="News Gothic GDB"/>
                <w:bCs/>
                <w:szCs w:val="22"/>
              </w:rPr>
            </w:pPr>
          </w:p>
        </w:tc>
        <w:tc>
          <w:tcPr>
            <w:tcW w:w="762" w:type="dxa"/>
          </w:tcPr>
          <w:p w14:paraId="3C6FC6D8" w14:textId="77777777" w:rsidR="0031401F" w:rsidRPr="00EB65F9" w:rsidRDefault="0031401F">
            <w:pPr>
              <w:spacing w:before="0" w:after="0"/>
              <w:ind w:left="0"/>
              <w:jc w:val="both"/>
              <w:rPr>
                <w:rFonts w:ascii="News Gothic GDB" w:hAnsi="News Gothic GDB"/>
                <w:b/>
                <w:bCs/>
                <w:lang w:val="en-GB"/>
              </w:rPr>
            </w:pPr>
          </w:p>
        </w:tc>
      </w:tr>
      <w:tr w:rsidR="002C24BB" w:rsidRPr="001D162F" w14:paraId="7F90DABC" w14:textId="77777777" w:rsidTr="607DF81B">
        <w:trPr>
          <w:trHeight w:val="539"/>
        </w:trPr>
        <w:tc>
          <w:tcPr>
            <w:tcW w:w="540" w:type="dxa"/>
          </w:tcPr>
          <w:p w14:paraId="61B46A75" w14:textId="47C37343" w:rsidR="00F24C70" w:rsidRPr="001D162F" w:rsidRDefault="00F24C70">
            <w:pPr>
              <w:spacing w:before="0" w:after="0"/>
              <w:ind w:left="0"/>
              <w:jc w:val="both"/>
              <w:rPr>
                <w:rFonts w:ascii="News Gothic GDB" w:hAnsi="News Gothic GDB"/>
                <w:b/>
                <w:szCs w:val="22"/>
              </w:rPr>
            </w:pPr>
            <w:r w:rsidRPr="001D162F">
              <w:rPr>
                <w:rFonts w:ascii="News Gothic GDB" w:hAnsi="News Gothic GDB"/>
                <w:b/>
                <w:szCs w:val="22"/>
              </w:rPr>
              <w:t>TP4</w:t>
            </w:r>
          </w:p>
        </w:tc>
        <w:tc>
          <w:tcPr>
            <w:tcW w:w="9808" w:type="dxa"/>
          </w:tcPr>
          <w:p w14:paraId="783E26E6" w14:textId="4AD4B6EB" w:rsidR="00120FE6" w:rsidRPr="001D162F" w:rsidRDefault="00120FE6" w:rsidP="00120FE6">
            <w:pPr>
              <w:autoSpaceDE w:val="0"/>
              <w:autoSpaceDN w:val="0"/>
              <w:adjustRightInd w:val="0"/>
              <w:spacing w:before="0" w:after="0"/>
              <w:ind w:left="0"/>
              <w:jc w:val="both"/>
              <w:rPr>
                <w:rFonts w:ascii="News Gothic GDB" w:hAnsi="News Gothic GDB"/>
                <w:b/>
                <w:szCs w:val="22"/>
              </w:rPr>
            </w:pPr>
            <w:r w:rsidRPr="001D162F">
              <w:rPr>
                <w:rFonts w:ascii="News Gothic GDB" w:hAnsi="News Gothic GDB"/>
                <w:b/>
                <w:szCs w:val="22"/>
              </w:rPr>
              <w:t xml:space="preserve">4.1 DE/OE: IT security operation risks </w:t>
            </w:r>
          </w:p>
          <w:p w14:paraId="036732F4" w14:textId="77777777" w:rsidR="00120FE6" w:rsidRPr="001D162F" w:rsidRDefault="00120FE6" w:rsidP="00120FE6">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xml:space="preserve">-- Inspect the access rights granted to the application and verify the access rights are granted on a need-to-know/need-to-have basis. </w:t>
            </w:r>
          </w:p>
          <w:p w14:paraId="6C76779C" w14:textId="2532A548" w:rsidR="00A9590B" w:rsidRDefault="00A31F51" w:rsidP="00A9590B">
            <w:pPr>
              <w:autoSpaceDE w:val="0"/>
              <w:autoSpaceDN w:val="0"/>
              <w:adjustRightInd w:val="0"/>
              <w:spacing w:before="0" w:after="0"/>
              <w:ind w:left="0"/>
              <w:jc w:val="both"/>
              <w:rPr>
                <w:rFonts w:ascii="News Gothic GDB" w:hAnsi="News Gothic GDB"/>
              </w:rPr>
            </w:pPr>
            <w:r w:rsidRPr="29D7B23E">
              <w:rPr>
                <w:rFonts w:ascii="News Gothic GDB" w:hAnsi="News Gothic GDB"/>
              </w:rPr>
              <w:t>-- Examination of Authorization Concept (AC)</w:t>
            </w:r>
          </w:p>
          <w:p w14:paraId="6EEFD901" w14:textId="2E5384C1" w:rsidR="001D7E83" w:rsidRDefault="001D7E83" w:rsidP="00A9590B">
            <w:pPr>
              <w:autoSpaceDE w:val="0"/>
              <w:autoSpaceDN w:val="0"/>
              <w:adjustRightInd w:val="0"/>
              <w:spacing w:before="0" w:after="0"/>
              <w:ind w:left="0"/>
              <w:jc w:val="both"/>
              <w:rPr>
                <w:rFonts w:ascii="News Gothic GDB" w:hAnsi="News Gothic GDB"/>
              </w:rPr>
            </w:pPr>
          </w:p>
          <w:p w14:paraId="73F77F51" w14:textId="52E2197F" w:rsidR="001D7E83" w:rsidRDefault="0ED7F837" w:rsidP="00A9590B">
            <w:pPr>
              <w:autoSpaceDE w:val="0"/>
              <w:autoSpaceDN w:val="0"/>
              <w:adjustRightInd w:val="0"/>
              <w:spacing w:before="0" w:after="0"/>
              <w:ind w:left="0"/>
              <w:jc w:val="both"/>
              <w:rPr>
                <w:rFonts w:ascii="News Gothic GDB" w:hAnsi="News Gothic GDB"/>
              </w:rPr>
            </w:pPr>
            <w:r w:rsidRPr="7DFAED75">
              <w:rPr>
                <w:rFonts w:ascii="News Gothic GDB" w:hAnsi="News Gothic GDB"/>
              </w:rPr>
              <w:t xml:space="preserve">Sources of documents – </w:t>
            </w:r>
            <w:r w:rsidR="3960C964" w:rsidRPr="7DFAED75">
              <w:rPr>
                <w:rFonts w:ascii="News Gothic GDB" w:hAnsi="News Gothic GDB"/>
              </w:rPr>
              <w:t>Security Documents and Authorization Concepts</w:t>
            </w:r>
          </w:p>
          <w:p w14:paraId="47767BB5" w14:textId="0A7605A6" w:rsidR="001D7E83" w:rsidRDefault="0ED7F837" w:rsidP="7DFAED75">
            <w:pPr>
              <w:autoSpaceDE w:val="0"/>
              <w:autoSpaceDN w:val="0"/>
              <w:adjustRightInd w:val="0"/>
              <w:spacing w:before="0" w:after="0"/>
              <w:ind w:left="0"/>
              <w:jc w:val="both"/>
              <w:rPr>
                <w:rFonts w:ascii="News Gothic GDB" w:eastAsia="News Gothic GDB" w:hAnsi="News Gothic GDB" w:cs="News Gothic GDB"/>
                <w:szCs w:val="22"/>
                <w:lang w:val="en-GB"/>
              </w:rPr>
            </w:pPr>
            <w:r w:rsidRPr="7DFAED75">
              <w:rPr>
                <w:rFonts w:ascii="News Gothic GDB" w:hAnsi="News Gothic GDB"/>
              </w:rPr>
              <w:t xml:space="preserve">AID 1064: </w:t>
            </w:r>
            <w:hyperlink r:id="rId81">
              <w:r w:rsidR="27CFA0CC" w:rsidRPr="7DFAED75">
                <w:rPr>
                  <w:rStyle w:val="Hyperlink"/>
                  <w:rFonts w:ascii="News Gothic GDB" w:eastAsia="News Gothic GDB" w:hAnsi="News Gothic GDB" w:cs="News Gothic GDB"/>
                  <w:lang w:val="en-GB"/>
                </w:rPr>
                <w:t>Authorisation Concept</w:t>
              </w:r>
            </w:hyperlink>
            <w:r w:rsidR="7B421673" w:rsidRPr="7DFAED75">
              <w:rPr>
                <w:rFonts w:ascii="News Gothic GDB" w:eastAsia="News Gothic GDB" w:hAnsi="News Gothic GDB" w:cs="News Gothic GDB"/>
                <w:lang w:val="en-GB"/>
              </w:rPr>
              <w:t xml:space="preserve"> and </w:t>
            </w:r>
            <w:hyperlink r:id="rId82">
              <w:r w:rsidR="7DE009EA" w:rsidRPr="7DFAED75">
                <w:rPr>
                  <w:rStyle w:val="Hyperlink"/>
                  <w:rFonts w:ascii="News Gothic GDB" w:eastAsia="News Gothic GDB" w:hAnsi="News Gothic GDB" w:cs="News Gothic GDB"/>
                  <w:szCs w:val="22"/>
                  <w:lang w:val="en-GB"/>
                </w:rPr>
                <w:t>AID1064_Security_Documentation_PKI DBAG_v1.5 (1).docx</w:t>
              </w:r>
            </w:hyperlink>
          </w:p>
          <w:p w14:paraId="50AF376D" w14:textId="426766FB" w:rsidR="001D7E83" w:rsidRDefault="0ED7F837" w:rsidP="7DFAED75">
            <w:pPr>
              <w:autoSpaceDE w:val="0"/>
              <w:autoSpaceDN w:val="0"/>
              <w:adjustRightInd w:val="0"/>
              <w:spacing w:before="0" w:after="0"/>
              <w:ind w:left="0"/>
              <w:jc w:val="both"/>
              <w:rPr>
                <w:rFonts w:ascii="News Gothic GDB" w:eastAsia="News Gothic GDB" w:hAnsi="News Gothic GDB" w:cs="News Gothic GDB"/>
                <w:szCs w:val="22"/>
                <w:lang w:val="en-GB"/>
              </w:rPr>
            </w:pPr>
            <w:r w:rsidRPr="7DFAED75">
              <w:rPr>
                <w:rFonts w:ascii="News Gothic GDB" w:hAnsi="News Gothic GDB"/>
              </w:rPr>
              <w:t>AID 1065:</w:t>
            </w:r>
            <w:hyperlink r:id="rId83">
              <w:r w:rsidR="3E340A21" w:rsidRPr="7DFAED75">
                <w:rPr>
                  <w:rStyle w:val="Hyperlink"/>
                  <w:rFonts w:ascii="News Gothic GDB" w:eastAsia="News Gothic GDB" w:hAnsi="News Gothic GDB" w:cs="News Gothic GDB"/>
                  <w:lang w:val="en-GB"/>
                </w:rPr>
                <w:t>Authorisation Concept</w:t>
              </w:r>
            </w:hyperlink>
            <w:r w:rsidR="795985EC" w:rsidRPr="7DFAED75">
              <w:rPr>
                <w:rFonts w:ascii="News Gothic GDB" w:eastAsia="News Gothic GDB" w:hAnsi="News Gothic GDB" w:cs="News Gothic GDB"/>
                <w:lang w:val="en-GB"/>
              </w:rPr>
              <w:t xml:space="preserve"> and</w:t>
            </w:r>
            <w:r w:rsidR="30BB1DE4" w:rsidRPr="7DFAED75">
              <w:rPr>
                <w:rFonts w:ascii="News Gothic GDB" w:eastAsia="News Gothic GDB" w:hAnsi="News Gothic GDB" w:cs="News Gothic GDB"/>
                <w:lang w:val="en-GB"/>
              </w:rPr>
              <w:t xml:space="preserve"> </w:t>
            </w:r>
            <w:hyperlink r:id="rId84">
              <w:r w:rsidR="30BB1DE4" w:rsidRPr="7DFAED75">
                <w:rPr>
                  <w:rStyle w:val="Hyperlink"/>
                  <w:rFonts w:ascii="News Gothic GDB" w:eastAsia="News Gothic GDB" w:hAnsi="News Gothic GDB" w:cs="News Gothic GDB"/>
                  <w:szCs w:val="22"/>
                  <w:lang w:val="en-GB"/>
                </w:rPr>
                <w:t>Security Documentation_AID1065_PKI MSCA_V2.1 (2).docx</w:t>
              </w:r>
            </w:hyperlink>
          </w:p>
          <w:p w14:paraId="14926DB3" w14:textId="5AD274A4" w:rsidR="00A31F51" w:rsidRPr="001D162F" w:rsidRDefault="0ED7F837" w:rsidP="7DFAED75">
            <w:pPr>
              <w:autoSpaceDE w:val="0"/>
              <w:autoSpaceDN w:val="0"/>
              <w:adjustRightInd w:val="0"/>
              <w:spacing w:before="0" w:after="0"/>
              <w:ind w:left="0"/>
              <w:jc w:val="both"/>
              <w:rPr>
                <w:rFonts w:ascii="News Gothic GDB" w:eastAsia="News Gothic GDB" w:hAnsi="News Gothic GDB" w:cs="News Gothic GDB"/>
                <w:szCs w:val="22"/>
                <w:lang w:val="en-GB"/>
              </w:rPr>
            </w:pPr>
            <w:r w:rsidRPr="7DFAED75">
              <w:rPr>
                <w:rFonts w:ascii="News Gothic GDB" w:hAnsi="News Gothic GDB"/>
              </w:rPr>
              <w:t>AID 1066:</w:t>
            </w:r>
            <w:r w:rsidR="78929A49" w:rsidRPr="7DFAED75">
              <w:rPr>
                <w:rFonts w:ascii="News Gothic GDB" w:hAnsi="News Gothic GDB"/>
              </w:rPr>
              <w:t xml:space="preserve"> </w:t>
            </w:r>
            <w:hyperlink r:id="rId85">
              <w:r w:rsidR="78929A49" w:rsidRPr="7DFAED75">
                <w:rPr>
                  <w:rStyle w:val="Hyperlink"/>
                  <w:rFonts w:ascii="News Gothic GDB" w:eastAsia="News Gothic GDB" w:hAnsi="News Gothic GDB" w:cs="News Gothic GDB"/>
                  <w:lang w:val="en-GB"/>
                </w:rPr>
                <w:t>Authorisation Concept</w:t>
              </w:r>
            </w:hyperlink>
            <w:r w:rsidR="78929A49" w:rsidRPr="7DFAED75">
              <w:rPr>
                <w:rFonts w:ascii="News Gothic GDB" w:eastAsia="News Gothic GDB" w:hAnsi="News Gothic GDB" w:cs="News Gothic GDB"/>
                <w:lang w:val="en-GB"/>
              </w:rPr>
              <w:t xml:space="preserve"> and </w:t>
            </w:r>
            <w:hyperlink r:id="rId86">
              <w:r w:rsidR="51E79BE7" w:rsidRPr="7DFAED75">
                <w:rPr>
                  <w:rStyle w:val="Hyperlink"/>
                  <w:rFonts w:ascii="News Gothic GDB" w:eastAsia="News Gothic GDB" w:hAnsi="News Gothic GDB" w:cs="News Gothic GDB"/>
                  <w:szCs w:val="22"/>
                  <w:lang w:val="en-GB"/>
                </w:rPr>
                <w:t>Security_Documentation_AID1066_PKI Clearstream v.1.12.docx</w:t>
              </w:r>
            </w:hyperlink>
          </w:p>
          <w:p w14:paraId="0F9533A5" w14:textId="1F73A562" w:rsidR="7DFAED75" w:rsidRDefault="7DFAED75" w:rsidP="7DFAED75">
            <w:pPr>
              <w:spacing w:before="0" w:after="0"/>
              <w:ind w:left="0"/>
              <w:jc w:val="both"/>
              <w:rPr>
                <w:rFonts w:ascii="News Gothic GDB" w:hAnsi="News Gothic GDB"/>
                <w:b/>
                <w:bCs/>
              </w:rPr>
            </w:pPr>
          </w:p>
          <w:p w14:paraId="0DC050BC" w14:textId="0C888582" w:rsidR="00A9590B" w:rsidRPr="001D162F" w:rsidRDefault="00A9590B" w:rsidP="00A9590B">
            <w:pPr>
              <w:autoSpaceDE w:val="0"/>
              <w:autoSpaceDN w:val="0"/>
              <w:adjustRightInd w:val="0"/>
              <w:spacing w:before="0" w:after="0"/>
              <w:ind w:left="0"/>
              <w:jc w:val="both"/>
              <w:rPr>
                <w:rFonts w:ascii="News Gothic GDB" w:hAnsi="News Gothic GDB"/>
                <w:b/>
                <w:szCs w:val="22"/>
              </w:rPr>
            </w:pPr>
            <w:r w:rsidRPr="71D16371">
              <w:rPr>
                <w:rFonts w:ascii="News Gothic GDB" w:hAnsi="News Gothic GDB"/>
                <w:b/>
              </w:rPr>
              <w:t>4.1.1 Application 1: AID1064 – PKI DBAG</w:t>
            </w:r>
          </w:p>
          <w:p w14:paraId="738A14C8" w14:textId="300C92BB" w:rsidR="71D16371" w:rsidRDefault="71D16371" w:rsidP="71D16371">
            <w:pPr>
              <w:spacing w:before="0" w:after="0"/>
              <w:ind w:left="0"/>
              <w:jc w:val="both"/>
              <w:rPr>
                <w:rFonts w:ascii="News Gothic GDB" w:hAnsi="News Gothic GDB"/>
                <w:b/>
                <w:bCs/>
              </w:rPr>
            </w:pPr>
          </w:p>
          <w:p w14:paraId="45A1DE50" w14:textId="424E30A1" w:rsidR="73E08283" w:rsidRDefault="73E08283" w:rsidP="69999AD6">
            <w:pPr>
              <w:spacing w:before="0" w:after="0"/>
              <w:ind w:left="0"/>
              <w:jc w:val="both"/>
              <w:rPr>
                <w:rFonts w:ascii="News Gothic GDB" w:hAnsi="News Gothic GDB"/>
                <w:b/>
                <w:bCs/>
              </w:rPr>
            </w:pPr>
            <w:r w:rsidRPr="69999AD6">
              <w:rPr>
                <w:rFonts w:ascii="News Gothic GDB" w:eastAsia="News Gothic GDB" w:hAnsi="News Gothic GDB" w:cs="News Gothic GDB"/>
                <w:lang w:val="en-GB"/>
              </w:rPr>
              <w:t>Authorisation Concept retrieved from VMT during fieldwork phase.</w:t>
            </w:r>
          </w:p>
          <w:p w14:paraId="79042AA9" w14:textId="43E60FA1" w:rsidR="71D16371" w:rsidRDefault="73E08283" w:rsidP="26AF577A">
            <w:pPr>
              <w:spacing w:before="0" w:after="0"/>
              <w:ind w:left="0"/>
              <w:jc w:val="both"/>
              <w:rPr>
                <w:rFonts w:ascii="News Gothic GDB" w:eastAsia="News Gothic GDB" w:hAnsi="News Gothic GDB" w:cs="News Gothic GDB"/>
                <w:lang w:val="en-GB"/>
              </w:rPr>
            </w:pPr>
            <w:r w:rsidRPr="26AF577A">
              <w:rPr>
                <w:rFonts w:ascii="News Gothic GDB" w:eastAsia="News Gothic GDB" w:hAnsi="News Gothic GDB" w:cs="News Gothic GDB"/>
                <w:lang w:val="en-GB"/>
              </w:rPr>
              <w:t xml:space="preserve">IA inspected the application </w:t>
            </w:r>
            <w:hyperlink r:id="rId87">
              <w:r w:rsidRPr="26AF577A">
                <w:rPr>
                  <w:rStyle w:val="Hyperlink"/>
                  <w:rFonts w:ascii="News Gothic GDB" w:eastAsia="News Gothic GDB" w:hAnsi="News Gothic GDB" w:cs="News Gothic GDB"/>
                  <w:lang w:val="en-GB"/>
                </w:rPr>
                <w:t>Authorisation Concept</w:t>
              </w:r>
            </w:hyperlink>
            <w:r w:rsidRPr="26AF577A">
              <w:rPr>
                <w:rFonts w:ascii="News Gothic GDB" w:eastAsia="News Gothic GDB" w:hAnsi="News Gothic GDB" w:cs="News Gothic GDB"/>
                <w:lang w:val="en-GB"/>
              </w:rPr>
              <w:t xml:space="preserve"> and the </w:t>
            </w:r>
            <w:hyperlink r:id="rId88">
              <w:r w:rsidRPr="26AF577A">
                <w:rPr>
                  <w:rStyle w:val="Hyperlink"/>
                  <w:rFonts w:ascii="News Gothic GDB" w:eastAsia="News Gothic GDB" w:hAnsi="News Gothic GDB" w:cs="News Gothic GDB"/>
                  <w:lang w:val="en-GB"/>
                </w:rPr>
                <w:t xml:space="preserve">extract from IIQ (dated </w:t>
              </w:r>
              <w:r w:rsidR="4E57B0F0" w:rsidRPr="26AF577A">
                <w:rPr>
                  <w:rStyle w:val="Hyperlink"/>
                  <w:rFonts w:ascii="News Gothic GDB" w:eastAsia="News Gothic GDB" w:hAnsi="News Gothic GDB" w:cs="News Gothic GDB"/>
                  <w:lang w:val="en-GB"/>
                </w:rPr>
                <w:t>16 June</w:t>
              </w:r>
              <w:r w:rsidRPr="26AF577A">
                <w:rPr>
                  <w:rStyle w:val="Hyperlink"/>
                  <w:rFonts w:ascii="News Gothic GDB" w:eastAsia="News Gothic GDB" w:hAnsi="News Gothic GDB" w:cs="News Gothic GDB"/>
                  <w:lang w:val="en-GB"/>
                </w:rPr>
                <w:t xml:space="preserve"> 2025)</w:t>
              </w:r>
            </w:hyperlink>
            <w:r w:rsidRPr="26AF577A">
              <w:rPr>
                <w:rFonts w:ascii="News Gothic GDB" w:eastAsia="News Gothic GDB" w:hAnsi="News Gothic GDB" w:cs="News Gothic GDB"/>
                <w:lang w:val="en-GB"/>
              </w:rPr>
              <w:t xml:space="preserve"> and performed analysis.</w:t>
            </w:r>
            <w:r w:rsidRPr="26AF577A">
              <w:rPr>
                <w:rFonts w:ascii="News Gothic GDB" w:eastAsia="News Gothic GDB" w:hAnsi="News Gothic GDB" w:cs="News Gothic GDB"/>
                <w:color w:val="000000" w:themeColor="text1"/>
                <w:lang w:val="en-GB"/>
              </w:rPr>
              <w:t xml:space="preserve"> </w:t>
            </w:r>
            <w:r w:rsidR="487BFBD9" w:rsidRPr="26AF577A">
              <w:rPr>
                <w:rFonts w:ascii="News Gothic GDB" w:eastAsia="News Gothic GDB" w:hAnsi="News Gothic GDB" w:cs="News Gothic GDB"/>
                <w:color w:val="000000" w:themeColor="text1"/>
                <w:lang w:val="en-GB"/>
              </w:rPr>
              <w:t>IA noted that t</w:t>
            </w:r>
            <w:r w:rsidRPr="26AF577A">
              <w:rPr>
                <w:rFonts w:ascii="News Gothic GDB" w:eastAsia="News Gothic GDB" w:hAnsi="News Gothic GDB" w:cs="News Gothic GDB"/>
                <w:color w:val="000000" w:themeColor="text1"/>
                <w:lang w:val="en-GB"/>
              </w:rPr>
              <w:t>he entitlements/roles were</w:t>
            </w:r>
            <w:r w:rsidR="402134FD" w:rsidRPr="26AF577A">
              <w:rPr>
                <w:rFonts w:ascii="News Gothic GDB" w:eastAsia="News Gothic GDB" w:hAnsi="News Gothic GDB" w:cs="News Gothic GDB"/>
                <w:color w:val="000000" w:themeColor="text1"/>
                <w:lang w:val="en-GB"/>
              </w:rPr>
              <w:t xml:space="preserve"> not</w:t>
            </w:r>
            <w:r w:rsidRPr="26AF577A">
              <w:rPr>
                <w:rFonts w:ascii="News Gothic GDB" w:eastAsia="News Gothic GDB" w:hAnsi="News Gothic GDB" w:cs="News Gothic GDB"/>
                <w:color w:val="000000" w:themeColor="text1"/>
                <w:lang w:val="en-GB"/>
              </w:rPr>
              <w:t xml:space="preserve"> in sync from the description in AC and the implementation in IIQ.</w:t>
            </w:r>
            <w:r w:rsidR="0419E076" w:rsidRPr="26AF577A">
              <w:rPr>
                <w:rFonts w:ascii="News Gothic GDB" w:eastAsia="News Gothic GDB" w:hAnsi="News Gothic GDB" w:cs="News Gothic GDB"/>
                <w:color w:val="000000" w:themeColor="text1"/>
                <w:lang w:val="en-GB"/>
              </w:rPr>
              <w:t xml:space="preserve"> There are 42 IT roles and entitlements existing in </w:t>
            </w:r>
            <w:r w:rsidR="16E22355" w:rsidRPr="26AF577A">
              <w:rPr>
                <w:rFonts w:ascii="News Gothic GDB" w:eastAsia="News Gothic GDB" w:hAnsi="News Gothic GDB" w:cs="News Gothic GDB"/>
                <w:color w:val="000000" w:themeColor="text1"/>
                <w:lang w:val="en-GB"/>
              </w:rPr>
              <w:t>SailPoint</w:t>
            </w:r>
            <w:r w:rsidR="5FCC1A55" w:rsidRPr="26AF577A">
              <w:rPr>
                <w:rFonts w:ascii="News Gothic GDB" w:eastAsia="News Gothic GDB" w:hAnsi="News Gothic GDB" w:cs="News Gothic GDB"/>
                <w:color w:val="000000" w:themeColor="text1"/>
                <w:lang w:val="en-GB"/>
              </w:rPr>
              <w:t xml:space="preserve"> </w:t>
            </w:r>
            <w:r w:rsidR="0419E076" w:rsidRPr="26AF577A">
              <w:rPr>
                <w:rFonts w:ascii="News Gothic GDB" w:eastAsia="News Gothic GDB" w:hAnsi="News Gothic GDB" w:cs="News Gothic GDB"/>
                <w:color w:val="000000" w:themeColor="text1"/>
                <w:lang w:val="en-GB"/>
              </w:rPr>
              <w:t xml:space="preserve">IIQ but not in the Authorization </w:t>
            </w:r>
            <w:r w:rsidR="556C2814" w:rsidRPr="26AF577A">
              <w:rPr>
                <w:rFonts w:ascii="News Gothic GDB" w:eastAsia="News Gothic GDB" w:hAnsi="News Gothic GDB" w:cs="News Gothic GDB"/>
                <w:color w:val="000000" w:themeColor="text1"/>
                <w:lang w:val="en-GB"/>
              </w:rPr>
              <w:t>Document</w:t>
            </w:r>
            <w:r w:rsidR="0419E076" w:rsidRPr="26AF577A">
              <w:rPr>
                <w:rFonts w:ascii="News Gothic GDB" w:eastAsia="News Gothic GDB" w:hAnsi="News Gothic GDB" w:cs="News Gothic GDB"/>
                <w:color w:val="000000" w:themeColor="text1"/>
                <w:lang w:val="en-GB"/>
              </w:rPr>
              <w:t xml:space="preserve"> and there are 4 IT roles and </w:t>
            </w:r>
            <w:r w:rsidR="1200FC93" w:rsidRPr="26AF577A">
              <w:rPr>
                <w:rFonts w:ascii="News Gothic GDB" w:eastAsia="News Gothic GDB" w:hAnsi="News Gothic GDB" w:cs="News Gothic GDB"/>
                <w:color w:val="000000" w:themeColor="text1"/>
                <w:lang w:val="en-GB"/>
              </w:rPr>
              <w:t>entitlements</w:t>
            </w:r>
            <w:r w:rsidR="0419E076" w:rsidRPr="26AF577A">
              <w:rPr>
                <w:rFonts w:ascii="News Gothic GDB" w:eastAsia="News Gothic GDB" w:hAnsi="News Gothic GDB" w:cs="News Gothic GDB"/>
                <w:color w:val="000000" w:themeColor="text1"/>
                <w:lang w:val="en-GB"/>
              </w:rPr>
              <w:t xml:space="preserve"> existing in the Authorization D</w:t>
            </w:r>
            <w:r w:rsidR="1CFC442E" w:rsidRPr="26AF577A">
              <w:rPr>
                <w:rFonts w:ascii="News Gothic GDB" w:eastAsia="News Gothic GDB" w:hAnsi="News Gothic GDB" w:cs="News Gothic GDB"/>
                <w:color w:val="000000" w:themeColor="text1"/>
                <w:lang w:val="en-GB"/>
              </w:rPr>
              <w:t xml:space="preserve">ocument but not in </w:t>
            </w:r>
            <w:r w:rsidR="1DA3B840" w:rsidRPr="26AF577A">
              <w:rPr>
                <w:rFonts w:ascii="News Gothic GDB" w:eastAsia="News Gothic GDB" w:hAnsi="News Gothic GDB" w:cs="News Gothic GDB"/>
                <w:color w:val="000000" w:themeColor="text1"/>
                <w:lang w:val="en-GB"/>
              </w:rPr>
              <w:t>SailPoint</w:t>
            </w:r>
            <w:r w:rsidR="2D79149D" w:rsidRPr="26AF577A">
              <w:rPr>
                <w:rFonts w:ascii="News Gothic GDB" w:eastAsia="News Gothic GDB" w:hAnsi="News Gothic GDB" w:cs="News Gothic GDB"/>
                <w:color w:val="000000" w:themeColor="text1"/>
                <w:lang w:val="en-GB"/>
              </w:rPr>
              <w:t xml:space="preserve"> </w:t>
            </w:r>
            <w:r w:rsidR="1CFC442E" w:rsidRPr="26AF577A">
              <w:rPr>
                <w:rFonts w:ascii="News Gothic GDB" w:eastAsia="News Gothic GDB" w:hAnsi="News Gothic GDB" w:cs="News Gothic GDB"/>
                <w:color w:val="000000" w:themeColor="text1"/>
                <w:lang w:val="en-GB"/>
              </w:rPr>
              <w:t>IIQ.</w:t>
            </w:r>
            <w:r w:rsidRPr="26AF577A">
              <w:rPr>
                <w:rFonts w:ascii="News Gothic GDB" w:eastAsia="News Gothic GDB" w:hAnsi="News Gothic GDB" w:cs="News Gothic GDB"/>
                <w:color w:val="000000" w:themeColor="text1"/>
                <w:lang w:val="en-GB"/>
              </w:rPr>
              <w:t xml:space="preserve"> </w:t>
            </w:r>
            <w:r w:rsidR="0D5768D3" w:rsidRPr="26AF577A">
              <w:rPr>
                <w:rFonts w:ascii="News Gothic GDB" w:eastAsia="News Gothic GDB" w:hAnsi="News Gothic GDB" w:cs="News Gothic GDB"/>
                <w:color w:val="000000" w:themeColor="text1"/>
                <w:lang w:val="en-GB"/>
              </w:rPr>
              <w:t xml:space="preserve">Refer to </w:t>
            </w:r>
            <w:hyperlink r:id="rId89">
              <w:r w:rsidR="0D5768D3" w:rsidRPr="26AF577A">
                <w:rPr>
                  <w:rStyle w:val="Hyperlink"/>
                  <w:rFonts w:ascii="News Gothic GDB" w:eastAsia="News Gothic GDB" w:hAnsi="News Gothic GDB" w:cs="News Gothic GDB"/>
                  <w:lang w:val="en-GB"/>
                </w:rPr>
                <w:t>Roles and Entitlements_AID1064.xlsx</w:t>
              </w:r>
            </w:hyperlink>
          </w:p>
          <w:p w14:paraId="1CBA6C86" w14:textId="455846EF" w:rsidR="69999AD6" w:rsidRDefault="69999AD6" w:rsidP="7DFAED75">
            <w:pPr>
              <w:spacing w:before="0" w:after="0"/>
              <w:ind w:left="0"/>
              <w:jc w:val="both"/>
              <w:rPr>
                <w:rFonts w:ascii="News Gothic GDB" w:hAnsi="News Gothic GDB"/>
                <w:b/>
                <w:bCs/>
              </w:rPr>
            </w:pPr>
          </w:p>
          <w:p w14:paraId="5774BE23" w14:textId="77777777" w:rsidR="00A31F51" w:rsidRPr="001D162F" w:rsidRDefault="00A31F51" w:rsidP="00A9590B">
            <w:pPr>
              <w:autoSpaceDE w:val="0"/>
              <w:autoSpaceDN w:val="0"/>
              <w:adjustRightInd w:val="0"/>
              <w:spacing w:before="0" w:after="0"/>
              <w:ind w:left="0"/>
              <w:jc w:val="both"/>
              <w:rPr>
                <w:rFonts w:ascii="News Gothic GDB" w:hAnsi="News Gothic GDB"/>
                <w:bCs/>
                <w:szCs w:val="22"/>
              </w:rPr>
            </w:pPr>
          </w:p>
          <w:p w14:paraId="1B1E29C8" w14:textId="5A5D5FC5" w:rsidR="00A9590B" w:rsidRPr="001D162F" w:rsidRDefault="00A9590B" w:rsidP="00A9590B">
            <w:pPr>
              <w:autoSpaceDE w:val="0"/>
              <w:autoSpaceDN w:val="0"/>
              <w:adjustRightInd w:val="0"/>
              <w:spacing w:before="0" w:after="0"/>
              <w:ind w:left="0"/>
              <w:jc w:val="both"/>
              <w:rPr>
                <w:rFonts w:ascii="News Gothic GDB" w:hAnsi="News Gothic GDB"/>
                <w:b/>
                <w:szCs w:val="22"/>
              </w:rPr>
            </w:pPr>
            <w:r w:rsidRPr="001D162F">
              <w:rPr>
                <w:rFonts w:ascii="News Gothic GDB" w:hAnsi="News Gothic GDB"/>
                <w:b/>
                <w:szCs w:val="22"/>
              </w:rPr>
              <w:t>4.1.2 Application 2: AID1065 – PKI MSCA</w:t>
            </w:r>
          </w:p>
          <w:p w14:paraId="03FD3718" w14:textId="77777777" w:rsidR="00106DB6" w:rsidRPr="001D162F" w:rsidRDefault="00106DB6" w:rsidP="00A9590B">
            <w:pPr>
              <w:autoSpaceDE w:val="0"/>
              <w:autoSpaceDN w:val="0"/>
              <w:adjustRightInd w:val="0"/>
              <w:spacing w:before="0" w:after="0"/>
              <w:ind w:left="0"/>
              <w:jc w:val="both"/>
              <w:rPr>
                <w:rFonts w:ascii="News Gothic GDB" w:hAnsi="News Gothic GDB"/>
              </w:rPr>
            </w:pPr>
          </w:p>
          <w:p w14:paraId="547176D9" w14:textId="4B656AE9" w:rsidR="462B9E82" w:rsidRDefault="462B9E82" w:rsidP="4DCFB078">
            <w:pPr>
              <w:ind w:left="0"/>
              <w:jc w:val="both"/>
              <w:rPr>
                <w:rFonts w:ascii="News Gothic GDB" w:eastAsia="News Gothic GDB" w:hAnsi="News Gothic GDB" w:cs="News Gothic GDB"/>
                <w:lang w:val="en-GB"/>
              </w:rPr>
            </w:pPr>
            <w:r w:rsidRPr="26AF577A">
              <w:rPr>
                <w:rFonts w:ascii="News Gothic GDB" w:eastAsia="News Gothic GDB" w:hAnsi="News Gothic GDB" w:cs="News Gothic GDB"/>
                <w:lang w:val="en-GB"/>
              </w:rPr>
              <w:t xml:space="preserve">IA inspected the application </w:t>
            </w:r>
            <w:hyperlink r:id="rId90">
              <w:r w:rsidRPr="26AF577A">
                <w:rPr>
                  <w:rStyle w:val="Hyperlink"/>
                  <w:rFonts w:ascii="News Gothic GDB" w:eastAsia="News Gothic GDB" w:hAnsi="News Gothic GDB" w:cs="News Gothic GDB"/>
                  <w:lang w:val="en-GB"/>
                </w:rPr>
                <w:t>Authorisation Concept</w:t>
              </w:r>
            </w:hyperlink>
            <w:r w:rsidRPr="26AF577A">
              <w:rPr>
                <w:rFonts w:ascii="News Gothic GDB" w:eastAsia="News Gothic GDB" w:hAnsi="News Gothic GDB" w:cs="News Gothic GDB"/>
                <w:lang w:val="en-GB"/>
              </w:rPr>
              <w:t xml:space="preserve"> and the </w:t>
            </w:r>
            <w:hyperlink r:id="rId91">
              <w:r w:rsidRPr="26AF577A">
                <w:rPr>
                  <w:rStyle w:val="Hyperlink"/>
                  <w:rFonts w:ascii="News Gothic GDB" w:eastAsia="News Gothic GDB" w:hAnsi="News Gothic GDB" w:cs="News Gothic GDB"/>
                  <w:lang w:val="en-GB"/>
                </w:rPr>
                <w:t>extract from IIQ (dated 16 June 2025)</w:t>
              </w:r>
            </w:hyperlink>
            <w:r w:rsidRPr="26AF577A">
              <w:rPr>
                <w:rFonts w:ascii="News Gothic GDB" w:eastAsia="News Gothic GDB" w:hAnsi="News Gothic GDB" w:cs="News Gothic GDB"/>
                <w:lang w:val="en-GB"/>
              </w:rPr>
              <w:t xml:space="preserve"> and performed analysis.</w:t>
            </w:r>
            <w:r w:rsidRPr="26AF577A">
              <w:rPr>
                <w:rFonts w:ascii="News Gothic GDB" w:eastAsia="News Gothic GDB" w:hAnsi="News Gothic GDB" w:cs="News Gothic GDB"/>
                <w:color w:val="000000" w:themeColor="text1"/>
                <w:lang w:val="en-GB"/>
              </w:rPr>
              <w:t xml:space="preserve"> IA noted that the entitlements/roles were not in sync from the description in AC and the implementation in IIQ. There are </w:t>
            </w:r>
            <w:r w:rsidR="74B4D595" w:rsidRPr="26AF577A">
              <w:rPr>
                <w:rFonts w:ascii="News Gothic GDB" w:eastAsia="News Gothic GDB" w:hAnsi="News Gothic GDB" w:cs="News Gothic GDB"/>
                <w:color w:val="000000" w:themeColor="text1"/>
                <w:lang w:val="en-GB"/>
              </w:rPr>
              <w:t>26</w:t>
            </w:r>
            <w:r w:rsidRPr="26AF577A">
              <w:rPr>
                <w:rFonts w:ascii="News Gothic GDB" w:eastAsia="News Gothic GDB" w:hAnsi="News Gothic GDB" w:cs="News Gothic GDB"/>
                <w:color w:val="000000" w:themeColor="text1"/>
                <w:lang w:val="en-GB"/>
              </w:rPr>
              <w:t xml:space="preserve"> IT roles and entitlements existing in SailPoint IIQ but not in the Authorization Document. Refer to</w:t>
            </w:r>
            <w:r w:rsidRPr="26AF577A">
              <w:rPr>
                <w:rFonts w:ascii="News Gothic GDB" w:eastAsia="News Gothic GDB" w:hAnsi="News Gothic GDB" w:cs="News Gothic GDB"/>
                <w:lang w:val="en-GB"/>
              </w:rPr>
              <w:t xml:space="preserve"> </w:t>
            </w:r>
            <w:hyperlink r:id="rId92">
              <w:r w:rsidR="69C2CA00" w:rsidRPr="26AF577A">
                <w:rPr>
                  <w:rStyle w:val="Hyperlink"/>
                  <w:rFonts w:ascii="News Gothic GDB" w:eastAsia="News Gothic GDB" w:hAnsi="News Gothic GDB" w:cs="News Gothic GDB"/>
                  <w:lang w:val="en-GB"/>
                </w:rPr>
                <w:t>Roles &amp; Entitlements AID1065.xlsx</w:t>
              </w:r>
            </w:hyperlink>
          </w:p>
          <w:p w14:paraId="710B1264" w14:textId="77777777" w:rsidR="00786830" w:rsidRPr="001D162F" w:rsidRDefault="00786830" w:rsidP="00A9590B">
            <w:pPr>
              <w:autoSpaceDE w:val="0"/>
              <w:autoSpaceDN w:val="0"/>
              <w:adjustRightInd w:val="0"/>
              <w:spacing w:before="0" w:after="0"/>
              <w:ind w:left="0"/>
              <w:jc w:val="both"/>
              <w:rPr>
                <w:rFonts w:ascii="News Gothic GDB" w:hAnsi="News Gothic GDB"/>
              </w:rPr>
            </w:pPr>
          </w:p>
          <w:p w14:paraId="53C03E94" w14:textId="7655A0E3" w:rsidR="1A43618D" w:rsidRDefault="7FA8E4C1" w:rsidP="26AF577A">
            <w:pPr>
              <w:spacing w:before="0" w:after="0"/>
              <w:ind w:left="0"/>
              <w:jc w:val="both"/>
              <w:rPr>
                <w:rFonts w:ascii="News Gothic GDB" w:eastAsia="News Gothic GDB" w:hAnsi="News Gothic GDB" w:cs="News Gothic GDB"/>
                <w:lang w:val="en-GB"/>
              </w:rPr>
            </w:pPr>
            <w:r w:rsidRPr="7A32E7E9">
              <w:rPr>
                <w:rFonts w:ascii="News Gothic GDB" w:eastAsia="News Gothic GDB" w:hAnsi="News Gothic GDB" w:cs="News Gothic GDB"/>
                <w:lang w:val="en-GB"/>
              </w:rPr>
              <w:t>Additionally, the SoD analysis was not prepared as per matrix template and implemented within IIQ.</w:t>
            </w:r>
          </w:p>
          <w:p w14:paraId="4C3DCA66" w14:textId="73CB7061" w:rsidR="7A32E7E9" w:rsidRDefault="7A32E7E9" w:rsidP="7A32E7E9">
            <w:pPr>
              <w:spacing w:before="0" w:after="0"/>
              <w:ind w:left="0"/>
              <w:jc w:val="both"/>
              <w:rPr>
                <w:rFonts w:ascii="News Gothic GDB" w:eastAsia="News Gothic GDB" w:hAnsi="News Gothic GDB" w:cs="News Gothic GDB"/>
                <w:lang w:val="en-GB"/>
              </w:rPr>
            </w:pPr>
          </w:p>
          <w:p w14:paraId="021801AF" w14:textId="76E9CFCF" w:rsidR="00A9590B" w:rsidRPr="008977C5" w:rsidRDefault="00106DB6" w:rsidP="00120FE6">
            <w:pPr>
              <w:autoSpaceDE w:val="0"/>
              <w:autoSpaceDN w:val="0"/>
              <w:adjustRightInd w:val="0"/>
              <w:spacing w:before="0" w:after="0"/>
              <w:ind w:left="0"/>
              <w:jc w:val="both"/>
              <w:rPr>
                <w:rFonts w:ascii="News Gothic GDB" w:hAnsi="News Gothic GDB"/>
                <w:b/>
                <w:szCs w:val="22"/>
              </w:rPr>
            </w:pPr>
            <w:r w:rsidRPr="001D162F">
              <w:rPr>
                <w:rFonts w:ascii="News Gothic GDB" w:hAnsi="News Gothic GDB"/>
                <w:b/>
                <w:szCs w:val="22"/>
              </w:rPr>
              <w:t>4.1.3 Application 3: AID1066 – PKI Clearstream</w:t>
            </w:r>
          </w:p>
          <w:p w14:paraId="01A46850" w14:textId="18C549C4" w:rsidR="00786830" w:rsidRPr="001D162F" w:rsidRDefault="5FBE438D" w:rsidP="26AF577A">
            <w:pPr>
              <w:autoSpaceDE w:val="0"/>
              <w:autoSpaceDN w:val="0"/>
              <w:adjustRightInd w:val="0"/>
              <w:spacing w:before="0" w:after="0"/>
              <w:ind w:left="0"/>
              <w:jc w:val="both"/>
              <w:rPr>
                <w:rFonts w:ascii="News Gothic GDB" w:eastAsia="News Gothic GDB" w:hAnsi="News Gothic GDB" w:cs="News Gothic GDB"/>
                <w:color w:val="000000" w:themeColor="text1"/>
                <w:lang w:val="en-GB"/>
              </w:rPr>
            </w:pPr>
            <w:r w:rsidRPr="26AF577A">
              <w:rPr>
                <w:rFonts w:ascii="News Gothic GDB" w:eastAsia="News Gothic GDB" w:hAnsi="News Gothic GDB" w:cs="News Gothic GDB"/>
                <w:lang w:val="en-GB"/>
              </w:rPr>
              <w:t xml:space="preserve">IA inspected the application </w:t>
            </w:r>
            <w:hyperlink r:id="rId93">
              <w:r w:rsidRPr="26AF577A">
                <w:rPr>
                  <w:rStyle w:val="Hyperlink"/>
                  <w:rFonts w:ascii="News Gothic GDB" w:eastAsia="News Gothic GDB" w:hAnsi="News Gothic GDB" w:cs="News Gothic GDB"/>
                  <w:lang w:val="en-GB"/>
                </w:rPr>
                <w:t>Authorisation Concept</w:t>
              </w:r>
            </w:hyperlink>
            <w:r w:rsidRPr="26AF577A">
              <w:rPr>
                <w:rFonts w:ascii="News Gothic GDB" w:eastAsia="News Gothic GDB" w:hAnsi="News Gothic GDB" w:cs="News Gothic GDB"/>
                <w:lang w:val="en-GB"/>
              </w:rPr>
              <w:t xml:space="preserve"> and the </w:t>
            </w:r>
            <w:hyperlink r:id="rId94">
              <w:r w:rsidRPr="26AF577A">
                <w:rPr>
                  <w:rStyle w:val="Hyperlink"/>
                  <w:rFonts w:ascii="News Gothic GDB" w:eastAsia="News Gothic GDB" w:hAnsi="News Gothic GDB" w:cs="News Gothic GDB"/>
                  <w:lang w:val="en-GB"/>
                </w:rPr>
                <w:t>extract from IIQ (dated 16 June 2025)</w:t>
              </w:r>
            </w:hyperlink>
            <w:r w:rsidRPr="26AF577A">
              <w:rPr>
                <w:rFonts w:ascii="News Gothic GDB" w:eastAsia="News Gothic GDB" w:hAnsi="News Gothic GDB" w:cs="News Gothic GDB"/>
                <w:lang w:val="en-GB"/>
              </w:rPr>
              <w:t xml:space="preserve"> and performed analysis. </w:t>
            </w:r>
            <w:r w:rsidRPr="26AF577A">
              <w:rPr>
                <w:rFonts w:ascii="News Gothic GDB" w:eastAsia="News Gothic GDB" w:hAnsi="News Gothic GDB" w:cs="News Gothic GDB"/>
                <w:color w:val="000000" w:themeColor="text1"/>
                <w:lang w:val="en-GB"/>
              </w:rPr>
              <w:t xml:space="preserve">IA noted that the entitlements/roles were not in sync from the description in AC and the implementation in IIQ. There are </w:t>
            </w:r>
            <w:r w:rsidR="6993C920" w:rsidRPr="26AF577A">
              <w:rPr>
                <w:rFonts w:ascii="News Gothic GDB" w:eastAsia="News Gothic GDB" w:hAnsi="News Gothic GDB" w:cs="News Gothic GDB"/>
                <w:color w:val="000000" w:themeColor="text1"/>
                <w:lang w:val="en-GB"/>
              </w:rPr>
              <w:t>68</w:t>
            </w:r>
            <w:r w:rsidRPr="26AF577A">
              <w:rPr>
                <w:rFonts w:ascii="News Gothic GDB" w:eastAsia="News Gothic GDB" w:hAnsi="News Gothic GDB" w:cs="News Gothic GDB"/>
                <w:color w:val="000000" w:themeColor="text1"/>
                <w:lang w:val="en-GB"/>
              </w:rPr>
              <w:t xml:space="preserve"> IT roles and entitlements existing in SailPoint IIQ but not in the Authorization Document</w:t>
            </w:r>
            <w:r w:rsidR="5EBFB55D" w:rsidRPr="26AF577A">
              <w:rPr>
                <w:rFonts w:ascii="News Gothic GDB" w:eastAsia="News Gothic GDB" w:hAnsi="News Gothic GDB" w:cs="News Gothic GDB"/>
                <w:color w:val="000000" w:themeColor="text1"/>
                <w:lang w:val="en-GB"/>
              </w:rPr>
              <w:t xml:space="preserve"> and 12 IT roles and entitlements existing in Authorization document</w:t>
            </w:r>
            <w:r w:rsidR="00FFD9EA" w:rsidRPr="26AF577A">
              <w:rPr>
                <w:rFonts w:ascii="News Gothic GDB" w:eastAsia="News Gothic GDB" w:hAnsi="News Gothic GDB" w:cs="News Gothic GDB"/>
                <w:color w:val="000000" w:themeColor="text1"/>
                <w:lang w:val="en-GB"/>
              </w:rPr>
              <w:t xml:space="preserve"> but not in IIQ.</w:t>
            </w:r>
            <w:r w:rsidRPr="26AF577A">
              <w:rPr>
                <w:rFonts w:ascii="News Gothic GDB" w:eastAsia="News Gothic GDB" w:hAnsi="News Gothic GDB" w:cs="News Gothic GDB"/>
                <w:color w:val="000000" w:themeColor="text1"/>
                <w:lang w:val="en-GB"/>
              </w:rPr>
              <w:t xml:space="preserve"> Refer to </w:t>
            </w:r>
            <w:hyperlink r:id="rId95">
              <w:r w:rsidR="3BF98274" w:rsidRPr="26AF577A">
                <w:rPr>
                  <w:rStyle w:val="Hyperlink"/>
                  <w:rFonts w:ascii="News Gothic GDB" w:eastAsia="News Gothic GDB" w:hAnsi="News Gothic GDB" w:cs="News Gothic GDB"/>
                  <w:color w:val="000000" w:themeColor="text1"/>
                  <w:lang w:val="en-GB"/>
                </w:rPr>
                <w:t>Roles &amp; Entitlements AID1066.xlsx</w:t>
              </w:r>
            </w:hyperlink>
          </w:p>
          <w:p w14:paraId="0FD69F22" w14:textId="5C681288" w:rsidR="26AF577A" w:rsidRDefault="26AF577A" w:rsidP="26AF577A">
            <w:pPr>
              <w:spacing w:before="0" w:after="0"/>
              <w:ind w:left="0"/>
              <w:jc w:val="both"/>
              <w:rPr>
                <w:rFonts w:ascii="News Gothic GDB" w:eastAsia="News Gothic GDB" w:hAnsi="News Gothic GDB" w:cs="News Gothic GDB"/>
                <w:color w:val="000000" w:themeColor="text1"/>
                <w:lang w:val="en-GB"/>
              </w:rPr>
            </w:pPr>
          </w:p>
          <w:p w14:paraId="2A6D0005" w14:textId="43C4E89A" w:rsidR="5947939B" w:rsidRDefault="3140431A" w:rsidP="2FDEC56B">
            <w:pPr>
              <w:spacing w:before="0" w:after="0" w:line="259" w:lineRule="auto"/>
              <w:ind w:left="0"/>
              <w:jc w:val="both"/>
              <w:rPr>
                <w:rFonts w:ascii="News Gothic GDB" w:hAnsi="News Gothic GDB"/>
                <w:b/>
                <w:bCs/>
              </w:rPr>
            </w:pPr>
            <w:r w:rsidRPr="2FDEC56B">
              <w:rPr>
                <w:rFonts w:ascii="News Gothic GDB" w:hAnsi="News Gothic GDB"/>
                <w:b/>
                <w:bCs/>
              </w:rPr>
              <w:t xml:space="preserve">IA was informed </w:t>
            </w:r>
            <w:r w:rsidR="1246839E" w:rsidRPr="2FDEC56B">
              <w:rPr>
                <w:rFonts w:ascii="News Gothic GDB" w:hAnsi="News Gothic GDB"/>
                <w:b/>
                <w:bCs/>
              </w:rPr>
              <w:t>by Security</w:t>
            </w:r>
            <w:r w:rsidRPr="2FDEC56B">
              <w:rPr>
                <w:rFonts w:ascii="News Gothic GDB" w:hAnsi="News Gothic GDB"/>
                <w:b/>
                <w:bCs/>
              </w:rPr>
              <w:t xml:space="preserve"> IT - Digitise, Evolve &amp; Innovate (U) unit that discrepancy between the IIQ roles and the entitlements are being tackled at the group level through the AMELI project, specifically within the DAC – Digitalized Authorization Concept. Under this initiative, all application owners are required to record the information from the Authorization Concept into the new DAC </w:t>
            </w:r>
            <w:r w:rsidR="59D4B70B" w:rsidRPr="2FDEC56B">
              <w:rPr>
                <w:rFonts w:ascii="News Gothic GDB" w:hAnsi="News Gothic GDB"/>
                <w:b/>
                <w:bCs/>
              </w:rPr>
              <w:t>system,</w:t>
            </w:r>
            <w:r w:rsidRPr="2FDEC56B">
              <w:rPr>
                <w:rFonts w:ascii="News Gothic GDB" w:hAnsi="News Gothic GDB"/>
                <w:b/>
                <w:bCs/>
              </w:rPr>
              <w:t xml:space="preserve"> which is integrated with IIQ, ensuring that all IIQ roles are automatically captured and updated within the Authorization Concept documentation for all applications.</w:t>
            </w:r>
          </w:p>
          <w:p w14:paraId="29603E04" w14:textId="6E6F6FFE" w:rsidR="5947939B" w:rsidRDefault="5947939B" w:rsidP="26AF577A">
            <w:pPr>
              <w:spacing w:before="0" w:after="0"/>
              <w:ind w:left="0"/>
              <w:jc w:val="both"/>
              <w:rPr>
                <w:rFonts w:ascii="News Gothic GDB" w:hAnsi="News Gothic GDB"/>
                <w:b/>
                <w:bCs/>
                <w:szCs w:val="22"/>
              </w:rPr>
            </w:pPr>
            <w:r w:rsidRPr="26AF577A">
              <w:rPr>
                <w:rFonts w:ascii="News Gothic GDB" w:hAnsi="News Gothic GDB"/>
                <w:b/>
                <w:bCs/>
                <w:szCs w:val="22"/>
              </w:rPr>
              <w:t xml:space="preserve"> </w:t>
            </w:r>
          </w:p>
          <w:p w14:paraId="11F10965" w14:textId="2C4ACD1F" w:rsidR="5947939B" w:rsidRDefault="38870B75" w:rsidP="2FDEC56B">
            <w:pPr>
              <w:spacing w:before="0" w:after="0"/>
              <w:ind w:left="0"/>
              <w:jc w:val="both"/>
              <w:rPr>
                <w:rFonts w:ascii="News Gothic GDB" w:hAnsi="News Gothic GDB"/>
                <w:b/>
                <w:bCs/>
              </w:rPr>
            </w:pPr>
            <w:r w:rsidRPr="2FDEC56B">
              <w:rPr>
                <w:rFonts w:ascii="News Gothic GDB" w:hAnsi="News Gothic GDB"/>
                <w:b/>
                <w:bCs/>
              </w:rPr>
              <w:t>As</w:t>
            </w:r>
            <w:r w:rsidR="2F7CE365" w:rsidRPr="2FDEC56B">
              <w:rPr>
                <w:rFonts w:ascii="News Gothic GDB" w:hAnsi="News Gothic GDB"/>
                <w:b/>
                <w:bCs/>
              </w:rPr>
              <w:t xml:space="preserve"> </w:t>
            </w:r>
            <w:r w:rsidR="3140431A" w:rsidRPr="2FDEC56B">
              <w:rPr>
                <w:rFonts w:ascii="News Gothic GDB" w:hAnsi="News Gothic GDB"/>
                <w:b/>
                <w:bCs/>
              </w:rPr>
              <w:t>PKI services (AID1064, AID1065, AID1066) are included as part of AMELI – DAC Wave 4 with the Due Date of the end of July 2025</w:t>
            </w:r>
            <w:r w:rsidR="156D089F" w:rsidRPr="2FDEC56B">
              <w:rPr>
                <w:rFonts w:ascii="News Gothic GDB" w:hAnsi="News Gothic GDB"/>
                <w:b/>
                <w:bCs/>
              </w:rPr>
              <w:t>, IA didn’t raise a finding.</w:t>
            </w:r>
          </w:p>
          <w:p w14:paraId="367AE2A3" w14:textId="2C09B71F" w:rsidR="26AF577A" w:rsidRDefault="26AF577A" w:rsidP="26AF577A">
            <w:pPr>
              <w:spacing w:before="0" w:after="0"/>
              <w:ind w:left="0"/>
              <w:jc w:val="both"/>
              <w:rPr>
                <w:rFonts w:ascii="News Gothic GDB" w:hAnsi="News Gothic GDB"/>
                <w:b/>
                <w:bCs/>
                <w:szCs w:val="22"/>
              </w:rPr>
            </w:pPr>
          </w:p>
          <w:p w14:paraId="479AB2CC" w14:textId="6F53BE5D" w:rsidR="5947939B" w:rsidRDefault="0981B67F" w:rsidP="26AF577A">
            <w:pPr>
              <w:spacing w:before="0" w:after="0"/>
              <w:ind w:left="0"/>
              <w:jc w:val="both"/>
              <w:rPr>
                <w:rFonts w:ascii="News Gothic GDB" w:eastAsia="News Gothic GDB" w:hAnsi="News Gothic GDB" w:cs="News Gothic GDB"/>
                <w:color w:val="000000" w:themeColor="text1"/>
                <w:lang w:val="en-GB"/>
              </w:rPr>
            </w:pPr>
            <w:r w:rsidRPr="7A32E7E9">
              <w:rPr>
                <w:rFonts w:ascii="News Gothic GDB" w:eastAsia="News Gothic GDB" w:hAnsi="News Gothic GDB" w:cs="News Gothic GDB"/>
                <w:color w:val="000000" w:themeColor="text1"/>
                <w:lang w:val="en-GB"/>
              </w:rPr>
              <w:t>Conclusion:</w:t>
            </w:r>
            <w:r w:rsidR="4E2191FB" w:rsidRPr="7A32E7E9">
              <w:rPr>
                <w:rFonts w:ascii="News Gothic GDB" w:eastAsia="News Gothic GDB" w:hAnsi="News Gothic GDB" w:cs="News Gothic GDB"/>
                <w:color w:val="000000" w:themeColor="text1"/>
                <w:lang w:val="en-GB"/>
              </w:rPr>
              <w:t xml:space="preserve"> </w:t>
            </w:r>
            <w:r w:rsidR="1CD99A27" w:rsidRPr="7A32E7E9">
              <w:rPr>
                <w:rFonts w:ascii="News Gothic GDB" w:eastAsia="News Gothic GDB" w:hAnsi="News Gothic GDB" w:cs="News Gothic GDB"/>
                <w:color w:val="000000" w:themeColor="text1"/>
                <w:highlight w:val="green"/>
                <w:lang w:val="en-GB"/>
              </w:rPr>
              <w:t>Ok.</w:t>
            </w:r>
            <w:r w:rsidR="1CD99A27" w:rsidRPr="7A32E7E9">
              <w:rPr>
                <w:rFonts w:ascii="News Gothic GDB" w:eastAsia="News Gothic GDB" w:hAnsi="News Gothic GDB" w:cs="News Gothic GDB"/>
                <w:color w:val="000000" w:themeColor="text1"/>
                <w:lang w:val="en-GB"/>
              </w:rPr>
              <w:t xml:space="preserve"> </w:t>
            </w:r>
            <w:r w:rsidR="4E2191FB" w:rsidRPr="7A32E7E9">
              <w:rPr>
                <w:rFonts w:ascii="News Gothic GDB" w:eastAsia="News Gothic GDB" w:hAnsi="News Gothic GDB" w:cs="News Gothic GDB"/>
                <w:color w:val="000000" w:themeColor="text1"/>
                <w:lang w:val="en-GB"/>
              </w:rPr>
              <w:t>No issues noted for the Close-out list.</w:t>
            </w:r>
          </w:p>
          <w:p w14:paraId="5958B7E3" w14:textId="77777777" w:rsidR="00786830" w:rsidRPr="001D162F" w:rsidRDefault="00786830" w:rsidP="00120FE6">
            <w:pPr>
              <w:autoSpaceDE w:val="0"/>
              <w:autoSpaceDN w:val="0"/>
              <w:adjustRightInd w:val="0"/>
              <w:spacing w:before="0" w:after="0"/>
              <w:ind w:left="0"/>
              <w:jc w:val="both"/>
              <w:rPr>
                <w:rFonts w:ascii="News Gothic GDB" w:hAnsi="News Gothic GDB"/>
                <w:bCs/>
                <w:szCs w:val="22"/>
              </w:rPr>
            </w:pPr>
          </w:p>
          <w:p w14:paraId="210BC392" w14:textId="77777777" w:rsidR="001F5BB5" w:rsidRPr="001D162F" w:rsidRDefault="001F5BB5" w:rsidP="00120FE6">
            <w:pPr>
              <w:autoSpaceDE w:val="0"/>
              <w:autoSpaceDN w:val="0"/>
              <w:adjustRightInd w:val="0"/>
              <w:spacing w:before="0" w:after="0"/>
              <w:ind w:left="0"/>
              <w:jc w:val="both"/>
              <w:rPr>
                <w:rFonts w:ascii="News Gothic GDB" w:hAnsi="News Gothic GDB"/>
                <w:bCs/>
                <w:szCs w:val="22"/>
              </w:rPr>
            </w:pPr>
          </w:p>
          <w:p w14:paraId="291A759C" w14:textId="77777777" w:rsidR="00120FE6" w:rsidRPr="001D162F" w:rsidRDefault="71E541F4" w:rsidP="00120FE6">
            <w:pPr>
              <w:autoSpaceDE w:val="0"/>
              <w:autoSpaceDN w:val="0"/>
              <w:adjustRightInd w:val="0"/>
              <w:spacing w:before="0" w:after="0"/>
              <w:ind w:left="0"/>
              <w:jc w:val="both"/>
              <w:rPr>
                <w:rFonts w:ascii="News Gothic GDB" w:hAnsi="News Gothic GDB"/>
                <w:b/>
                <w:szCs w:val="22"/>
              </w:rPr>
            </w:pPr>
            <w:r w:rsidRPr="7DFAED75">
              <w:rPr>
                <w:rFonts w:ascii="News Gothic GDB" w:hAnsi="News Gothic GDB"/>
                <w:b/>
                <w:bCs/>
              </w:rPr>
              <w:t xml:space="preserve">4.2 DE/OE: IT availability and continuity risks </w:t>
            </w:r>
          </w:p>
          <w:p w14:paraId="7B9CD378" w14:textId="39906F65" w:rsidR="7DFAED75" w:rsidRDefault="7DFAED75" w:rsidP="7DFAED75">
            <w:pPr>
              <w:spacing w:before="0" w:after="0"/>
              <w:ind w:left="0"/>
              <w:jc w:val="both"/>
              <w:rPr>
                <w:rFonts w:ascii="News Gothic GDB" w:hAnsi="News Gothic GDB"/>
                <w:b/>
                <w:bCs/>
              </w:rPr>
            </w:pPr>
          </w:p>
          <w:p w14:paraId="771EB9A2" w14:textId="354EE41E" w:rsidR="00120FE6" w:rsidRPr="001D162F" w:rsidRDefault="00120FE6" w:rsidP="00120FE6">
            <w:pPr>
              <w:autoSpaceDE w:val="0"/>
              <w:autoSpaceDN w:val="0"/>
              <w:adjustRightInd w:val="0"/>
              <w:spacing w:before="0" w:after="0"/>
              <w:ind w:left="0"/>
              <w:jc w:val="both"/>
              <w:rPr>
                <w:rFonts w:ascii="News Gothic GDB" w:hAnsi="News Gothic GDB"/>
              </w:rPr>
            </w:pPr>
            <w:r w:rsidRPr="1A43618D">
              <w:rPr>
                <w:rFonts w:ascii="News Gothic GDB" w:hAnsi="News Gothic GDB"/>
              </w:rPr>
              <w:t xml:space="preserve">-- Obtain the Security Concept on the related IT Application and validate that dedicated controls regarding the functionality are formally defined, esp. regarding availability and continuity. </w:t>
            </w:r>
          </w:p>
          <w:p w14:paraId="70C4857E" w14:textId="77777777" w:rsidR="00120FE6" w:rsidRPr="001D162F" w:rsidRDefault="00120FE6" w:rsidP="00120FE6">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xml:space="preserve">-- Inspect the Security Concept and APMS whether RTO or RPOs are defined and in line with business needs. </w:t>
            </w:r>
          </w:p>
          <w:p w14:paraId="3E42268A" w14:textId="77777777" w:rsidR="00120FE6" w:rsidRPr="001D162F" w:rsidRDefault="00120FE6" w:rsidP="00120FE6">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Validate the adequacy of the Disaster Recovery Plan (if Availability=Critical)</w:t>
            </w:r>
          </w:p>
          <w:p w14:paraId="0ACD480A" w14:textId="147DF354" w:rsidR="00120FE6" w:rsidRPr="001D162F" w:rsidRDefault="00120FE6" w:rsidP="00120FE6">
            <w:pPr>
              <w:autoSpaceDE w:val="0"/>
              <w:autoSpaceDN w:val="0"/>
              <w:adjustRightInd w:val="0"/>
              <w:spacing w:before="0" w:after="0"/>
              <w:ind w:left="0"/>
              <w:jc w:val="both"/>
              <w:rPr>
                <w:rFonts w:ascii="News Gothic GDB" w:hAnsi="News Gothic GDB"/>
                <w:bCs/>
                <w:szCs w:val="22"/>
              </w:rPr>
            </w:pPr>
            <w:r w:rsidRPr="001D162F">
              <w:rPr>
                <w:rFonts w:ascii="News Gothic GDB" w:hAnsi="News Gothic GDB"/>
                <w:bCs/>
                <w:szCs w:val="22"/>
              </w:rPr>
              <w:t xml:space="preserve">-- Inspect relevant documentation whether any incidents occurred during the test on the applications in scope and if they were handled adequately </w:t>
            </w:r>
            <w:r w:rsidR="00864E17" w:rsidRPr="001D162F">
              <w:rPr>
                <w:rFonts w:ascii="News Gothic GDB" w:hAnsi="News Gothic GDB"/>
                <w:bCs/>
                <w:szCs w:val="22"/>
              </w:rPr>
              <w:t>and in</w:t>
            </w:r>
            <w:r w:rsidRPr="001D162F">
              <w:rPr>
                <w:rFonts w:ascii="News Gothic GDB" w:hAnsi="News Gothic GDB"/>
                <w:bCs/>
                <w:szCs w:val="22"/>
              </w:rPr>
              <w:t xml:space="preserve"> time.</w:t>
            </w:r>
          </w:p>
          <w:p w14:paraId="4B6CBEF7" w14:textId="77777777" w:rsidR="001F5BB5" w:rsidRPr="001D162F" w:rsidRDefault="001F5BB5" w:rsidP="001F5BB5">
            <w:pPr>
              <w:autoSpaceDE w:val="0"/>
              <w:autoSpaceDN w:val="0"/>
              <w:adjustRightInd w:val="0"/>
              <w:spacing w:before="0" w:after="0"/>
              <w:ind w:left="0"/>
              <w:jc w:val="both"/>
              <w:rPr>
                <w:rFonts w:ascii="News Gothic GDB" w:hAnsi="News Gothic GDB"/>
                <w:bCs/>
                <w:szCs w:val="22"/>
              </w:rPr>
            </w:pPr>
          </w:p>
          <w:p w14:paraId="25E6F28F" w14:textId="15B2A2FA" w:rsidR="001F5BB5" w:rsidRPr="001D162F" w:rsidRDefault="4BC3431B" w:rsidP="001F5BB5">
            <w:pPr>
              <w:autoSpaceDE w:val="0"/>
              <w:autoSpaceDN w:val="0"/>
              <w:adjustRightInd w:val="0"/>
              <w:spacing w:before="0" w:after="0"/>
              <w:ind w:left="0"/>
              <w:jc w:val="both"/>
              <w:rPr>
                <w:rFonts w:ascii="News Gothic GDB" w:hAnsi="News Gothic GDB"/>
                <w:b/>
                <w:szCs w:val="22"/>
              </w:rPr>
            </w:pPr>
            <w:r w:rsidRPr="43723C7A">
              <w:rPr>
                <w:rFonts w:ascii="News Gothic GDB" w:hAnsi="News Gothic GDB"/>
                <w:b/>
                <w:bCs/>
              </w:rPr>
              <w:t>4.</w:t>
            </w:r>
            <w:r w:rsidR="185D7875" w:rsidRPr="43723C7A">
              <w:rPr>
                <w:rFonts w:ascii="News Gothic GDB" w:hAnsi="News Gothic GDB"/>
                <w:b/>
                <w:bCs/>
              </w:rPr>
              <w:t>2</w:t>
            </w:r>
            <w:r w:rsidRPr="43723C7A">
              <w:rPr>
                <w:rFonts w:ascii="News Gothic GDB" w:hAnsi="News Gothic GDB"/>
                <w:b/>
                <w:bCs/>
              </w:rPr>
              <w:t>.1 Application 1: AID1064 – PKI DBAG</w:t>
            </w:r>
          </w:p>
          <w:p w14:paraId="1B0C9A83" w14:textId="43E78CD8" w:rsidR="43723C7A" w:rsidRDefault="43723C7A" w:rsidP="43723C7A">
            <w:pPr>
              <w:spacing w:before="0" w:after="0"/>
              <w:ind w:left="0"/>
              <w:jc w:val="both"/>
              <w:rPr>
                <w:rFonts w:ascii="News Gothic GDB" w:hAnsi="News Gothic GDB"/>
                <w:b/>
                <w:bCs/>
              </w:rPr>
            </w:pPr>
          </w:p>
          <w:p w14:paraId="7081482D" w14:textId="6312E80D" w:rsidR="06CB0BD3" w:rsidRDefault="21C7AB27" w:rsidP="7DFAED75">
            <w:pPr>
              <w:spacing w:before="0" w:after="0"/>
              <w:ind w:left="0"/>
              <w:jc w:val="both"/>
              <w:rPr>
                <w:rFonts w:ascii="News Gothic GDB" w:hAnsi="News Gothic GDB"/>
              </w:rPr>
            </w:pPr>
            <w:r w:rsidRPr="7DFAED75">
              <w:rPr>
                <w:rFonts w:ascii="News Gothic GDB" w:hAnsi="News Gothic GDB"/>
              </w:rPr>
              <w:t xml:space="preserve">IA inspected the supplied PKI DBAG Security Document v1.5 from </w:t>
            </w:r>
            <w:r w:rsidR="5C148EB1" w:rsidRPr="7DFAED75">
              <w:rPr>
                <w:rFonts w:ascii="News Gothic GDB" w:hAnsi="News Gothic GDB"/>
              </w:rPr>
              <w:t>December</w:t>
            </w:r>
            <w:r w:rsidRPr="7DFAED75">
              <w:rPr>
                <w:rFonts w:ascii="News Gothic GDB" w:hAnsi="News Gothic GDB"/>
              </w:rPr>
              <w:t xml:space="preserve"> 2024.</w:t>
            </w:r>
            <w:r w:rsidR="2F267E8E" w:rsidRPr="7DFAED75">
              <w:rPr>
                <w:rFonts w:ascii="News Gothic GDB" w:hAnsi="News Gothic GDB"/>
              </w:rPr>
              <w:t xml:space="preserve"> Refer to</w:t>
            </w:r>
            <w:r w:rsidR="62751110" w:rsidRPr="7DFAED75">
              <w:rPr>
                <w:rFonts w:ascii="News Gothic GDB" w:hAnsi="News Gothic GDB"/>
              </w:rPr>
              <w:t xml:space="preserve"> </w:t>
            </w:r>
            <w:hyperlink r:id="rId96">
              <w:r w:rsidR="75A05661" w:rsidRPr="7DFAED75">
                <w:rPr>
                  <w:rStyle w:val="Hyperlink"/>
                  <w:rFonts w:ascii="News Gothic GDB" w:eastAsia="News Gothic GDB" w:hAnsi="News Gothic GDB" w:cs="News Gothic GDB"/>
                  <w:szCs w:val="22"/>
                </w:rPr>
                <w:t>AID1064_Security_Documentation_PKI DBAG_v1.5 (1).docx</w:t>
              </w:r>
            </w:hyperlink>
            <w:r w:rsidR="2F267E8E" w:rsidRPr="7DFAED75">
              <w:rPr>
                <w:rFonts w:ascii="News Gothic GDB" w:hAnsi="News Gothic GDB"/>
              </w:rPr>
              <w:t xml:space="preserve">. </w:t>
            </w:r>
            <w:r w:rsidRPr="7DFAED75">
              <w:rPr>
                <w:rFonts w:ascii="News Gothic GDB" w:hAnsi="News Gothic GDB"/>
              </w:rPr>
              <w:t>IA validated that dedicated controls regarding the functionality are formally defined, esp. regarding availability and contin</w:t>
            </w:r>
            <w:r w:rsidR="33C3C42F" w:rsidRPr="7DFAED75">
              <w:rPr>
                <w:rFonts w:ascii="News Gothic GDB" w:hAnsi="News Gothic GDB"/>
              </w:rPr>
              <w:t>i</w:t>
            </w:r>
            <w:r w:rsidRPr="7DFAED75">
              <w:rPr>
                <w:rFonts w:ascii="News Gothic GDB" w:hAnsi="News Gothic GDB"/>
              </w:rPr>
              <w:t xml:space="preserve">uity. In the Security Concept and APMS, RTO or RPOs are defined and in line with business needs. No relevant incidents occurred during the test on the application. </w:t>
            </w:r>
          </w:p>
          <w:p w14:paraId="37775844" w14:textId="65D9A3AE" w:rsidR="06CB0BD3" w:rsidRDefault="06CB0BD3" w:rsidP="43723C7A">
            <w:pPr>
              <w:spacing w:before="0" w:after="0"/>
              <w:ind w:left="0"/>
              <w:jc w:val="both"/>
              <w:rPr>
                <w:rFonts w:ascii="News Gothic GDB" w:hAnsi="News Gothic GDB"/>
                <w:szCs w:val="22"/>
              </w:rPr>
            </w:pPr>
            <w:r w:rsidRPr="43723C7A">
              <w:rPr>
                <w:rFonts w:ascii="News Gothic GDB" w:hAnsi="News Gothic GDB"/>
                <w:szCs w:val="22"/>
              </w:rPr>
              <w:t xml:space="preserve"> </w:t>
            </w:r>
          </w:p>
          <w:p w14:paraId="71C7B2C8" w14:textId="081BF9E8" w:rsidR="13F0EF0C" w:rsidRDefault="13F0EF0C" w:rsidP="43723C7A">
            <w:pPr>
              <w:spacing w:before="0" w:after="0"/>
              <w:ind w:left="0"/>
              <w:jc w:val="both"/>
              <w:rPr>
                <w:rFonts w:ascii="News Gothic GDB" w:hAnsi="News Gothic GDB"/>
                <w:szCs w:val="22"/>
                <w:highlight w:val="yellow"/>
              </w:rPr>
            </w:pPr>
            <w:r w:rsidRPr="43723C7A">
              <w:rPr>
                <w:rFonts w:ascii="News Gothic GDB" w:hAnsi="News Gothic GDB"/>
                <w:szCs w:val="22"/>
              </w:rPr>
              <w:t>The DBAG PKI is an internal Certificate Authority dedicated to internal applications and servers</w:t>
            </w:r>
            <w:r w:rsidR="23344419" w:rsidRPr="43723C7A">
              <w:rPr>
                <w:rFonts w:ascii="News Gothic GDB" w:hAnsi="News Gothic GDB"/>
                <w:szCs w:val="22"/>
              </w:rPr>
              <w:t>.</w:t>
            </w:r>
          </w:p>
          <w:p w14:paraId="289242A7" w14:textId="3792FFE6" w:rsidR="06CB0BD3" w:rsidRDefault="06CB0BD3" w:rsidP="43723C7A">
            <w:pPr>
              <w:spacing w:before="0" w:after="0"/>
              <w:ind w:left="0"/>
              <w:jc w:val="both"/>
              <w:rPr>
                <w:rFonts w:ascii="News Gothic GDB" w:hAnsi="News Gothic GDB"/>
                <w:u w:val="single"/>
              </w:rPr>
            </w:pPr>
            <w:r w:rsidRPr="70D4F2B8">
              <w:rPr>
                <w:rFonts w:ascii="News Gothic GDB" w:hAnsi="News Gothic GDB"/>
              </w:rPr>
              <w:t xml:space="preserve"> </w:t>
            </w:r>
          </w:p>
          <w:p w14:paraId="3C545C25" w14:textId="32B7264C" w:rsidR="06CB0BD3" w:rsidRDefault="06CB0BD3" w:rsidP="43723C7A">
            <w:pPr>
              <w:spacing w:before="0" w:after="0"/>
              <w:ind w:left="0"/>
              <w:jc w:val="both"/>
              <w:rPr>
                <w:rFonts w:ascii="News Gothic GDB" w:hAnsi="News Gothic GDB"/>
                <w:u w:val="single"/>
              </w:rPr>
            </w:pPr>
            <w:r w:rsidRPr="70D4F2B8">
              <w:rPr>
                <w:rFonts w:ascii="News Gothic GDB" w:hAnsi="News Gothic GDB"/>
                <w:u w:val="single"/>
              </w:rPr>
              <w:t>Availability of information processing facilities</w:t>
            </w:r>
            <w:r w:rsidR="1981CF9D" w:rsidRPr="70D4F2B8">
              <w:rPr>
                <w:rFonts w:ascii="News Gothic GDB" w:hAnsi="News Gothic GDB"/>
                <w:u w:val="single"/>
              </w:rPr>
              <w:t>:</w:t>
            </w:r>
          </w:p>
          <w:p w14:paraId="517B535E" w14:textId="795D1DBB" w:rsidR="06CB0BD3" w:rsidRDefault="06CB0BD3" w:rsidP="43723C7A">
            <w:pPr>
              <w:spacing w:before="0" w:after="0"/>
              <w:ind w:left="0"/>
              <w:jc w:val="both"/>
              <w:rPr>
                <w:rFonts w:ascii="News Gothic GDB" w:hAnsi="News Gothic GDB"/>
                <w:szCs w:val="22"/>
              </w:rPr>
            </w:pPr>
            <w:r w:rsidRPr="43723C7A">
              <w:rPr>
                <w:rFonts w:ascii="News Gothic GDB" w:hAnsi="News Gothic GDB"/>
                <w:szCs w:val="22"/>
              </w:rPr>
              <w:t xml:space="preserve">RTO:  RTO &lt;= </w:t>
            </w:r>
            <w:r w:rsidR="2BE53AAB" w:rsidRPr="43723C7A">
              <w:rPr>
                <w:rFonts w:ascii="News Gothic GDB" w:hAnsi="News Gothic GDB"/>
                <w:szCs w:val="22"/>
              </w:rPr>
              <w:t>2 hours</w:t>
            </w:r>
          </w:p>
          <w:p w14:paraId="6658CFCB" w14:textId="6459A5C0" w:rsidR="06CB0BD3" w:rsidRDefault="06CB0BD3" w:rsidP="43723C7A">
            <w:pPr>
              <w:spacing w:before="0" w:after="0"/>
              <w:ind w:left="0"/>
              <w:jc w:val="both"/>
              <w:rPr>
                <w:rFonts w:ascii="News Gothic GDB" w:hAnsi="News Gothic GDB"/>
                <w:szCs w:val="22"/>
              </w:rPr>
            </w:pPr>
            <w:r w:rsidRPr="43723C7A">
              <w:rPr>
                <w:rFonts w:ascii="News Gothic GDB" w:hAnsi="News Gothic GDB"/>
                <w:szCs w:val="22"/>
              </w:rPr>
              <w:t xml:space="preserve">Part of </w:t>
            </w:r>
            <w:r w:rsidR="7D2787AD" w:rsidRPr="43723C7A">
              <w:rPr>
                <w:rFonts w:ascii="News Gothic GDB" w:hAnsi="News Gothic GDB"/>
                <w:szCs w:val="22"/>
              </w:rPr>
              <w:t>the yearly</w:t>
            </w:r>
            <w:r w:rsidRPr="43723C7A">
              <w:rPr>
                <w:rFonts w:ascii="News Gothic GDB" w:hAnsi="News Gothic GDB"/>
                <w:szCs w:val="22"/>
              </w:rPr>
              <w:t xml:space="preserve"> DRP: </w:t>
            </w:r>
            <w:r w:rsidR="19ABA5E3" w:rsidRPr="43723C7A">
              <w:rPr>
                <w:rFonts w:ascii="News Gothic GDB" w:hAnsi="News Gothic GDB"/>
                <w:szCs w:val="22"/>
              </w:rPr>
              <w:t>Yes.</w:t>
            </w:r>
            <w:r w:rsidR="3D4C04EF" w:rsidRPr="43723C7A">
              <w:rPr>
                <w:rFonts w:ascii="News Gothic GDB" w:hAnsi="News Gothic GDB"/>
                <w:szCs w:val="22"/>
              </w:rPr>
              <w:t xml:space="preserve"> IA reviewed the Disaster Recovery report and verified that the application was covered in the test with no incidents</w:t>
            </w:r>
            <w:r w:rsidR="41869054" w:rsidRPr="43723C7A">
              <w:rPr>
                <w:rFonts w:ascii="News Gothic GDB" w:hAnsi="News Gothic GDB"/>
                <w:szCs w:val="22"/>
              </w:rPr>
              <w:t xml:space="preserve"> </w:t>
            </w:r>
            <w:r w:rsidR="38B0E368" w:rsidRPr="43723C7A">
              <w:rPr>
                <w:rFonts w:ascii="News Gothic GDB" w:hAnsi="News Gothic GDB"/>
                <w:szCs w:val="22"/>
              </w:rPr>
              <w:t>occurring</w:t>
            </w:r>
            <w:r w:rsidR="41869054" w:rsidRPr="43723C7A">
              <w:rPr>
                <w:rFonts w:ascii="News Gothic GDB" w:hAnsi="News Gothic GDB"/>
                <w:szCs w:val="22"/>
              </w:rPr>
              <w:t>. Refer to</w:t>
            </w:r>
            <w:r w:rsidR="3D4C04EF" w:rsidRPr="43723C7A">
              <w:rPr>
                <w:rFonts w:ascii="News Gothic GDB" w:hAnsi="News Gothic GDB"/>
                <w:szCs w:val="22"/>
              </w:rPr>
              <w:t xml:space="preserve">  </w:t>
            </w:r>
            <w:hyperlink r:id="rId97">
              <w:r w:rsidR="3D4C04EF" w:rsidRPr="43723C7A">
                <w:rPr>
                  <w:rStyle w:val="Hyperlink"/>
                  <w:rFonts w:ascii="News Gothic GDB" w:hAnsi="News Gothic GDB"/>
                  <w:szCs w:val="22"/>
                </w:rPr>
                <w:t>IT DR Execution Report_2024</w:t>
              </w:r>
            </w:hyperlink>
          </w:p>
          <w:p w14:paraId="70BFF094" w14:textId="0E331568" w:rsidR="06CB0BD3" w:rsidRDefault="06CB0BD3" w:rsidP="43723C7A">
            <w:pPr>
              <w:spacing w:before="0" w:after="0"/>
              <w:ind w:left="0"/>
              <w:jc w:val="both"/>
              <w:rPr>
                <w:rFonts w:ascii="News Gothic GDB" w:hAnsi="News Gothic GDB"/>
                <w:u w:val="single"/>
              </w:rPr>
            </w:pPr>
            <w:r w:rsidRPr="70D4F2B8">
              <w:rPr>
                <w:rFonts w:ascii="News Gothic GDB" w:hAnsi="News Gothic GDB"/>
              </w:rPr>
              <w:t xml:space="preserve"> </w:t>
            </w:r>
          </w:p>
          <w:p w14:paraId="58A2CCA1" w14:textId="4490A3A6" w:rsidR="06CB0BD3" w:rsidRDefault="06CB0BD3" w:rsidP="43723C7A">
            <w:pPr>
              <w:spacing w:before="0" w:after="0"/>
              <w:ind w:left="0"/>
              <w:jc w:val="both"/>
              <w:rPr>
                <w:rFonts w:ascii="News Gothic GDB" w:hAnsi="News Gothic GDB"/>
                <w:u w:val="single"/>
              </w:rPr>
            </w:pPr>
            <w:r w:rsidRPr="70D4F2B8">
              <w:rPr>
                <w:rFonts w:ascii="News Gothic GDB" w:hAnsi="News Gothic GDB"/>
                <w:u w:val="single"/>
              </w:rPr>
              <w:t>Information backup</w:t>
            </w:r>
            <w:r w:rsidR="75EE8747" w:rsidRPr="70D4F2B8">
              <w:rPr>
                <w:rFonts w:ascii="News Gothic GDB" w:hAnsi="News Gothic GDB"/>
                <w:u w:val="single"/>
              </w:rPr>
              <w:t>:</w:t>
            </w:r>
          </w:p>
          <w:p w14:paraId="77F9EDCB" w14:textId="00B7ACC7" w:rsidR="06CB0BD3" w:rsidRDefault="06CB0BD3" w:rsidP="43723C7A">
            <w:pPr>
              <w:spacing w:before="0" w:after="0"/>
              <w:ind w:left="0"/>
              <w:jc w:val="both"/>
              <w:rPr>
                <w:rFonts w:ascii="News Gothic GDB" w:hAnsi="News Gothic GDB"/>
                <w:szCs w:val="22"/>
              </w:rPr>
            </w:pPr>
            <w:r w:rsidRPr="43723C7A">
              <w:rPr>
                <w:rFonts w:ascii="News Gothic GDB" w:hAnsi="News Gothic GDB"/>
                <w:szCs w:val="22"/>
              </w:rPr>
              <w:t xml:space="preserve">Recovery Point Objective (RPO): </w:t>
            </w:r>
            <w:r w:rsidR="7EC2407C" w:rsidRPr="43723C7A">
              <w:rPr>
                <w:rFonts w:ascii="News Gothic GDB" w:hAnsi="News Gothic GDB"/>
                <w:szCs w:val="22"/>
              </w:rPr>
              <w:t>0</w:t>
            </w:r>
            <w:r w:rsidRPr="43723C7A">
              <w:rPr>
                <w:rFonts w:ascii="News Gothic GDB" w:hAnsi="News Gothic GDB"/>
                <w:szCs w:val="22"/>
              </w:rPr>
              <w:t xml:space="preserve"> hour &lt;= RPO &lt; 1 </w:t>
            </w:r>
            <w:r w:rsidR="42C1C504" w:rsidRPr="43723C7A">
              <w:rPr>
                <w:rFonts w:ascii="News Gothic GDB" w:hAnsi="News Gothic GDB"/>
                <w:szCs w:val="22"/>
              </w:rPr>
              <w:t>hour</w:t>
            </w:r>
          </w:p>
          <w:p w14:paraId="2BCCDF92" w14:textId="3DEBFA77" w:rsidR="06CB0BD3" w:rsidRDefault="21C7AB27" w:rsidP="7DFAED75">
            <w:pPr>
              <w:spacing w:before="0" w:after="0"/>
              <w:ind w:left="0"/>
              <w:jc w:val="both"/>
              <w:rPr>
                <w:rFonts w:ascii="News Gothic GDB" w:hAnsi="News Gothic GDB"/>
              </w:rPr>
            </w:pPr>
            <w:r w:rsidRPr="7DFAED75">
              <w:rPr>
                <w:rFonts w:ascii="News Gothic GDB" w:hAnsi="News Gothic GDB"/>
              </w:rPr>
              <w:t>Mirroring:</w:t>
            </w:r>
            <w:r w:rsidR="4787013D" w:rsidRPr="7DFAED75">
              <w:rPr>
                <w:rFonts w:ascii="News Gothic GDB" w:hAnsi="News Gothic GDB"/>
              </w:rPr>
              <w:t xml:space="preserve"> Synchronous mirroring is used both on the Oracle database via the Oracle DB cluster and on HSMs via HA</w:t>
            </w:r>
            <w:r w:rsidR="4787013D" w:rsidRPr="7DFAED75">
              <w:rPr>
                <w:rFonts w:ascii="News Gothic GDB" w:hAnsi="News Gothic GDB"/>
                <w:i/>
                <w:iCs/>
              </w:rPr>
              <w:t xml:space="preserve"> </w:t>
            </w:r>
            <w:r w:rsidR="4787013D" w:rsidRPr="7DFAED75">
              <w:rPr>
                <w:rFonts w:ascii="News Gothic GDB" w:hAnsi="News Gothic GDB"/>
              </w:rPr>
              <w:t>mode.</w:t>
            </w:r>
          </w:p>
          <w:p w14:paraId="36CC07A3" w14:textId="4828BD31" w:rsidR="43723C7A" w:rsidRDefault="43723C7A" w:rsidP="43723C7A">
            <w:pPr>
              <w:spacing w:before="0" w:after="0"/>
              <w:ind w:left="0"/>
              <w:jc w:val="both"/>
              <w:rPr>
                <w:rFonts w:ascii="News Gothic GDB" w:hAnsi="News Gothic GDB"/>
                <w:szCs w:val="22"/>
              </w:rPr>
            </w:pPr>
          </w:p>
          <w:p w14:paraId="1D17A76F" w14:textId="1A563D9B" w:rsidR="06CB0BD3" w:rsidRDefault="06CB0BD3" w:rsidP="43723C7A">
            <w:pPr>
              <w:spacing w:before="0" w:after="0"/>
              <w:ind w:left="0"/>
              <w:jc w:val="both"/>
              <w:rPr>
                <w:rFonts w:ascii="News Gothic GDB" w:hAnsi="News Gothic GDB"/>
              </w:rPr>
            </w:pPr>
            <w:r w:rsidRPr="70D4F2B8">
              <w:rPr>
                <w:rFonts w:ascii="News Gothic GDB" w:hAnsi="News Gothic GDB"/>
                <w:u w:val="single"/>
              </w:rPr>
              <w:t>Backup interval</w:t>
            </w:r>
            <w:r w:rsidRPr="70D4F2B8">
              <w:rPr>
                <w:rFonts w:ascii="News Gothic GDB" w:hAnsi="News Gothic GDB"/>
              </w:rPr>
              <w:t>:</w:t>
            </w:r>
            <w:r w:rsidR="75942207" w:rsidRPr="70D4F2B8">
              <w:rPr>
                <w:rFonts w:ascii="News Gothic GDB" w:hAnsi="News Gothic GDB"/>
              </w:rPr>
              <w:t xml:space="preserve"> Backup is ensured by the Oracle Redo Log technology at database level. All the Linux and Windows systems hosting the different infrastructure components are backed up daily with 1 year of retention. </w:t>
            </w:r>
          </w:p>
          <w:p w14:paraId="56BA2AC3" w14:textId="463DB9E9" w:rsidR="43723C7A" w:rsidRDefault="43723C7A" w:rsidP="43723C7A">
            <w:pPr>
              <w:spacing w:before="0" w:after="0"/>
              <w:ind w:left="0"/>
              <w:jc w:val="both"/>
              <w:rPr>
                <w:rFonts w:ascii="News Gothic GDB" w:hAnsi="News Gothic GDB"/>
                <w:szCs w:val="22"/>
              </w:rPr>
            </w:pPr>
          </w:p>
          <w:p w14:paraId="65CCD67C" w14:textId="2E9008CC" w:rsidR="75942207" w:rsidRDefault="75942207" w:rsidP="43723C7A">
            <w:pPr>
              <w:spacing w:before="0" w:after="0"/>
              <w:ind w:left="0"/>
              <w:jc w:val="both"/>
              <w:rPr>
                <w:rFonts w:ascii="News Gothic GDB" w:hAnsi="News Gothic GDB"/>
                <w:szCs w:val="22"/>
              </w:rPr>
            </w:pPr>
            <w:r w:rsidRPr="43723C7A">
              <w:rPr>
                <w:rFonts w:ascii="News Gothic GDB" w:hAnsi="News Gothic GDB"/>
                <w:szCs w:val="22"/>
              </w:rPr>
              <w:t>The V</w:t>
            </w:r>
            <w:r w:rsidR="66873E6D" w:rsidRPr="43723C7A">
              <w:rPr>
                <w:rFonts w:ascii="News Gothic GDB" w:hAnsi="News Gothic GDB"/>
                <w:szCs w:val="22"/>
              </w:rPr>
              <w:t xml:space="preserve">irtual </w:t>
            </w:r>
            <w:r w:rsidRPr="43723C7A">
              <w:rPr>
                <w:rFonts w:ascii="News Gothic GDB" w:hAnsi="News Gothic GDB"/>
                <w:szCs w:val="22"/>
              </w:rPr>
              <w:t>M</w:t>
            </w:r>
            <w:r w:rsidR="67CB7BB3" w:rsidRPr="43723C7A">
              <w:rPr>
                <w:rFonts w:ascii="News Gothic GDB" w:hAnsi="News Gothic GDB"/>
                <w:szCs w:val="22"/>
              </w:rPr>
              <w:t>achine</w:t>
            </w:r>
            <w:r w:rsidRPr="43723C7A">
              <w:rPr>
                <w:rFonts w:ascii="News Gothic GDB" w:hAnsi="News Gothic GDB"/>
                <w:szCs w:val="22"/>
              </w:rPr>
              <w:t xml:space="preserve"> snapshot schedule follows the 5+1 policy, meaning that each week 5 incremental backups and 1 full backup are taken.</w:t>
            </w:r>
          </w:p>
          <w:p w14:paraId="1627951D" w14:textId="47074EB2" w:rsidR="43723C7A" w:rsidRDefault="43723C7A" w:rsidP="43723C7A">
            <w:pPr>
              <w:spacing w:before="0" w:after="0"/>
              <w:ind w:left="0"/>
              <w:jc w:val="both"/>
              <w:rPr>
                <w:rFonts w:ascii="News Gothic GDB" w:hAnsi="News Gothic GDB"/>
                <w:szCs w:val="22"/>
              </w:rPr>
            </w:pPr>
          </w:p>
          <w:p w14:paraId="47AC2302" w14:textId="4A531025" w:rsidR="75942207" w:rsidRDefault="75942207" w:rsidP="43723C7A">
            <w:pPr>
              <w:spacing w:before="0" w:after="0"/>
              <w:ind w:left="0"/>
              <w:jc w:val="both"/>
              <w:rPr>
                <w:rFonts w:ascii="News Gothic GDB" w:hAnsi="News Gothic GDB"/>
                <w:szCs w:val="22"/>
              </w:rPr>
            </w:pPr>
            <w:r w:rsidRPr="43723C7A">
              <w:rPr>
                <w:rFonts w:ascii="News Gothic GDB" w:hAnsi="News Gothic GDB"/>
                <w:szCs w:val="22"/>
              </w:rPr>
              <w:t xml:space="preserve">HSMs are only backed up when new private keys are </w:t>
            </w:r>
            <w:r w:rsidR="1D7BDF98" w:rsidRPr="43723C7A">
              <w:rPr>
                <w:rFonts w:ascii="News Gothic GDB" w:hAnsi="News Gothic GDB"/>
                <w:szCs w:val="22"/>
              </w:rPr>
              <w:t>created,</w:t>
            </w:r>
            <w:r w:rsidRPr="43723C7A">
              <w:rPr>
                <w:rFonts w:ascii="News Gothic GDB" w:hAnsi="News Gothic GDB"/>
                <w:szCs w:val="22"/>
              </w:rPr>
              <w:t xml:space="preserve"> or </w:t>
            </w:r>
            <w:r w:rsidR="6892DFBF" w:rsidRPr="43723C7A">
              <w:rPr>
                <w:rFonts w:ascii="News Gothic GDB" w:hAnsi="News Gothic GDB"/>
                <w:szCs w:val="22"/>
              </w:rPr>
              <w:t>existing ones</w:t>
            </w:r>
            <w:r w:rsidRPr="43723C7A">
              <w:rPr>
                <w:rFonts w:ascii="News Gothic GDB" w:hAnsi="News Gothic GDB"/>
                <w:szCs w:val="22"/>
              </w:rPr>
              <w:t xml:space="preserve"> are modified, as no modification can technically happen between these events.</w:t>
            </w:r>
          </w:p>
          <w:p w14:paraId="753148D7" w14:textId="0E3F2AEB" w:rsidR="06CB0BD3" w:rsidRDefault="06CB0BD3" w:rsidP="43723C7A">
            <w:pPr>
              <w:spacing w:before="0" w:after="0"/>
              <w:ind w:left="0"/>
              <w:jc w:val="both"/>
              <w:rPr>
                <w:rFonts w:ascii="News Gothic GDB" w:hAnsi="News Gothic GDB"/>
                <w:szCs w:val="22"/>
              </w:rPr>
            </w:pPr>
            <w:r w:rsidRPr="43723C7A">
              <w:rPr>
                <w:rFonts w:ascii="News Gothic GDB" w:hAnsi="News Gothic GDB"/>
                <w:szCs w:val="22"/>
              </w:rPr>
              <w:t xml:space="preserve"> </w:t>
            </w:r>
          </w:p>
          <w:p w14:paraId="7BC17C78" w14:textId="2AEEEC71" w:rsidR="06CB0BD3" w:rsidRDefault="21C7AB27" w:rsidP="7DFAED75">
            <w:pPr>
              <w:spacing w:before="0" w:after="0"/>
              <w:ind w:left="0"/>
              <w:jc w:val="both"/>
              <w:rPr>
                <w:rFonts w:ascii="News Gothic GDB" w:hAnsi="News Gothic GDB"/>
              </w:rPr>
            </w:pPr>
            <w:r w:rsidRPr="7DFAED75">
              <w:rPr>
                <w:rFonts w:ascii="News Gothic GDB" w:hAnsi="News Gothic GDB"/>
              </w:rPr>
              <w:t xml:space="preserve">Backup recovery test regularly (at least yearly) performed: </w:t>
            </w:r>
            <w:r w:rsidR="436B5A5C" w:rsidRPr="7DFAED75">
              <w:rPr>
                <w:rFonts w:ascii="News Gothic GDB" w:hAnsi="News Gothic GDB"/>
              </w:rPr>
              <w:t>Yes,</w:t>
            </w:r>
            <w:r w:rsidR="2B858BAE" w:rsidRPr="7DFAED75">
              <w:rPr>
                <w:rFonts w:ascii="News Gothic GDB" w:hAnsi="News Gothic GDB"/>
              </w:rPr>
              <w:t xml:space="preserve"> with the </w:t>
            </w:r>
            <w:r w:rsidR="6FAC0DEF" w:rsidRPr="7DFAED75">
              <w:rPr>
                <w:rFonts w:ascii="News Gothic GDB" w:hAnsi="News Gothic GDB"/>
              </w:rPr>
              <w:t>C</w:t>
            </w:r>
            <w:r w:rsidR="5380F3D1" w:rsidRPr="7DFAED75">
              <w:rPr>
                <w:rFonts w:ascii="News Gothic GDB" w:hAnsi="News Gothic GDB"/>
              </w:rPr>
              <w:t xml:space="preserve">hange </w:t>
            </w:r>
            <w:r w:rsidR="6FAC0DEF" w:rsidRPr="7DFAED75">
              <w:rPr>
                <w:rFonts w:ascii="News Gothic GDB" w:hAnsi="News Gothic GDB"/>
              </w:rPr>
              <w:t>R</w:t>
            </w:r>
            <w:r w:rsidR="05F43622" w:rsidRPr="7DFAED75">
              <w:rPr>
                <w:rFonts w:ascii="News Gothic GDB" w:hAnsi="News Gothic GDB"/>
              </w:rPr>
              <w:t>equest</w:t>
            </w:r>
            <w:r w:rsidR="6FAC0DEF" w:rsidRPr="7DFAED75">
              <w:rPr>
                <w:rFonts w:ascii="News Gothic GDB" w:hAnsi="News Gothic GDB"/>
              </w:rPr>
              <w:t xml:space="preserve"> </w:t>
            </w:r>
            <w:r w:rsidR="6FAC0DEF" w:rsidRPr="7DFAED75">
              <w:rPr>
                <w:rFonts w:ascii="News Gothic GDB" w:hAnsi="News Gothic GDB"/>
                <w:lang w:val="en-GB"/>
              </w:rPr>
              <w:t>44052038</w:t>
            </w:r>
            <w:r w:rsidR="6FAC0DEF" w:rsidRPr="7DFAED75">
              <w:rPr>
                <w:rFonts w:ascii="News Gothic GDB" w:hAnsi="News Gothic GDB"/>
              </w:rPr>
              <w:t xml:space="preserve">). </w:t>
            </w:r>
          </w:p>
          <w:p w14:paraId="714CBA63" w14:textId="0D354D3D" w:rsidR="43723C7A" w:rsidRDefault="43723C7A" w:rsidP="43723C7A">
            <w:pPr>
              <w:spacing w:before="0" w:after="0"/>
              <w:ind w:left="0"/>
              <w:jc w:val="both"/>
              <w:rPr>
                <w:rFonts w:ascii="News Gothic GDB" w:hAnsi="News Gothic GDB"/>
                <w:szCs w:val="22"/>
              </w:rPr>
            </w:pPr>
          </w:p>
          <w:p w14:paraId="402C64F1" w14:textId="179D467E" w:rsidR="06CB0BD3" w:rsidRDefault="2E32E3C1" w:rsidP="43723C7A">
            <w:pPr>
              <w:spacing w:before="0" w:after="0"/>
              <w:ind w:left="0"/>
              <w:jc w:val="both"/>
              <w:rPr>
                <w:rFonts w:ascii="News Gothic GDB" w:hAnsi="News Gothic GDB"/>
              </w:rPr>
            </w:pPr>
            <w:r w:rsidRPr="70D4F2B8">
              <w:rPr>
                <w:rFonts w:ascii="News Gothic GDB" w:hAnsi="News Gothic GDB"/>
                <w:u w:val="single"/>
              </w:rPr>
              <w:t>Incident Management</w:t>
            </w:r>
            <w:r w:rsidRPr="70D4F2B8">
              <w:rPr>
                <w:rFonts w:ascii="News Gothic GDB" w:hAnsi="News Gothic GDB"/>
              </w:rPr>
              <w:t xml:space="preserve">: </w:t>
            </w:r>
            <w:r w:rsidR="06CB0BD3" w:rsidRPr="70D4F2B8">
              <w:rPr>
                <w:rFonts w:ascii="News Gothic GDB" w:hAnsi="News Gothic GDB"/>
              </w:rPr>
              <w:t xml:space="preserve">Standard DBG incident management process is followed in case of an IS incident. If an incident owner detects a security breach, </w:t>
            </w:r>
            <w:r w:rsidR="6C78F70A" w:rsidRPr="70D4F2B8">
              <w:rPr>
                <w:rFonts w:ascii="News Gothic GDB" w:hAnsi="News Gothic GDB"/>
              </w:rPr>
              <w:t>the CERT</w:t>
            </w:r>
            <w:r w:rsidR="06CB0BD3" w:rsidRPr="70D4F2B8">
              <w:rPr>
                <w:rFonts w:ascii="News Gothic GDB" w:hAnsi="News Gothic GDB"/>
              </w:rPr>
              <w:t xml:space="preserve"> team must be informed immediately by calling</w:t>
            </w:r>
            <w:r w:rsidR="4E7AEC23" w:rsidRPr="70D4F2B8">
              <w:rPr>
                <w:rFonts w:ascii="News Gothic GDB" w:hAnsi="News Gothic GDB"/>
              </w:rPr>
              <w:t xml:space="preserve"> CERT</w:t>
            </w:r>
            <w:r w:rsidR="06CB0BD3" w:rsidRPr="70D4F2B8">
              <w:rPr>
                <w:rFonts w:ascii="News Gothic GDB" w:hAnsi="News Gothic GDB"/>
              </w:rPr>
              <w:t xml:space="preserve"> hotline (can be reached under - 3 35 55) or sending an email (cert@deutsche-boerse.com). </w:t>
            </w:r>
            <w:r w:rsidR="5A0D2E32" w:rsidRPr="70D4F2B8">
              <w:rPr>
                <w:rFonts w:ascii="News Gothic GDB" w:hAnsi="News Gothic GDB"/>
              </w:rPr>
              <w:t>DBAG SOC is responsible of security incident monitoring and initial escalation to the CERT</w:t>
            </w:r>
            <w:r w:rsidR="7F6AADA5" w:rsidRPr="70D4F2B8">
              <w:rPr>
                <w:rFonts w:ascii="News Gothic GDB" w:hAnsi="News Gothic GDB"/>
              </w:rPr>
              <w:t xml:space="preserve"> if the events are</w:t>
            </w:r>
            <w:r w:rsidR="5A0D2E32" w:rsidRPr="70D4F2B8">
              <w:rPr>
                <w:rFonts w:ascii="News Gothic GDB" w:hAnsi="News Gothic GDB"/>
              </w:rPr>
              <w:t xml:space="preserve"> detected by the use cases implemented in the SIEM applications (e</w:t>
            </w:r>
            <w:r w:rsidR="615BFAD9" w:rsidRPr="70D4F2B8">
              <w:rPr>
                <w:rFonts w:ascii="News Gothic GDB" w:hAnsi="News Gothic GDB"/>
              </w:rPr>
              <w:t>.g.</w:t>
            </w:r>
            <w:r w:rsidR="5A0D2E32" w:rsidRPr="70D4F2B8">
              <w:rPr>
                <w:rFonts w:ascii="News Gothic GDB" w:hAnsi="News Gothic GDB"/>
              </w:rPr>
              <w:t xml:space="preserve"> unauthorized login or login attempt).</w:t>
            </w:r>
          </w:p>
          <w:p w14:paraId="75AF4CF5" w14:textId="0622E862" w:rsidR="044250C6" w:rsidRDefault="044250C6" w:rsidP="43723C7A">
            <w:pPr>
              <w:spacing w:before="0" w:after="0"/>
              <w:ind w:left="0"/>
              <w:jc w:val="both"/>
              <w:rPr>
                <w:rFonts w:ascii="News Gothic GDB" w:hAnsi="News Gothic GDB"/>
                <w:szCs w:val="22"/>
              </w:rPr>
            </w:pPr>
            <w:r w:rsidRPr="43723C7A">
              <w:rPr>
                <w:rFonts w:ascii="News Gothic GDB" w:hAnsi="News Gothic GDB"/>
                <w:szCs w:val="22"/>
              </w:rPr>
              <w:t>The internal point of contacts and the deputies have been addressed clearly in the document</w:t>
            </w:r>
            <w:r w:rsidR="0E624ED4" w:rsidRPr="43723C7A">
              <w:rPr>
                <w:rFonts w:ascii="News Gothic GDB" w:hAnsi="News Gothic GDB"/>
                <w:szCs w:val="22"/>
              </w:rPr>
              <w:t xml:space="preserve"> in case of</w:t>
            </w:r>
            <w:r w:rsidR="5A0D2E32" w:rsidRPr="43723C7A">
              <w:rPr>
                <w:rFonts w:ascii="News Gothic GDB" w:hAnsi="News Gothic GDB"/>
                <w:szCs w:val="22"/>
              </w:rPr>
              <w:t xml:space="preserve"> any security incident (access violation, ineffective security control, breach of information, human errors</w:t>
            </w:r>
            <w:r w:rsidR="702FC32A" w:rsidRPr="43723C7A">
              <w:rPr>
                <w:rFonts w:ascii="News Gothic GDB" w:hAnsi="News Gothic GDB"/>
                <w:szCs w:val="22"/>
              </w:rPr>
              <w:t>)</w:t>
            </w:r>
            <w:r w:rsidR="2549FD54" w:rsidRPr="43723C7A">
              <w:rPr>
                <w:rFonts w:ascii="News Gothic GDB" w:hAnsi="News Gothic GDB"/>
                <w:szCs w:val="22"/>
              </w:rPr>
              <w:t xml:space="preserve"> and </w:t>
            </w:r>
            <w:r w:rsidR="5A0D2E32" w:rsidRPr="43723C7A">
              <w:rPr>
                <w:rFonts w:ascii="News Gothic GDB" w:hAnsi="News Gothic GDB"/>
                <w:szCs w:val="22"/>
              </w:rPr>
              <w:t>in case of CA’s private keys compromissions</w:t>
            </w:r>
            <w:r w:rsidR="4F4915FA" w:rsidRPr="43723C7A">
              <w:rPr>
                <w:rFonts w:ascii="News Gothic GDB" w:hAnsi="News Gothic GDB"/>
                <w:szCs w:val="22"/>
              </w:rPr>
              <w:t>.</w:t>
            </w:r>
          </w:p>
          <w:p w14:paraId="2CC28D68" w14:textId="72A6F508" w:rsidR="43723C7A" w:rsidRDefault="43723C7A" w:rsidP="43723C7A">
            <w:pPr>
              <w:spacing w:before="0" w:after="0"/>
              <w:ind w:left="0"/>
              <w:jc w:val="both"/>
              <w:rPr>
                <w:rFonts w:ascii="News Gothic GDB" w:hAnsi="News Gothic GDB"/>
              </w:rPr>
            </w:pPr>
          </w:p>
          <w:p w14:paraId="5910BEA3" w14:textId="796C9E0B" w:rsidR="001F5BB5" w:rsidRPr="001D162F" w:rsidRDefault="4BC3431B" w:rsidP="001F5BB5">
            <w:pPr>
              <w:autoSpaceDE w:val="0"/>
              <w:autoSpaceDN w:val="0"/>
              <w:adjustRightInd w:val="0"/>
              <w:spacing w:before="0" w:after="0"/>
              <w:ind w:left="0"/>
              <w:jc w:val="both"/>
              <w:rPr>
                <w:rFonts w:ascii="News Gothic GDB" w:hAnsi="News Gothic GDB"/>
                <w:b/>
              </w:rPr>
            </w:pPr>
            <w:r w:rsidRPr="43723C7A">
              <w:rPr>
                <w:rFonts w:ascii="News Gothic GDB" w:hAnsi="News Gothic GDB"/>
                <w:b/>
                <w:bCs/>
              </w:rPr>
              <w:t>4.</w:t>
            </w:r>
            <w:r w:rsidR="185D7875" w:rsidRPr="43723C7A">
              <w:rPr>
                <w:rFonts w:ascii="News Gothic GDB" w:hAnsi="News Gothic GDB"/>
                <w:b/>
                <w:bCs/>
              </w:rPr>
              <w:t>2</w:t>
            </w:r>
            <w:r w:rsidRPr="43723C7A">
              <w:rPr>
                <w:rFonts w:ascii="News Gothic GDB" w:hAnsi="News Gothic GDB"/>
                <w:b/>
                <w:bCs/>
              </w:rPr>
              <w:t>.2 Application 2: AID1065 – PKI MSCA</w:t>
            </w:r>
          </w:p>
          <w:p w14:paraId="66FD4FC7" w14:textId="7A7CEC9D" w:rsidR="001F5BB5" w:rsidRPr="001D162F" w:rsidRDefault="001F5BB5" w:rsidP="43723C7A">
            <w:pPr>
              <w:autoSpaceDE w:val="0"/>
              <w:autoSpaceDN w:val="0"/>
              <w:adjustRightInd w:val="0"/>
              <w:spacing w:before="0" w:after="0"/>
              <w:ind w:left="0"/>
              <w:jc w:val="both"/>
              <w:rPr>
                <w:rFonts w:ascii="News Gothic GDB" w:hAnsi="News Gothic GDB"/>
                <w:b/>
                <w:bCs/>
              </w:rPr>
            </w:pPr>
          </w:p>
          <w:p w14:paraId="6D615C89" w14:textId="0DB7CE09" w:rsidR="001F5BB5" w:rsidRPr="001D162F" w:rsidRDefault="25C6DDD9" w:rsidP="43723C7A">
            <w:pPr>
              <w:autoSpaceDE w:val="0"/>
              <w:autoSpaceDN w:val="0"/>
              <w:adjustRightInd w:val="0"/>
              <w:spacing w:before="0" w:after="0"/>
              <w:ind w:left="0"/>
              <w:jc w:val="both"/>
              <w:rPr>
                <w:rFonts w:ascii="News Gothic GDB" w:hAnsi="News Gothic GDB"/>
                <w:szCs w:val="22"/>
              </w:rPr>
            </w:pPr>
            <w:r w:rsidRPr="43723C7A">
              <w:rPr>
                <w:rFonts w:ascii="News Gothic GDB" w:hAnsi="News Gothic GDB"/>
                <w:szCs w:val="22"/>
              </w:rPr>
              <w:t xml:space="preserve">IA inspected the supplied PKI </w:t>
            </w:r>
            <w:r w:rsidR="67774545" w:rsidRPr="43723C7A">
              <w:rPr>
                <w:rFonts w:ascii="News Gothic GDB" w:hAnsi="News Gothic GDB"/>
                <w:szCs w:val="22"/>
              </w:rPr>
              <w:t>MSCA</w:t>
            </w:r>
            <w:r w:rsidRPr="43723C7A">
              <w:rPr>
                <w:rFonts w:ascii="News Gothic GDB" w:hAnsi="News Gothic GDB"/>
                <w:szCs w:val="22"/>
              </w:rPr>
              <w:t xml:space="preserve"> Security Document v</w:t>
            </w:r>
            <w:r w:rsidR="1DCC121B" w:rsidRPr="43723C7A">
              <w:rPr>
                <w:rFonts w:ascii="News Gothic GDB" w:hAnsi="News Gothic GDB"/>
                <w:szCs w:val="22"/>
              </w:rPr>
              <w:t>2</w:t>
            </w:r>
            <w:r w:rsidRPr="43723C7A">
              <w:rPr>
                <w:rFonts w:ascii="News Gothic GDB" w:hAnsi="News Gothic GDB"/>
                <w:szCs w:val="22"/>
              </w:rPr>
              <w:t>.</w:t>
            </w:r>
            <w:r w:rsidR="79865291" w:rsidRPr="43723C7A">
              <w:rPr>
                <w:rFonts w:ascii="News Gothic GDB" w:hAnsi="News Gothic GDB"/>
                <w:szCs w:val="22"/>
              </w:rPr>
              <w:t>1</w:t>
            </w:r>
            <w:r w:rsidRPr="43723C7A">
              <w:rPr>
                <w:rFonts w:ascii="News Gothic GDB" w:hAnsi="News Gothic GDB"/>
                <w:szCs w:val="22"/>
              </w:rPr>
              <w:t xml:space="preserve"> from </w:t>
            </w:r>
            <w:r w:rsidR="2926333C" w:rsidRPr="43723C7A">
              <w:rPr>
                <w:rFonts w:ascii="News Gothic GDB" w:hAnsi="News Gothic GDB"/>
                <w:szCs w:val="22"/>
              </w:rPr>
              <w:t>August</w:t>
            </w:r>
            <w:r w:rsidRPr="43723C7A">
              <w:rPr>
                <w:rFonts w:ascii="News Gothic GDB" w:hAnsi="News Gothic GDB"/>
                <w:szCs w:val="22"/>
              </w:rPr>
              <w:t xml:space="preserve"> 2024. </w:t>
            </w:r>
            <w:r w:rsidR="50EDFBE9" w:rsidRPr="43723C7A">
              <w:rPr>
                <w:rFonts w:ascii="News Gothic GDB" w:hAnsi="News Gothic GDB"/>
                <w:szCs w:val="22"/>
              </w:rPr>
              <w:t xml:space="preserve">Refer to </w:t>
            </w:r>
            <w:hyperlink r:id="rId98">
              <w:r w:rsidR="669BC680" w:rsidRPr="43723C7A">
                <w:rPr>
                  <w:rStyle w:val="Hyperlink"/>
                  <w:rFonts w:ascii="News Gothic GDB" w:eastAsia="News Gothic GDB" w:hAnsi="News Gothic GDB" w:cs="News Gothic GDB"/>
                  <w:szCs w:val="22"/>
                </w:rPr>
                <w:t>Security Documentation_AID1065_PKI MSCA_V2.1 (2).docx</w:t>
              </w:r>
            </w:hyperlink>
            <w:r w:rsidR="669BC680" w:rsidRPr="43723C7A">
              <w:rPr>
                <w:rFonts w:ascii="News Gothic GDB" w:eastAsia="News Gothic GDB" w:hAnsi="News Gothic GDB" w:cs="News Gothic GDB"/>
                <w:szCs w:val="22"/>
              </w:rPr>
              <w:t xml:space="preserve"> </w:t>
            </w:r>
            <w:r w:rsidRPr="43723C7A">
              <w:rPr>
                <w:rFonts w:ascii="News Gothic GDB" w:hAnsi="News Gothic GDB"/>
                <w:szCs w:val="22"/>
              </w:rPr>
              <w:t xml:space="preserve">A validated that dedicated controls regarding the functionality are formally defined, esp. regarding availability and continuity. In the Security Concept and APMS, RTO or RPOs are defined and in line with business needs. No relevant incidents occurred during the test on the application. </w:t>
            </w:r>
          </w:p>
          <w:p w14:paraId="189E0DDA" w14:textId="65D9A3AE" w:rsidR="001F5BB5" w:rsidRPr="001D162F" w:rsidRDefault="25C6DDD9" w:rsidP="43723C7A">
            <w:pPr>
              <w:autoSpaceDE w:val="0"/>
              <w:autoSpaceDN w:val="0"/>
              <w:adjustRightInd w:val="0"/>
              <w:spacing w:before="0" w:after="0"/>
              <w:ind w:left="0"/>
              <w:jc w:val="both"/>
              <w:rPr>
                <w:rFonts w:ascii="News Gothic GDB" w:hAnsi="News Gothic GDB"/>
                <w:szCs w:val="22"/>
              </w:rPr>
            </w:pPr>
            <w:r w:rsidRPr="43723C7A">
              <w:rPr>
                <w:rFonts w:ascii="News Gothic GDB" w:hAnsi="News Gothic GDB"/>
                <w:szCs w:val="22"/>
              </w:rPr>
              <w:t xml:space="preserve"> </w:t>
            </w:r>
          </w:p>
          <w:p w14:paraId="0D572560" w14:textId="1DABE06B" w:rsidR="001F5BB5" w:rsidRPr="001D162F" w:rsidRDefault="25C6DDD9" w:rsidP="43723C7A">
            <w:pPr>
              <w:autoSpaceDE w:val="0"/>
              <w:autoSpaceDN w:val="0"/>
              <w:adjustRightInd w:val="0"/>
              <w:spacing w:before="0" w:after="0"/>
              <w:ind w:left="0"/>
              <w:jc w:val="both"/>
              <w:rPr>
                <w:rFonts w:ascii="News Gothic GDB" w:hAnsi="News Gothic GDB"/>
                <w:szCs w:val="22"/>
              </w:rPr>
            </w:pPr>
            <w:r w:rsidRPr="43723C7A">
              <w:rPr>
                <w:rFonts w:ascii="News Gothic GDB" w:hAnsi="News Gothic GDB"/>
                <w:szCs w:val="22"/>
              </w:rPr>
              <w:t xml:space="preserve">The DBAG </w:t>
            </w:r>
            <w:r w:rsidR="49CF5833" w:rsidRPr="43723C7A">
              <w:rPr>
                <w:rFonts w:ascii="News Gothic GDB" w:hAnsi="News Gothic GDB"/>
                <w:szCs w:val="22"/>
              </w:rPr>
              <w:t>MSCA</w:t>
            </w:r>
            <w:r w:rsidRPr="43723C7A">
              <w:rPr>
                <w:rFonts w:ascii="News Gothic GDB" w:hAnsi="News Gothic GDB"/>
                <w:szCs w:val="22"/>
              </w:rPr>
              <w:t xml:space="preserve"> is an internal Certificate Authority dedicated to internal applications and servers.</w:t>
            </w:r>
          </w:p>
          <w:p w14:paraId="40E6A138" w14:textId="3792FFE6" w:rsidR="001F5BB5" w:rsidRPr="001D162F" w:rsidRDefault="25C6DDD9" w:rsidP="43723C7A">
            <w:pPr>
              <w:autoSpaceDE w:val="0"/>
              <w:autoSpaceDN w:val="0"/>
              <w:adjustRightInd w:val="0"/>
              <w:spacing w:before="0" w:after="0"/>
              <w:ind w:left="0"/>
              <w:jc w:val="both"/>
              <w:rPr>
                <w:rFonts w:ascii="News Gothic GDB" w:hAnsi="News Gothic GDB"/>
                <w:szCs w:val="22"/>
              </w:rPr>
            </w:pPr>
            <w:r w:rsidRPr="43723C7A">
              <w:rPr>
                <w:rFonts w:ascii="News Gothic GDB" w:hAnsi="News Gothic GDB"/>
                <w:szCs w:val="22"/>
              </w:rPr>
              <w:t xml:space="preserve"> </w:t>
            </w:r>
          </w:p>
          <w:p w14:paraId="74E4E180" w14:textId="176E09D7" w:rsidR="001F5BB5" w:rsidRPr="001D162F" w:rsidRDefault="25C6DDD9" w:rsidP="43723C7A">
            <w:pPr>
              <w:autoSpaceDE w:val="0"/>
              <w:autoSpaceDN w:val="0"/>
              <w:adjustRightInd w:val="0"/>
              <w:spacing w:before="0" w:after="0"/>
              <w:ind w:left="0"/>
              <w:jc w:val="both"/>
              <w:rPr>
                <w:rFonts w:ascii="News Gothic GDB" w:hAnsi="News Gothic GDB"/>
                <w:u w:val="single"/>
              </w:rPr>
            </w:pPr>
            <w:r w:rsidRPr="70D4F2B8">
              <w:rPr>
                <w:rFonts w:ascii="News Gothic GDB" w:hAnsi="News Gothic GDB"/>
                <w:u w:val="single"/>
              </w:rPr>
              <w:t>Availability of information processing facilities</w:t>
            </w:r>
            <w:r w:rsidR="7449B9C7" w:rsidRPr="70D4F2B8">
              <w:rPr>
                <w:rFonts w:ascii="News Gothic GDB" w:hAnsi="News Gothic GDB"/>
                <w:u w:val="single"/>
              </w:rPr>
              <w:t>:</w:t>
            </w:r>
          </w:p>
          <w:p w14:paraId="5C8A3ECE" w14:textId="0C27654F" w:rsidR="001F5BB5" w:rsidRPr="001D162F" w:rsidRDefault="25C6DDD9" w:rsidP="43723C7A">
            <w:pPr>
              <w:autoSpaceDE w:val="0"/>
              <w:autoSpaceDN w:val="0"/>
              <w:adjustRightInd w:val="0"/>
              <w:spacing w:before="0" w:after="0"/>
              <w:ind w:left="0"/>
              <w:jc w:val="both"/>
              <w:rPr>
                <w:rFonts w:ascii="News Gothic GDB" w:hAnsi="News Gothic GDB"/>
                <w:szCs w:val="22"/>
              </w:rPr>
            </w:pPr>
            <w:r w:rsidRPr="43723C7A">
              <w:rPr>
                <w:rFonts w:ascii="News Gothic GDB" w:hAnsi="News Gothic GDB"/>
                <w:szCs w:val="22"/>
              </w:rPr>
              <w:t>RTO: &lt;= 2 hours</w:t>
            </w:r>
          </w:p>
          <w:p w14:paraId="23F78757" w14:textId="6459A5C0" w:rsidR="001F5BB5" w:rsidRPr="001D162F" w:rsidRDefault="25C6DDD9" w:rsidP="43723C7A">
            <w:pPr>
              <w:autoSpaceDE w:val="0"/>
              <w:autoSpaceDN w:val="0"/>
              <w:adjustRightInd w:val="0"/>
              <w:spacing w:before="0" w:after="0"/>
              <w:ind w:left="0"/>
              <w:jc w:val="both"/>
              <w:rPr>
                <w:rFonts w:ascii="News Gothic GDB" w:hAnsi="News Gothic GDB"/>
                <w:szCs w:val="22"/>
              </w:rPr>
            </w:pPr>
            <w:r w:rsidRPr="43723C7A">
              <w:rPr>
                <w:rFonts w:ascii="News Gothic GDB" w:hAnsi="News Gothic GDB"/>
                <w:szCs w:val="22"/>
              </w:rPr>
              <w:t xml:space="preserve">Part of the yearly DRP: Yes. IA reviewed the Disaster Recovery report and verified that the application was covered in the test with no incidents occurring. Refer to  </w:t>
            </w:r>
            <w:hyperlink r:id="rId99">
              <w:r w:rsidRPr="43723C7A">
                <w:rPr>
                  <w:rStyle w:val="Hyperlink"/>
                  <w:rFonts w:ascii="News Gothic GDB" w:hAnsi="News Gothic GDB"/>
                  <w:szCs w:val="22"/>
                </w:rPr>
                <w:t>IT DR Execution Report_2024</w:t>
              </w:r>
            </w:hyperlink>
          </w:p>
          <w:p w14:paraId="28F0D358" w14:textId="0E331568" w:rsidR="001F5BB5" w:rsidRPr="001D162F" w:rsidRDefault="25C6DDD9" w:rsidP="43723C7A">
            <w:pPr>
              <w:autoSpaceDE w:val="0"/>
              <w:autoSpaceDN w:val="0"/>
              <w:adjustRightInd w:val="0"/>
              <w:spacing w:before="0" w:after="0"/>
              <w:ind w:left="0"/>
              <w:jc w:val="both"/>
              <w:rPr>
                <w:rFonts w:ascii="News Gothic GDB" w:hAnsi="News Gothic GDB"/>
                <w:szCs w:val="22"/>
              </w:rPr>
            </w:pPr>
            <w:r w:rsidRPr="43723C7A">
              <w:rPr>
                <w:rFonts w:ascii="News Gothic GDB" w:hAnsi="News Gothic GDB"/>
                <w:szCs w:val="22"/>
              </w:rPr>
              <w:t xml:space="preserve"> </w:t>
            </w:r>
          </w:p>
          <w:p w14:paraId="43B16965" w14:textId="1810F2AA" w:rsidR="001F5BB5" w:rsidRPr="001D162F" w:rsidRDefault="25C6DDD9" w:rsidP="43723C7A">
            <w:pPr>
              <w:autoSpaceDE w:val="0"/>
              <w:autoSpaceDN w:val="0"/>
              <w:adjustRightInd w:val="0"/>
              <w:spacing w:before="0" w:after="0"/>
              <w:ind w:left="0"/>
              <w:jc w:val="both"/>
              <w:rPr>
                <w:rFonts w:ascii="News Gothic GDB" w:hAnsi="News Gothic GDB"/>
                <w:u w:val="single"/>
              </w:rPr>
            </w:pPr>
            <w:r w:rsidRPr="70D4F2B8">
              <w:rPr>
                <w:rFonts w:ascii="News Gothic GDB" w:hAnsi="News Gothic GDB"/>
                <w:u w:val="single"/>
              </w:rPr>
              <w:t>Information backup</w:t>
            </w:r>
            <w:r w:rsidR="7203EE2D" w:rsidRPr="70D4F2B8">
              <w:rPr>
                <w:rFonts w:ascii="News Gothic GDB" w:hAnsi="News Gothic GDB"/>
                <w:u w:val="single"/>
              </w:rPr>
              <w:t>:</w:t>
            </w:r>
          </w:p>
          <w:p w14:paraId="5D9ED45F" w14:textId="48775D9A" w:rsidR="001F5BB5" w:rsidRPr="001D162F" w:rsidRDefault="25C6DDD9" w:rsidP="43723C7A">
            <w:pPr>
              <w:autoSpaceDE w:val="0"/>
              <w:autoSpaceDN w:val="0"/>
              <w:adjustRightInd w:val="0"/>
              <w:spacing w:before="0" w:after="0"/>
              <w:ind w:left="0"/>
              <w:jc w:val="both"/>
              <w:rPr>
                <w:rFonts w:ascii="News Gothic GDB" w:hAnsi="News Gothic GDB"/>
                <w:szCs w:val="22"/>
              </w:rPr>
            </w:pPr>
            <w:r w:rsidRPr="43723C7A">
              <w:rPr>
                <w:rFonts w:ascii="News Gothic GDB" w:hAnsi="News Gothic GDB"/>
                <w:szCs w:val="22"/>
              </w:rPr>
              <w:t xml:space="preserve">Recovery Point Objective (RPO): </w:t>
            </w:r>
            <w:r w:rsidR="2C5D732D" w:rsidRPr="43723C7A">
              <w:rPr>
                <w:rFonts w:ascii="News Gothic GDB" w:hAnsi="News Gothic GDB"/>
                <w:szCs w:val="22"/>
              </w:rPr>
              <w:t>0 hour &lt;= RPO &lt; 1 hour</w:t>
            </w:r>
          </w:p>
          <w:p w14:paraId="75EC7BBD" w14:textId="35D7BF9A" w:rsidR="001F5BB5" w:rsidRPr="001D162F" w:rsidRDefault="001F5BB5" w:rsidP="43723C7A">
            <w:pPr>
              <w:autoSpaceDE w:val="0"/>
              <w:autoSpaceDN w:val="0"/>
              <w:adjustRightInd w:val="0"/>
              <w:spacing w:before="0" w:after="0"/>
              <w:ind w:left="0"/>
              <w:jc w:val="both"/>
              <w:rPr>
                <w:rFonts w:ascii="News Gothic GDB" w:hAnsi="News Gothic GDB"/>
                <w:szCs w:val="22"/>
              </w:rPr>
            </w:pPr>
          </w:p>
          <w:p w14:paraId="795D1C54" w14:textId="494B5335" w:rsidR="001F5BB5" w:rsidRPr="001D162F" w:rsidRDefault="25C6DDD9" w:rsidP="43723C7A">
            <w:pPr>
              <w:autoSpaceDE w:val="0"/>
              <w:autoSpaceDN w:val="0"/>
              <w:adjustRightInd w:val="0"/>
              <w:spacing w:before="0" w:after="0"/>
              <w:ind w:left="0"/>
              <w:jc w:val="both"/>
              <w:rPr>
                <w:rFonts w:ascii="News Gothic GDB" w:hAnsi="News Gothic GDB"/>
                <w:szCs w:val="22"/>
              </w:rPr>
            </w:pPr>
            <w:r w:rsidRPr="43723C7A">
              <w:rPr>
                <w:rFonts w:ascii="News Gothic GDB" w:hAnsi="News Gothic GDB"/>
                <w:szCs w:val="22"/>
              </w:rPr>
              <w:t xml:space="preserve">Mirroring: </w:t>
            </w:r>
            <w:r w:rsidR="0FF1D516" w:rsidRPr="43723C7A">
              <w:rPr>
                <w:rFonts w:ascii="News Gothic GDB" w:hAnsi="News Gothic GDB"/>
                <w:szCs w:val="22"/>
              </w:rPr>
              <w:t>Mirroring is not in place.</w:t>
            </w:r>
          </w:p>
          <w:p w14:paraId="263DD654" w14:textId="4828BD31" w:rsidR="001F5BB5" w:rsidRPr="001D162F" w:rsidRDefault="001F5BB5" w:rsidP="43723C7A">
            <w:pPr>
              <w:autoSpaceDE w:val="0"/>
              <w:autoSpaceDN w:val="0"/>
              <w:adjustRightInd w:val="0"/>
              <w:spacing w:before="0" w:after="0"/>
              <w:ind w:left="0"/>
              <w:jc w:val="both"/>
              <w:rPr>
                <w:rFonts w:ascii="News Gothic GDB" w:hAnsi="News Gothic GDB"/>
                <w:szCs w:val="22"/>
              </w:rPr>
            </w:pPr>
          </w:p>
          <w:p w14:paraId="1AF16E2B" w14:textId="301BBA41" w:rsidR="001F5BB5" w:rsidRPr="001D162F" w:rsidRDefault="25C6DDD9" w:rsidP="43723C7A">
            <w:pPr>
              <w:autoSpaceDE w:val="0"/>
              <w:autoSpaceDN w:val="0"/>
              <w:adjustRightInd w:val="0"/>
              <w:spacing w:before="0" w:after="0"/>
              <w:ind w:left="0"/>
              <w:jc w:val="both"/>
              <w:rPr>
                <w:rFonts w:ascii="News Gothic GDB" w:hAnsi="News Gothic GDB"/>
              </w:rPr>
            </w:pPr>
            <w:r w:rsidRPr="70D4F2B8">
              <w:rPr>
                <w:rFonts w:ascii="News Gothic GDB" w:hAnsi="News Gothic GDB"/>
                <w:u w:val="single"/>
              </w:rPr>
              <w:t>Backup interval:</w:t>
            </w:r>
            <w:r w:rsidRPr="70D4F2B8">
              <w:rPr>
                <w:rFonts w:ascii="News Gothic GDB" w:hAnsi="News Gothic GDB"/>
              </w:rPr>
              <w:t xml:space="preserve"> </w:t>
            </w:r>
            <w:r w:rsidR="5434CB40" w:rsidRPr="70D4F2B8">
              <w:rPr>
                <w:rFonts w:ascii="News Gothic GDB" w:hAnsi="News Gothic GDB"/>
              </w:rPr>
              <w:t>Application-related backup is performed every hour via Task Scheduler. The backup includes ADCS, IIS, NDES and HSM configuration. The Virtual Machine where the ADCS servers run is backed up following the Company standard backup policy.</w:t>
            </w:r>
          </w:p>
          <w:p w14:paraId="33FD3DF9" w14:textId="7FFC456E" w:rsidR="001F5BB5" w:rsidRPr="001D162F" w:rsidRDefault="25C6DDD9" w:rsidP="43723C7A">
            <w:pPr>
              <w:autoSpaceDE w:val="0"/>
              <w:autoSpaceDN w:val="0"/>
              <w:adjustRightInd w:val="0"/>
              <w:spacing w:before="0" w:after="0"/>
              <w:ind w:left="0"/>
              <w:jc w:val="both"/>
              <w:rPr>
                <w:rFonts w:ascii="News Gothic GDB" w:hAnsi="News Gothic GDB"/>
                <w:szCs w:val="22"/>
              </w:rPr>
            </w:pPr>
            <w:r w:rsidRPr="43723C7A">
              <w:rPr>
                <w:rFonts w:ascii="News Gothic GDB" w:hAnsi="News Gothic GDB"/>
                <w:szCs w:val="22"/>
              </w:rPr>
              <w:t xml:space="preserve"> </w:t>
            </w:r>
          </w:p>
          <w:p w14:paraId="1877226C" w14:textId="53340735" w:rsidR="001F5BB5" w:rsidRPr="001D162F" w:rsidRDefault="25C6DDD9" w:rsidP="43723C7A">
            <w:pPr>
              <w:autoSpaceDE w:val="0"/>
              <w:autoSpaceDN w:val="0"/>
              <w:adjustRightInd w:val="0"/>
              <w:spacing w:before="0" w:after="0"/>
              <w:ind w:left="0"/>
              <w:jc w:val="both"/>
              <w:rPr>
                <w:rFonts w:ascii="News Gothic GDB" w:hAnsi="News Gothic GDB"/>
                <w:szCs w:val="22"/>
              </w:rPr>
            </w:pPr>
            <w:r w:rsidRPr="43723C7A">
              <w:rPr>
                <w:rFonts w:ascii="News Gothic GDB" w:hAnsi="News Gothic GDB"/>
                <w:szCs w:val="22"/>
              </w:rPr>
              <w:t>Backup recovery test regularly (at least yearly) performed: Yes.</w:t>
            </w:r>
            <w:r w:rsidR="0A97BA52" w:rsidRPr="43723C7A">
              <w:rPr>
                <w:rFonts w:ascii="News Gothic GDB" w:hAnsi="News Gothic GDB"/>
                <w:szCs w:val="22"/>
              </w:rPr>
              <w:t xml:space="preserve"> Backup and Restore exercises take place every year.</w:t>
            </w:r>
          </w:p>
          <w:p w14:paraId="147231D9" w14:textId="3DB64600" w:rsidR="001F5BB5" w:rsidRPr="001D162F" w:rsidRDefault="001F5BB5" w:rsidP="43723C7A">
            <w:pPr>
              <w:autoSpaceDE w:val="0"/>
              <w:autoSpaceDN w:val="0"/>
              <w:adjustRightInd w:val="0"/>
              <w:spacing w:before="0" w:after="0"/>
              <w:ind w:left="0"/>
              <w:jc w:val="both"/>
              <w:rPr>
                <w:rFonts w:ascii="News Gothic GDB" w:hAnsi="News Gothic GDB"/>
                <w:szCs w:val="22"/>
              </w:rPr>
            </w:pPr>
          </w:p>
          <w:p w14:paraId="18DBF79F" w14:textId="0D354D3D" w:rsidR="001F5BB5" w:rsidRPr="001D162F" w:rsidRDefault="001F5BB5" w:rsidP="43723C7A">
            <w:pPr>
              <w:autoSpaceDE w:val="0"/>
              <w:autoSpaceDN w:val="0"/>
              <w:adjustRightInd w:val="0"/>
              <w:spacing w:before="0" w:after="0"/>
              <w:ind w:left="0"/>
              <w:jc w:val="both"/>
              <w:rPr>
                <w:rFonts w:ascii="News Gothic GDB" w:hAnsi="News Gothic GDB"/>
                <w:u w:val="single"/>
              </w:rPr>
            </w:pPr>
          </w:p>
          <w:p w14:paraId="6A300455" w14:textId="311B75AE" w:rsidR="001F5BB5" w:rsidRPr="001D162F" w:rsidRDefault="5BCA50EA" w:rsidP="43723C7A">
            <w:pPr>
              <w:autoSpaceDE w:val="0"/>
              <w:autoSpaceDN w:val="0"/>
              <w:adjustRightInd w:val="0"/>
              <w:spacing w:before="0" w:after="0"/>
              <w:ind w:left="0"/>
              <w:jc w:val="both"/>
              <w:rPr>
                <w:rFonts w:ascii="News Gothic GDB" w:hAnsi="News Gothic GDB"/>
              </w:rPr>
            </w:pPr>
            <w:r w:rsidRPr="16F015B4">
              <w:rPr>
                <w:rFonts w:ascii="News Gothic GDB" w:hAnsi="News Gothic GDB"/>
                <w:u w:val="single"/>
              </w:rPr>
              <w:t xml:space="preserve">Incident Management: </w:t>
            </w:r>
            <w:r w:rsidR="25C6DDD9" w:rsidRPr="16F015B4">
              <w:rPr>
                <w:rFonts w:ascii="News Gothic GDB" w:hAnsi="News Gothic GDB"/>
              </w:rPr>
              <w:t xml:space="preserve">Standard DBG incident management process is followed in case of an IS incident. If an incident owner detects a security breach, the CERT team must be informed immediately by calling CERT hotline (can be reached under - 3 35 55) or sending an email (cert@deutsche-boerse.com). </w:t>
            </w:r>
            <w:r w:rsidR="6D9D2347" w:rsidRPr="16F015B4">
              <w:rPr>
                <w:rFonts w:ascii="News Gothic GDB" w:hAnsi="News Gothic GDB"/>
              </w:rPr>
              <w:t>DBAG SOC is responsible of security incident monitoring and initial escalation to the CERT for the events detected by the use cases implemented in the SIEM applications (e.g. instance unauthorized login or login attempt).</w:t>
            </w:r>
            <w:r w:rsidR="1D8AF0E1" w:rsidRPr="16F015B4">
              <w:rPr>
                <w:rFonts w:ascii="News Gothic GDB" w:hAnsi="News Gothic GDB"/>
              </w:rPr>
              <w:t xml:space="preserve"> An </w:t>
            </w:r>
            <w:r w:rsidR="6D9D2347" w:rsidRPr="16F015B4">
              <w:rPr>
                <w:rFonts w:ascii="News Gothic GDB" w:hAnsi="News Gothic GDB"/>
              </w:rPr>
              <w:t xml:space="preserve">additional control has been added on the PKI Admin Active Directory Group, that contains all the users entitled to privileged access on the Microsoft AD CS, so every modification of </w:t>
            </w:r>
            <w:r w:rsidR="712CBDD4" w:rsidRPr="16F015B4">
              <w:rPr>
                <w:rFonts w:ascii="News Gothic GDB" w:hAnsi="News Gothic GDB"/>
              </w:rPr>
              <w:t>respective</w:t>
            </w:r>
            <w:r w:rsidR="6D9D2347" w:rsidRPr="16F015B4">
              <w:rPr>
                <w:rFonts w:ascii="News Gothic GDB" w:hAnsi="News Gothic GDB"/>
              </w:rPr>
              <w:t xml:space="preserve"> AD group (user addition, modification, deletion), is immediately reported to CERT.</w:t>
            </w:r>
          </w:p>
          <w:p w14:paraId="616A00DD" w14:textId="0622E862" w:rsidR="001F5BB5" w:rsidRPr="001D162F" w:rsidRDefault="371DB823" w:rsidP="43723C7A">
            <w:pPr>
              <w:autoSpaceDE w:val="0"/>
              <w:autoSpaceDN w:val="0"/>
              <w:adjustRightInd w:val="0"/>
              <w:spacing w:before="0" w:after="0"/>
              <w:ind w:left="0"/>
              <w:jc w:val="both"/>
              <w:rPr>
                <w:rFonts w:ascii="News Gothic GDB" w:hAnsi="News Gothic GDB"/>
                <w:szCs w:val="22"/>
              </w:rPr>
            </w:pPr>
            <w:r w:rsidRPr="43723C7A">
              <w:rPr>
                <w:rFonts w:ascii="News Gothic GDB" w:hAnsi="News Gothic GDB"/>
                <w:szCs w:val="22"/>
              </w:rPr>
              <w:t>The internal point of contacts and the deputies have been addressed clearly in the document in case of any security incident (access violation, ineffective security control, breach of information, human errors) and in case of CA’s private keys compromissions.</w:t>
            </w:r>
          </w:p>
          <w:p w14:paraId="726E6601" w14:textId="243DCF0D" w:rsidR="001F5BB5" w:rsidRPr="001D162F" w:rsidRDefault="001F5BB5" w:rsidP="43723C7A">
            <w:pPr>
              <w:autoSpaceDE w:val="0"/>
              <w:autoSpaceDN w:val="0"/>
              <w:adjustRightInd w:val="0"/>
              <w:spacing w:before="0" w:after="0"/>
              <w:ind w:left="0"/>
              <w:jc w:val="both"/>
              <w:rPr>
                <w:rFonts w:ascii="News Gothic GDB" w:hAnsi="News Gothic GDB"/>
              </w:rPr>
            </w:pPr>
          </w:p>
          <w:p w14:paraId="7C85427D" w14:textId="77777777" w:rsidR="00786830" w:rsidRPr="001D162F" w:rsidRDefault="00786830" w:rsidP="001F5BB5">
            <w:pPr>
              <w:autoSpaceDE w:val="0"/>
              <w:autoSpaceDN w:val="0"/>
              <w:adjustRightInd w:val="0"/>
              <w:spacing w:before="0" w:after="0"/>
              <w:ind w:left="0"/>
              <w:jc w:val="both"/>
              <w:rPr>
                <w:rFonts w:ascii="News Gothic GDB" w:hAnsi="News Gothic GDB"/>
                <w:bCs/>
                <w:szCs w:val="22"/>
              </w:rPr>
            </w:pPr>
          </w:p>
          <w:p w14:paraId="3358E044" w14:textId="13EB47A9" w:rsidR="001F5BB5" w:rsidRPr="001D162F" w:rsidRDefault="001F5BB5" w:rsidP="001F5BB5">
            <w:pPr>
              <w:autoSpaceDE w:val="0"/>
              <w:autoSpaceDN w:val="0"/>
              <w:adjustRightInd w:val="0"/>
              <w:spacing w:before="0" w:after="0"/>
              <w:ind w:left="0"/>
              <w:jc w:val="both"/>
              <w:rPr>
                <w:rFonts w:ascii="News Gothic GDB" w:hAnsi="News Gothic GDB"/>
                <w:b/>
                <w:szCs w:val="22"/>
              </w:rPr>
            </w:pPr>
            <w:r w:rsidRPr="001D162F">
              <w:rPr>
                <w:rFonts w:ascii="News Gothic GDB" w:hAnsi="News Gothic GDB"/>
                <w:b/>
                <w:szCs w:val="22"/>
              </w:rPr>
              <w:t>4.</w:t>
            </w:r>
            <w:r w:rsidR="00786830" w:rsidRPr="001D162F">
              <w:rPr>
                <w:rFonts w:ascii="News Gothic GDB" w:hAnsi="News Gothic GDB"/>
                <w:b/>
                <w:szCs w:val="22"/>
              </w:rPr>
              <w:t>2</w:t>
            </w:r>
            <w:r w:rsidRPr="001D162F">
              <w:rPr>
                <w:rFonts w:ascii="News Gothic GDB" w:hAnsi="News Gothic GDB"/>
                <w:b/>
                <w:szCs w:val="22"/>
              </w:rPr>
              <w:t>.3 Application 3: AID1066 – PKI Clearstream</w:t>
            </w:r>
          </w:p>
          <w:p w14:paraId="22991653" w14:textId="77777777" w:rsidR="00786830" w:rsidRPr="001D162F" w:rsidRDefault="00786830" w:rsidP="001F5BB5">
            <w:pPr>
              <w:autoSpaceDE w:val="0"/>
              <w:autoSpaceDN w:val="0"/>
              <w:adjustRightInd w:val="0"/>
              <w:spacing w:before="0" w:after="0"/>
              <w:ind w:left="0"/>
              <w:jc w:val="both"/>
              <w:rPr>
                <w:rFonts w:ascii="News Gothic GDB" w:hAnsi="News Gothic GDB"/>
                <w:bCs/>
                <w:szCs w:val="22"/>
              </w:rPr>
            </w:pPr>
          </w:p>
          <w:p w14:paraId="7C199D4C" w14:textId="323B0FF2" w:rsidR="00786830" w:rsidRPr="001D162F" w:rsidRDefault="49350140" w:rsidP="43723C7A">
            <w:pPr>
              <w:autoSpaceDE w:val="0"/>
              <w:autoSpaceDN w:val="0"/>
              <w:adjustRightInd w:val="0"/>
              <w:spacing w:before="0" w:after="0"/>
              <w:ind w:left="0"/>
              <w:jc w:val="both"/>
              <w:rPr>
                <w:rFonts w:ascii="News Gothic GDB" w:hAnsi="News Gothic GDB"/>
              </w:rPr>
            </w:pPr>
            <w:r w:rsidRPr="7DFAED75">
              <w:rPr>
                <w:rFonts w:ascii="News Gothic GDB" w:hAnsi="News Gothic GDB"/>
              </w:rPr>
              <w:t>IA inspected the supplied PKI DBAG Security Document v1.</w:t>
            </w:r>
            <w:r w:rsidR="36FC6EF6" w:rsidRPr="7DFAED75">
              <w:rPr>
                <w:rFonts w:ascii="News Gothic GDB" w:hAnsi="News Gothic GDB"/>
              </w:rPr>
              <w:t>12</w:t>
            </w:r>
            <w:r w:rsidRPr="7DFAED75">
              <w:rPr>
                <w:rFonts w:ascii="News Gothic GDB" w:hAnsi="News Gothic GDB"/>
              </w:rPr>
              <w:t xml:space="preserve"> from </w:t>
            </w:r>
            <w:r w:rsidR="558EE88B" w:rsidRPr="7DFAED75">
              <w:rPr>
                <w:rFonts w:ascii="News Gothic GDB" w:hAnsi="News Gothic GDB"/>
              </w:rPr>
              <w:t>March</w:t>
            </w:r>
            <w:r w:rsidRPr="7DFAED75">
              <w:rPr>
                <w:rFonts w:ascii="News Gothic GDB" w:hAnsi="News Gothic GDB"/>
              </w:rPr>
              <w:t xml:space="preserve"> 2024.</w:t>
            </w:r>
            <w:r w:rsidR="02B8056E" w:rsidRPr="7DFAED75">
              <w:rPr>
                <w:rFonts w:ascii="News Gothic GDB" w:hAnsi="News Gothic GDB"/>
              </w:rPr>
              <w:t xml:space="preserve"> Refer to  </w:t>
            </w:r>
            <w:hyperlink r:id="rId100">
              <w:r w:rsidR="02B8056E" w:rsidRPr="7DFAED75">
                <w:rPr>
                  <w:rStyle w:val="Hyperlink"/>
                  <w:rFonts w:ascii="News Gothic GDB" w:eastAsia="News Gothic GDB" w:hAnsi="News Gothic GDB" w:cs="News Gothic GDB"/>
                </w:rPr>
                <w:t>Security_Documentation_AID1066_PKI Clearstream v.1.12.docx</w:t>
              </w:r>
            </w:hyperlink>
            <w:r w:rsidR="02B8056E" w:rsidRPr="7DFAED75">
              <w:rPr>
                <w:rFonts w:ascii="News Gothic GDB" w:hAnsi="News Gothic GDB"/>
              </w:rPr>
              <w:t>.</w:t>
            </w:r>
            <w:r w:rsidRPr="7DFAED75">
              <w:rPr>
                <w:rFonts w:ascii="News Gothic GDB" w:hAnsi="News Gothic GDB"/>
              </w:rPr>
              <w:t xml:space="preserve"> IA validated that dedicated controls regarding the functionality are formally defined, esp. regarding availability and continuity. In the Security Concept and APMS, RTO or RPOs are defined and in line with business needs. No relevant incidents occurred during the test on the application. </w:t>
            </w:r>
          </w:p>
          <w:p w14:paraId="72F4C2F3" w14:textId="65D9A3AE" w:rsidR="00786830" w:rsidRPr="001D162F" w:rsidRDefault="615C1C62" w:rsidP="43723C7A">
            <w:pPr>
              <w:autoSpaceDE w:val="0"/>
              <w:autoSpaceDN w:val="0"/>
              <w:adjustRightInd w:val="0"/>
              <w:spacing w:before="0" w:after="0"/>
              <w:ind w:left="0"/>
              <w:jc w:val="both"/>
              <w:rPr>
                <w:rFonts w:ascii="News Gothic GDB" w:hAnsi="News Gothic GDB"/>
                <w:szCs w:val="22"/>
              </w:rPr>
            </w:pPr>
            <w:r w:rsidRPr="43723C7A">
              <w:rPr>
                <w:rFonts w:ascii="News Gothic GDB" w:hAnsi="News Gothic GDB"/>
                <w:szCs w:val="22"/>
              </w:rPr>
              <w:t xml:space="preserve"> </w:t>
            </w:r>
          </w:p>
          <w:p w14:paraId="3D9DE51F" w14:textId="081BF9E8" w:rsidR="00786830" w:rsidRPr="001D162F" w:rsidRDefault="615C1C62" w:rsidP="43723C7A">
            <w:pPr>
              <w:autoSpaceDE w:val="0"/>
              <w:autoSpaceDN w:val="0"/>
              <w:adjustRightInd w:val="0"/>
              <w:spacing w:before="0" w:after="0"/>
              <w:ind w:left="0"/>
              <w:jc w:val="both"/>
              <w:rPr>
                <w:rFonts w:ascii="News Gothic GDB" w:hAnsi="News Gothic GDB"/>
                <w:szCs w:val="22"/>
                <w:highlight w:val="yellow"/>
              </w:rPr>
            </w:pPr>
            <w:r w:rsidRPr="43723C7A">
              <w:rPr>
                <w:rFonts w:ascii="News Gothic GDB" w:hAnsi="News Gothic GDB"/>
                <w:szCs w:val="22"/>
              </w:rPr>
              <w:t>The DBAG PKI is an internal Certificate Authority dedicated to internal applications and servers.</w:t>
            </w:r>
          </w:p>
          <w:p w14:paraId="73BCE4D6" w14:textId="3792FFE6" w:rsidR="00786830" w:rsidRPr="001D162F" w:rsidRDefault="615C1C62" w:rsidP="43723C7A">
            <w:pPr>
              <w:autoSpaceDE w:val="0"/>
              <w:autoSpaceDN w:val="0"/>
              <w:adjustRightInd w:val="0"/>
              <w:spacing w:before="0" w:after="0"/>
              <w:ind w:left="0"/>
              <w:jc w:val="both"/>
              <w:rPr>
                <w:rFonts w:ascii="News Gothic GDB" w:hAnsi="News Gothic GDB"/>
                <w:szCs w:val="22"/>
              </w:rPr>
            </w:pPr>
            <w:r w:rsidRPr="43723C7A">
              <w:rPr>
                <w:rFonts w:ascii="News Gothic GDB" w:hAnsi="News Gothic GDB"/>
                <w:szCs w:val="22"/>
              </w:rPr>
              <w:t xml:space="preserve"> </w:t>
            </w:r>
          </w:p>
          <w:p w14:paraId="5196C975" w14:textId="54B0B32A" w:rsidR="00786830" w:rsidRPr="001D162F" w:rsidRDefault="615C1C62" w:rsidP="43723C7A">
            <w:pPr>
              <w:autoSpaceDE w:val="0"/>
              <w:autoSpaceDN w:val="0"/>
              <w:adjustRightInd w:val="0"/>
              <w:spacing w:before="0" w:after="0"/>
              <w:ind w:left="0"/>
              <w:jc w:val="both"/>
              <w:rPr>
                <w:rFonts w:ascii="News Gothic GDB" w:hAnsi="News Gothic GDB"/>
                <w:u w:val="single"/>
              </w:rPr>
            </w:pPr>
            <w:r w:rsidRPr="70D4F2B8">
              <w:rPr>
                <w:rFonts w:ascii="News Gothic GDB" w:hAnsi="News Gothic GDB"/>
                <w:u w:val="single"/>
              </w:rPr>
              <w:t>Availability of information processing facilities</w:t>
            </w:r>
            <w:r w:rsidR="7AC3D522" w:rsidRPr="70D4F2B8">
              <w:rPr>
                <w:rFonts w:ascii="News Gothic GDB" w:hAnsi="News Gothic GDB"/>
                <w:u w:val="single"/>
              </w:rPr>
              <w:t>:</w:t>
            </w:r>
          </w:p>
          <w:p w14:paraId="3F2430D0" w14:textId="795D1DBB" w:rsidR="00786830" w:rsidRPr="001D162F" w:rsidRDefault="615C1C62" w:rsidP="43723C7A">
            <w:pPr>
              <w:autoSpaceDE w:val="0"/>
              <w:autoSpaceDN w:val="0"/>
              <w:adjustRightInd w:val="0"/>
              <w:spacing w:before="0" w:after="0"/>
              <w:ind w:left="0"/>
              <w:jc w:val="both"/>
              <w:rPr>
                <w:rFonts w:ascii="News Gothic GDB" w:hAnsi="News Gothic GDB"/>
                <w:szCs w:val="22"/>
              </w:rPr>
            </w:pPr>
            <w:r w:rsidRPr="43723C7A">
              <w:rPr>
                <w:rFonts w:ascii="News Gothic GDB" w:hAnsi="News Gothic GDB"/>
                <w:szCs w:val="22"/>
              </w:rPr>
              <w:t>RTO:  RTO &lt;= 2 hours</w:t>
            </w:r>
          </w:p>
          <w:p w14:paraId="29C16C0B" w14:textId="6459A5C0" w:rsidR="00786830" w:rsidRPr="001D162F" w:rsidRDefault="615C1C62" w:rsidP="43723C7A">
            <w:pPr>
              <w:autoSpaceDE w:val="0"/>
              <w:autoSpaceDN w:val="0"/>
              <w:adjustRightInd w:val="0"/>
              <w:spacing w:before="0" w:after="0"/>
              <w:ind w:left="0"/>
              <w:jc w:val="both"/>
              <w:rPr>
                <w:rFonts w:ascii="News Gothic GDB" w:hAnsi="News Gothic GDB"/>
                <w:szCs w:val="22"/>
              </w:rPr>
            </w:pPr>
            <w:r w:rsidRPr="43723C7A">
              <w:rPr>
                <w:rFonts w:ascii="News Gothic GDB" w:hAnsi="News Gothic GDB"/>
                <w:szCs w:val="22"/>
              </w:rPr>
              <w:t xml:space="preserve">Part of the yearly DRP: Yes. IA reviewed the Disaster Recovery report and verified that the application was covered in the test with no incidents occurring. Refer to  </w:t>
            </w:r>
            <w:hyperlink r:id="rId101">
              <w:r w:rsidRPr="43723C7A">
                <w:rPr>
                  <w:rStyle w:val="Hyperlink"/>
                  <w:rFonts w:ascii="News Gothic GDB" w:hAnsi="News Gothic GDB"/>
                  <w:szCs w:val="22"/>
                </w:rPr>
                <w:t>IT DR Execution Report_2024</w:t>
              </w:r>
            </w:hyperlink>
          </w:p>
          <w:p w14:paraId="2887BD27" w14:textId="0E331568" w:rsidR="00786830" w:rsidRPr="001D162F" w:rsidRDefault="615C1C62" w:rsidP="43723C7A">
            <w:pPr>
              <w:autoSpaceDE w:val="0"/>
              <w:autoSpaceDN w:val="0"/>
              <w:adjustRightInd w:val="0"/>
              <w:spacing w:before="0" w:after="0"/>
              <w:ind w:left="0"/>
              <w:jc w:val="both"/>
              <w:rPr>
                <w:rFonts w:ascii="News Gothic GDB" w:hAnsi="News Gothic GDB"/>
                <w:szCs w:val="22"/>
              </w:rPr>
            </w:pPr>
            <w:r w:rsidRPr="43723C7A">
              <w:rPr>
                <w:rFonts w:ascii="News Gothic GDB" w:hAnsi="News Gothic GDB"/>
                <w:szCs w:val="22"/>
              </w:rPr>
              <w:t xml:space="preserve"> </w:t>
            </w:r>
          </w:p>
          <w:p w14:paraId="26863620" w14:textId="794D0C49" w:rsidR="00786830" w:rsidRPr="001D162F" w:rsidRDefault="615C1C62" w:rsidP="43723C7A">
            <w:pPr>
              <w:autoSpaceDE w:val="0"/>
              <w:autoSpaceDN w:val="0"/>
              <w:adjustRightInd w:val="0"/>
              <w:spacing w:before="0" w:after="0"/>
              <w:ind w:left="0"/>
              <w:jc w:val="both"/>
              <w:rPr>
                <w:rFonts w:ascii="News Gothic GDB" w:hAnsi="News Gothic GDB"/>
                <w:u w:val="single"/>
              </w:rPr>
            </w:pPr>
            <w:r w:rsidRPr="4DCFB078">
              <w:rPr>
                <w:rFonts w:ascii="News Gothic GDB" w:hAnsi="News Gothic GDB"/>
                <w:u w:val="single"/>
              </w:rPr>
              <w:t>Information backup</w:t>
            </w:r>
            <w:r w:rsidR="62E2E07D" w:rsidRPr="4DCFB078">
              <w:rPr>
                <w:rFonts w:ascii="News Gothic GDB" w:hAnsi="News Gothic GDB"/>
                <w:u w:val="single"/>
              </w:rPr>
              <w:t>:</w:t>
            </w:r>
          </w:p>
          <w:p w14:paraId="7F51416B" w14:textId="00B7ACC7" w:rsidR="00786830" w:rsidRPr="001D162F" w:rsidRDefault="615C1C62" w:rsidP="43723C7A">
            <w:pPr>
              <w:autoSpaceDE w:val="0"/>
              <w:autoSpaceDN w:val="0"/>
              <w:adjustRightInd w:val="0"/>
              <w:spacing w:before="0" w:after="0"/>
              <w:ind w:left="0"/>
              <w:jc w:val="both"/>
              <w:rPr>
                <w:rFonts w:ascii="News Gothic GDB" w:hAnsi="News Gothic GDB"/>
                <w:szCs w:val="22"/>
              </w:rPr>
            </w:pPr>
            <w:r w:rsidRPr="43723C7A">
              <w:rPr>
                <w:rFonts w:ascii="News Gothic GDB" w:hAnsi="News Gothic GDB"/>
                <w:szCs w:val="22"/>
              </w:rPr>
              <w:t>Recovery Point Objective (RPO): 0 hour &lt;= RPO &lt; 1 hour</w:t>
            </w:r>
          </w:p>
          <w:p w14:paraId="07F4A832" w14:textId="7E5AF8AB" w:rsidR="00786830" w:rsidRPr="001D162F" w:rsidRDefault="4536639C" w:rsidP="7DFAED75">
            <w:pPr>
              <w:autoSpaceDE w:val="0"/>
              <w:autoSpaceDN w:val="0"/>
              <w:adjustRightInd w:val="0"/>
              <w:spacing w:before="0" w:after="0"/>
              <w:ind w:left="0"/>
              <w:jc w:val="both"/>
              <w:rPr>
                <w:rFonts w:ascii="News Gothic GDB" w:hAnsi="News Gothic GDB"/>
              </w:rPr>
            </w:pPr>
            <w:r w:rsidRPr="7DFAED75">
              <w:rPr>
                <w:rFonts w:ascii="News Gothic GDB" w:hAnsi="News Gothic GDB"/>
              </w:rPr>
              <w:t>Mirroring</w:t>
            </w:r>
            <w:r w:rsidR="74515065" w:rsidRPr="7DFAED75">
              <w:rPr>
                <w:rFonts w:ascii="News Gothic GDB" w:hAnsi="News Gothic GDB"/>
                <w:color w:val="000000" w:themeColor="text1"/>
              </w:rPr>
              <w:t xml:space="preserve"> is used both on the Oracle database and on the HSMs (High Availability mode).</w:t>
            </w:r>
          </w:p>
          <w:p w14:paraId="4B7E8C33" w14:textId="0C42C75C" w:rsidR="00786830" w:rsidRPr="001D162F" w:rsidRDefault="00786830" w:rsidP="43723C7A">
            <w:pPr>
              <w:autoSpaceDE w:val="0"/>
              <w:autoSpaceDN w:val="0"/>
              <w:adjustRightInd w:val="0"/>
              <w:spacing w:before="0" w:after="0"/>
              <w:ind w:left="0"/>
              <w:jc w:val="both"/>
              <w:rPr>
                <w:rFonts w:ascii="News Gothic GDB" w:hAnsi="News Gothic GDB"/>
              </w:rPr>
            </w:pPr>
          </w:p>
          <w:p w14:paraId="39FCA08F" w14:textId="0DF25AFD" w:rsidR="00786830" w:rsidRPr="001D162F" w:rsidRDefault="615C1C62" w:rsidP="43723C7A">
            <w:pPr>
              <w:autoSpaceDE w:val="0"/>
              <w:autoSpaceDN w:val="0"/>
              <w:adjustRightInd w:val="0"/>
              <w:spacing w:before="0" w:after="0"/>
              <w:ind w:left="0"/>
              <w:jc w:val="both"/>
              <w:rPr>
                <w:rFonts w:ascii="News Gothic GDB" w:hAnsi="News Gothic GDB"/>
              </w:rPr>
            </w:pPr>
            <w:r w:rsidRPr="4DCFB078">
              <w:rPr>
                <w:rFonts w:ascii="News Gothic GDB" w:hAnsi="News Gothic GDB"/>
                <w:u w:val="single"/>
              </w:rPr>
              <w:t>Backup interval</w:t>
            </w:r>
            <w:r w:rsidRPr="4DCFB078">
              <w:rPr>
                <w:rFonts w:ascii="News Gothic GDB" w:hAnsi="News Gothic GDB"/>
              </w:rPr>
              <w:t>: Backup is ensured by the Oracle Redo Log technology at database level. All the Linux and Windows systems hosting the different infrastructure components are backed up daily with 1 year of retention</w:t>
            </w:r>
            <w:r w:rsidRPr="4DCFB078">
              <w:rPr>
                <w:rFonts w:ascii="News Gothic GDB" w:hAnsi="News Gothic GDB"/>
                <w:color w:val="000000" w:themeColor="text1"/>
              </w:rPr>
              <w:t>. HSMs are only backed up when new private keys are created, or existing ones are modified, as no modification can technically happen between these events.</w:t>
            </w:r>
          </w:p>
          <w:p w14:paraId="2C76F2B5" w14:textId="2A50F69C" w:rsidR="00786830" w:rsidRPr="001D162F" w:rsidRDefault="00786830" w:rsidP="43723C7A">
            <w:pPr>
              <w:autoSpaceDE w:val="0"/>
              <w:autoSpaceDN w:val="0"/>
              <w:adjustRightInd w:val="0"/>
              <w:spacing w:before="0" w:after="0"/>
              <w:ind w:left="0"/>
              <w:jc w:val="both"/>
              <w:rPr>
                <w:rFonts w:ascii="News Gothic GDB" w:hAnsi="News Gothic GDB"/>
              </w:rPr>
            </w:pPr>
          </w:p>
          <w:p w14:paraId="4BD89A7A" w14:textId="57F28D02" w:rsidR="00786830" w:rsidRPr="001D162F" w:rsidRDefault="49350140" w:rsidP="7DFAED75">
            <w:pPr>
              <w:autoSpaceDE w:val="0"/>
              <w:autoSpaceDN w:val="0"/>
              <w:adjustRightInd w:val="0"/>
              <w:spacing w:before="0" w:after="0"/>
              <w:ind w:left="0"/>
              <w:jc w:val="both"/>
              <w:rPr>
                <w:rFonts w:ascii="News Gothic GDB" w:hAnsi="News Gothic GDB"/>
              </w:rPr>
            </w:pPr>
            <w:r w:rsidRPr="7DFAED75">
              <w:rPr>
                <w:rFonts w:ascii="News Gothic GDB" w:hAnsi="News Gothic GDB"/>
              </w:rPr>
              <w:t xml:space="preserve">Backup recovery test regularly (at least yearly) performed: Yes. </w:t>
            </w:r>
            <w:r w:rsidR="3A2AD078" w:rsidRPr="7DFAED75">
              <w:rPr>
                <w:rFonts w:ascii="News Gothic GDB" w:hAnsi="News Gothic GDB"/>
              </w:rPr>
              <w:t>A</w:t>
            </w:r>
            <w:r w:rsidR="10EA96A2" w:rsidRPr="7DFAED75">
              <w:rPr>
                <w:rFonts w:ascii="News Gothic GDB" w:hAnsi="News Gothic GDB"/>
              </w:rPr>
              <w:t xml:space="preserve"> backup restore test exercise is performed once per year</w:t>
            </w:r>
            <w:r w:rsidR="2A7B2421" w:rsidRPr="7DFAED75">
              <w:rPr>
                <w:rFonts w:ascii="News Gothic GDB" w:hAnsi="News Gothic GDB"/>
              </w:rPr>
              <w:t>.</w:t>
            </w:r>
          </w:p>
          <w:p w14:paraId="47E0B603" w14:textId="0A41F433" w:rsidR="00786830" w:rsidRPr="001D162F" w:rsidRDefault="00786830" w:rsidP="43723C7A">
            <w:pPr>
              <w:autoSpaceDE w:val="0"/>
              <w:autoSpaceDN w:val="0"/>
              <w:adjustRightInd w:val="0"/>
              <w:spacing w:before="0" w:after="0"/>
              <w:ind w:left="0"/>
              <w:jc w:val="both"/>
              <w:rPr>
                <w:rFonts w:ascii="News Gothic GDB" w:hAnsi="News Gothic GDB"/>
                <w:highlight w:val="yellow"/>
              </w:rPr>
            </w:pPr>
          </w:p>
          <w:p w14:paraId="25B1CFF8" w14:textId="221BD797" w:rsidR="00F24C70" w:rsidRPr="001D162F" w:rsidRDefault="4A246B45" w:rsidP="4DCFB078">
            <w:pPr>
              <w:autoSpaceDE w:val="0"/>
              <w:autoSpaceDN w:val="0"/>
              <w:adjustRightInd w:val="0"/>
              <w:spacing w:before="0" w:after="0"/>
              <w:ind w:left="0"/>
              <w:jc w:val="both"/>
              <w:rPr>
                <w:rFonts w:ascii="News Gothic GDB" w:hAnsi="News Gothic GDB"/>
              </w:rPr>
            </w:pPr>
            <w:r w:rsidRPr="16F015B4">
              <w:rPr>
                <w:rFonts w:ascii="News Gothic GDB" w:hAnsi="News Gothic GDB"/>
                <w:u w:val="single"/>
              </w:rPr>
              <w:t xml:space="preserve">Incident Management: </w:t>
            </w:r>
            <w:r w:rsidR="278F0F0D" w:rsidRPr="16F015B4">
              <w:rPr>
                <w:rFonts w:ascii="News Gothic GDB" w:hAnsi="News Gothic GDB"/>
              </w:rPr>
              <w:t>Standard DBG incident management process is followed in case of an IS incident. If an incident owner detects a security breach, the CERT team must be informed immediately by calling CERT hotline (can be reached under - 3 35 55) or sending an email (cert@deutsche-boerse.com). DBAG SOC is responsible of security incident monitoring and initial escalation to the CERT for the events detected by the use cases implemented in the SIEM applications (e.g. instance unauthorized login or login attempt). An additional control has been added on the PKI Admin Active Directory Group, that contains all the users entitled to privileged access on the Microsoft AD CS, so every modification of respective AD group (user addition, modification, deletion), is immediately reported to CERT.</w:t>
            </w:r>
          </w:p>
          <w:p w14:paraId="3F4B7AD1" w14:textId="28133001" w:rsidR="00F24C70" w:rsidRPr="001D162F" w:rsidRDefault="49350140" w:rsidP="26AF577A">
            <w:pPr>
              <w:autoSpaceDE w:val="0"/>
              <w:autoSpaceDN w:val="0"/>
              <w:adjustRightInd w:val="0"/>
              <w:spacing w:before="0" w:after="0"/>
              <w:ind w:left="0"/>
              <w:jc w:val="both"/>
              <w:rPr>
                <w:rFonts w:ascii="News Gothic GDB" w:hAnsi="News Gothic GDB"/>
              </w:rPr>
            </w:pPr>
            <w:r w:rsidRPr="7DFAED75">
              <w:rPr>
                <w:rFonts w:ascii="News Gothic GDB" w:hAnsi="News Gothic GDB"/>
              </w:rPr>
              <w:t>The internal point of contacts and the deputies have been addressed clearly in the document in case of any security incident (access violation, ineffective security control, breach of information, human errors</w:t>
            </w:r>
            <w:r w:rsidR="2A1859FC" w:rsidRPr="7DFAED75">
              <w:rPr>
                <w:rFonts w:ascii="News Gothic GDB" w:hAnsi="News Gothic GDB"/>
              </w:rPr>
              <w:t>)</w:t>
            </w:r>
            <w:r w:rsidRPr="7DFAED75">
              <w:rPr>
                <w:rFonts w:ascii="News Gothic GDB" w:hAnsi="News Gothic GDB"/>
              </w:rPr>
              <w:t xml:space="preserve"> and in case of CA’s private keys compromissions.</w:t>
            </w:r>
          </w:p>
          <w:p w14:paraId="4745EFE0" w14:textId="4C29A1FE" w:rsidR="7DFAED75" w:rsidRDefault="7DFAED75" w:rsidP="7DFAED75">
            <w:pPr>
              <w:spacing w:before="0" w:after="0"/>
              <w:ind w:left="0"/>
              <w:jc w:val="both"/>
              <w:rPr>
                <w:rFonts w:ascii="News Gothic GDB" w:hAnsi="News Gothic GDB"/>
              </w:rPr>
            </w:pPr>
          </w:p>
          <w:p w14:paraId="67FC0316" w14:textId="29460214" w:rsidR="6FB8F5B2" w:rsidRDefault="6FB8F5B2" w:rsidP="7DFAED75">
            <w:pPr>
              <w:spacing w:before="0" w:after="0"/>
              <w:ind w:left="0"/>
              <w:jc w:val="both"/>
              <w:rPr>
                <w:rFonts w:ascii="News Gothic GDB" w:hAnsi="News Gothic GDB"/>
              </w:rPr>
            </w:pPr>
            <w:r w:rsidRPr="7DFAED75">
              <w:rPr>
                <w:rFonts w:ascii="News Gothic GDB" w:hAnsi="News Gothic GDB"/>
                <w:szCs w:val="22"/>
              </w:rPr>
              <w:t>5. Inspect relevant documentation whether any incidents occurred during the test on the applications in scope and if they were handled adequately and timely.</w:t>
            </w:r>
          </w:p>
          <w:p w14:paraId="704AF054" w14:textId="4F0B6CCA" w:rsidR="00F24C70" w:rsidRPr="001D162F" w:rsidRDefault="00F24C70" w:rsidP="26AF577A">
            <w:pPr>
              <w:autoSpaceDE w:val="0"/>
              <w:autoSpaceDN w:val="0"/>
              <w:adjustRightInd w:val="0"/>
              <w:spacing w:before="0" w:after="0"/>
              <w:ind w:left="0"/>
              <w:jc w:val="both"/>
              <w:rPr>
                <w:rFonts w:ascii="News Gothic GDB" w:hAnsi="News Gothic GDB"/>
              </w:rPr>
            </w:pPr>
          </w:p>
          <w:p w14:paraId="5D8E5B62" w14:textId="7F403EA8" w:rsidR="0C8DA0E3" w:rsidRDefault="0C8DA0E3" w:rsidP="7DFAED75">
            <w:pPr>
              <w:spacing w:before="0" w:after="0"/>
              <w:ind w:left="0"/>
              <w:jc w:val="both"/>
              <w:rPr>
                <w:rFonts w:ascii="News Gothic GDB" w:eastAsia="News Gothic GDB" w:hAnsi="News Gothic GDB" w:cs="News Gothic GDB"/>
                <w:szCs w:val="22"/>
              </w:rPr>
            </w:pPr>
            <w:r w:rsidRPr="7DFAED75">
              <w:rPr>
                <w:rFonts w:ascii="News Gothic GDB" w:hAnsi="News Gothic GDB"/>
              </w:rPr>
              <w:t xml:space="preserve">IA obtained the list of </w:t>
            </w:r>
            <w:r w:rsidR="1E39A295" w:rsidRPr="7DFAED75">
              <w:rPr>
                <w:rFonts w:ascii="News Gothic GDB" w:hAnsi="News Gothic GDB"/>
                <w:color w:val="000000" w:themeColor="text1"/>
                <w:szCs w:val="22"/>
              </w:rPr>
              <w:t xml:space="preserve">IS incidents records for the timeframe under review (1 April 2024 – 31 March 2025) and noted that there is no </w:t>
            </w:r>
            <w:r w:rsidR="348FC4DF" w:rsidRPr="7DFAED75">
              <w:rPr>
                <w:rFonts w:ascii="News Gothic GDB" w:hAnsi="News Gothic GDB"/>
                <w:color w:val="000000" w:themeColor="text1"/>
                <w:szCs w:val="22"/>
              </w:rPr>
              <w:t>incident that</w:t>
            </w:r>
            <w:r w:rsidR="1E39A295" w:rsidRPr="7DFAED75">
              <w:rPr>
                <w:rFonts w:ascii="News Gothic GDB" w:hAnsi="News Gothic GDB"/>
                <w:color w:val="000000" w:themeColor="text1"/>
                <w:szCs w:val="22"/>
              </w:rPr>
              <w:t xml:space="preserve"> occurred related to sampled PKI applications. </w:t>
            </w:r>
            <w:r w:rsidR="1196E233" w:rsidRPr="7DFAED75">
              <w:rPr>
                <w:rFonts w:ascii="News Gothic GDB" w:hAnsi="News Gothic GDB"/>
                <w:color w:val="000000" w:themeColor="text1"/>
                <w:szCs w:val="22"/>
              </w:rPr>
              <w:t xml:space="preserve">No need for further testing. </w:t>
            </w:r>
            <w:r w:rsidR="1E39A295" w:rsidRPr="7DFAED75">
              <w:rPr>
                <w:rFonts w:ascii="News Gothic GDB" w:hAnsi="News Gothic GDB"/>
                <w:color w:val="000000" w:themeColor="text1"/>
                <w:szCs w:val="22"/>
              </w:rPr>
              <w:t>Refe</w:t>
            </w:r>
            <w:r w:rsidR="29A0A43F" w:rsidRPr="7DFAED75">
              <w:rPr>
                <w:rFonts w:ascii="News Gothic GDB" w:hAnsi="News Gothic GDB"/>
                <w:color w:val="000000" w:themeColor="text1"/>
                <w:szCs w:val="22"/>
              </w:rPr>
              <w:t>r to</w:t>
            </w:r>
            <w:r w:rsidR="3EC502CF" w:rsidRPr="7DFAED75">
              <w:rPr>
                <w:rFonts w:ascii="News Gothic GDB" w:hAnsi="News Gothic GDB"/>
                <w:color w:val="000000" w:themeColor="text1"/>
                <w:szCs w:val="22"/>
              </w:rPr>
              <w:t xml:space="preserve"> </w:t>
            </w:r>
            <w:hyperlink r:id="rId102">
              <w:r w:rsidR="3EC502CF" w:rsidRPr="7DFAED75">
                <w:rPr>
                  <w:rStyle w:val="Hyperlink"/>
                  <w:rFonts w:ascii="News Gothic GDB" w:eastAsia="News Gothic GDB" w:hAnsi="News Gothic GDB" w:cs="News Gothic GDB"/>
                  <w:szCs w:val="22"/>
                </w:rPr>
                <w:t>14 Incidents records 2025-045 Audit.xlsx</w:t>
              </w:r>
            </w:hyperlink>
          </w:p>
          <w:p w14:paraId="2BBA8399" w14:textId="50343009" w:rsidR="7DFAED75" w:rsidRDefault="7DFAED75" w:rsidP="7DFAED75">
            <w:pPr>
              <w:spacing w:before="0" w:after="0"/>
              <w:ind w:left="0"/>
              <w:jc w:val="both"/>
              <w:rPr>
                <w:rFonts w:ascii="News Gothic GDB" w:eastAsia="News Gothic GDB" w:hAnsi="News Gothic GDB" w:cs="News Gothic GDB"/>
                <w:szCs w:val="22"/>
              </w:rPr>
            </w:pPr>
          </w:p>
          <w:p w14:paraId="648D8268" w14:textId="2B36A8BD" w:rsidR="00F24C70" w:rsidRPr="001D162F" w:rsidRDefault="41C4516C" w:rsidP="26AF577A">
            <w:pPr>
              <w:autoSpaceDE w:val="0"/>
              <w:autoSpaceDN w:val="0"/>
              <w:adjustRightInd w:val="0"/>
              <w:spacing w:before="0" w:after="0"/>
              <w:ind w:left="0"/>
              <w:jc w:val="both"/>
              <w:rPr>
                <w:rFonts w:ascii="News Gothic GDB" w:eastAsia="News Gothic GDB" w:hAnsi="News Gothic GDB" w:cs="News Gothic GDB"/>
                <w:color w:val="000000" w:themeColor="text1"/>
                <w:lang w:val="en-GB"/>
              </w:rPr>
            </w:pPr>
            <w:r w:rsidRPr="7A32E7E9">
              <w:rPr>
                <w:rFonts w:ascii="News Gothic GDB" w:eastAsia="News Gothic GDB" w:hAnsi="News Gothic GDB" w:cs="News Gothic GDB"/>
                <w:color w:val="000000" w:themeColor="text1"/>
                <w:lang w:val="en-GB"/>
              </w:rPr>
              <w:t xml:space="preserve">Conclusion: </w:t>
            </w:r>
            <w:r w:rsidR="06A04B47" w:rsidRPr="7A32E7E9">
              <w:rPr>
                <w:rFonts w:ascii="News Gothic GDB" w:eastAsia="News Gothic GDB" w:hAnsi="News Gothic GDB" w:cs="News Gothic GDB"/>
                <w:color w:val="000000" w:themeColor="text1"/>
                <w:highlight w:val="green"/>
                <w:lang w:val="en-GB"/>
              </w:rPr>
              <w:t>Ok</w:t>
            </w:r>
            <w:r w:rsidR="06A04B47" w:rsidRPr="7A32E7E9">
              <w:rPr>
                <w:rFonts w:ascii="News Gothic GDB" w:eastAsia="News Gothic GDB" w:hAnsi="News Gothic GDB" w:cs="News Gothic GDB"/>
                <w:color w:val="000000" w:themeColor="text1"/>
                <w:lang w:val="en-GB"/>
              </w:rPr>
              <w:t xml:space="preserve">. </w:t>
            </w:r>
            <w:r w:rsidRPr="7A32E7E9">
              <w:rPr>
                <w:rFonts w:ascii="News Gothic GDB" w:eastAsia="News Gothic GDB" w:hAnsi="News Gothic GDB" w:cs="News Gothic GDB"/>
                <w:color w:val="000000" w:themeColor="text1"/>
                <w:lang w:val="en-GB"/>
              </w:rPr>
              <w:t>No issues noted for the Close-out list.</w:t>
            </w:r>
          </w:p>
          <w:p w14:paraId="6164ED68" w14:textId="2F707632" w:rsidR="00F24C70" w:rsidRPr="001D162F" w:rsidRDefault="00F24C70" w:rsidP="00786830">
            <w:pPr>
              <w:autoSpaceDE w:val="0"/>
              <w:autoSpaceDN w:val="0"/>
              <w:adjustRightInd w:val="0"/>
              <w:spacing w:before="0" w:after="0"/>
              <w:ind w:left="0"/>
              <w:jc w:val="both"/>
              <w:rPr>
                <w:rFonts w:ascii="News Gothic GDB" w:hAnsi="News Gothic GDB"/>
              </w:rPr>
            </w:pPr>
          </w:p>
        </w:tc>
        <w:tc>
          <w:tcPr>
            <w:tcW w:w="762" w:type="dxa"/>
          </w:tcPr>
          <w:p w14:paraId="77F4A5FD" w14:textId="77777777" w:rsidR="00F24C70" w:rsidRPr="001D162F" w:rsidRDefault="00F24C70">
            <w:pPr>
              <w:spacing w:before="0" w:after="0"/>
              <w:ind w:left="0"/>
              <w:jc w:val="both"/>
              <w:rPr>
                <w:rFonts w:ascii="News Gothic GDB" w:hAnsi="News Gothic GDB"/>
                <w:b/>
                <w:bCs/>
              </w:rPr>
            </w:pPr>
          </w:p>
        </w:tc>
      </w:tr>
      <w:tr w:rsidR="002C24BB" w:rsidRPr="001D162F" w14:paraId="35208CC6" w14:textId="77777777" w:rsidTr="607DF81B">
        <w:trPr>
          <w:trHeight w:val="539"/>
        </w:trPr>
        <w:tc>
          <w:tcPr>
            <w:tcW w:w="540" w:type="dxa"/>
          </w:tcPr>
          <w:p w14:paraId="729A50FC" w14:textId="41DBBCDD" w:rsidR="00F24C70" w:rsidRPr="001D162F" w:rsidRDefault="007C16ED">
            <w:pPr>
              <w:spacing w:before="0" w:after="0"/>
              <w:ind w:left="0"/>
              <w:jc w:val="both"/>
              <w:rPr>
                <w:rFonts w:ascii="News Gothic GDB" w:hAnsi="News Gothic GDB"/>
                <w:b/>
                <w:szCs w:val="22"/>
              </w:rPr>
            </w:pPr>
            <w:r w:rsidRPr="001D162F">
              <w:rPr>
                <w:rFonts w:ascii="News Gothic GDB" w:hAnsi="News Gothic GDB"/>
                <w:b/>
                <w:szCs w:val="22"/>
              </w:rPr>
              <w:t>---</w:t>
            </w:r>
          </w:p>
        </w:tc>
        <w:tc>
          <w:tcPr>
            <w:tcW w:w="9808" w:type="dxa"/>
          </w:tcPr>
          <w:p w14:paraId="2521CCB5" w14:textId="37191F45" w:rsidR="00F24C70" w:rsidRPr="001D162F" w:rsidRDefault="007C16ED" w:rsidP="007C4F51">
            <w:pPr>
              <w:autoSpaceDE w:val="0"/>
              <w:autoSpaceDN w:val="0"/>
              <w:adjustRightInd w:val="0"/>
              <w:spacing w:before="0" w:after="0"/>
              <w:ind w:left="0"/>
              <w:rPr>
                <w:rFonts w:ascii="News Gothic GDB" w:hAnsi="News Gothic GDB"/>
                <w:bCs/>
                <w:szCs w:val="22"/>
              </w:rPr>
            </w:pPr>
            <w:r w:rsidRPr="001D162F">
              <w:rPr>
                <w:rFonts w:ascii="News Gothic GDB" w:hAnsi="News Gothic GDB"/>
                <w:bCs/>
                <w:szCs w:val="22"/>
              </w:rPr>
              <w:t>---</w:t>
            </w:r>
          </w:p>
        </w:tc>
        <w:tc>
          <w:tcPr>
            <w:tcW w:w="762" w:type="dxa"/>
          </w:tcPr>
          <w:p w14:paraId="1CB70AA8" w14:textId="707D7B4D" w:rsidR="00F24C70" w:rsidRPr="001D162F" w:rsidRDefault="007C16ED">
            <w:pPr>
              <w:spacing w:before="0" w:after="0"/>
              <w:ind w:left="0"/>
              <w:jc w:val="both"/>
              <w:rPr>
                <w:rFonts w:ascii="News Gothic GDB" w:hAnsi="News Gothic GDB"/>
                <w:b/>
                <w:bCs/>
              </w:rPr>
            </w:pPr>
            <w:r w:rsidRPr="001D162F">
              <w:rPr>
                <w:rFonts w:ascii="News Gothic GDB" w:hAnsi="News Gothic GDB"/>
                <w:b/>
                <w:bCs/>
              </w:rPr>
              <w:t>---</w:t>
            </w:r>
          </w:p>
        </w:tc>
      </w:tr>
      <w:bookmarkEnd w:id="1"/>
    </w:tbl>
    <w:p w14:paraId="70AF1BDB" w14:textId="77777777" w:rsidR="0031401F" w:rsidRPr="001D162F" w:rsidRDefault="0031401F" w:rsidP="0031401F">
      <w:pPr>
        <w:spacing w:before="0" w:after="0"/>
        <w:ind w:left="0"/>
        <w:rPr>
          <w:rFonts w:ascii="News Gothic GDB" w:hAnsi="News Gothic GDB"/>
          <w:szCs w:val="22"/>
        </w:rPr>
      </w:pPr>
    </w:p>
    <w:p w14:paraId="08CC89B0" w14:textId="77777777" w:rsidR="0031401F" w:rsidRPr="001D162F" w:rsidRDefault="0031401F" w:rsidP="0031401F">
      <w:pPr>
        <w:spacing w:before="0" w:after="0"/>
        <w:ind w:left="0"/>
        <w:rPr>
          <w:rFonts w:ascii="News Gothic GDB" w:hAnsi="News Gothic GDB"/>
          <w:b/>
          <w:bCs/>
          <w:szCs w:val="22"/>
        </w:rPr>
      </w:pPr>
      <w:commentRangeStart w:id="17"/>
      <w:r w:rsidRPr="001D162F">
        <w:rPr>
          <w:rFonts w:ascii="News Gothic GDB" w:hAnsi="News Gothic GDB"/>
          <w:b/>
          <w:bCs/>
          <w:szCs w:val="22"/>
        </w:rPr>
        <w:t>Procedures / Criteria / documents used:</w:t>
      </w:r>
      <w:commentRangeEnd w:id="17"/>
      <w:r w:rsidR="00BD46B9" w:rsidRPr="001D162F">
        <w:rPr>
          <w:rStyle w:val="CommentReference"/>
          <w:rFonts w:ascii="News Gothic GDB" w:hAnsi="News Gothic GDB"/>
          <w:b/>
          <w:bCs/>
          <w:sz w:val="22"/>
          <w:szCs w:val="22"/>
        </w:rPr>
        <w:commentReference w:id="17"/>
      </w:r>
    </w:p>
    <w:p w14:paraId="29CAD26C" w14:textId="77777777" w:rsidR="0031401F" w:rsidRDefault="0031401F" w:rsidP="0031401F">
      <w:pPr>
        <w:spacing w:before="0" w:after="0"/>
        <w:ind w:left="0"/>
        <w:jc w:val="both"/>
        <w:rPr>
          <w:rFonts w:ascii="News Gothic GDB" w:hAnsi="News Gothic GDB"/>
        </w:rPr>
      </w:pPr>
      <w:r w:rsidRPr="001D162F">
        <w:rPr>
          <w:rFonts w:ascii="News Gothic GDB" w:hAnsi="News Gothic GDB"/>
        </w:rPr>
        <w:t>Links</w:t>
      </w:r>
    </w:p>
    <w:p w14:paraId="7B1CBBCB" w14:textId="23DD4AA8" w:rsidR="005B7D41" w:rsidRDefault="00582C84" w:rsidP="0031401F">
      <w:pPr>
        <w:spacing w:before="0" w:after="0"/>
        <w:ind w:left="0"/>
        <w:jc w:val="both"/>
        <w:rPr>
          <w:rFonts w:ascii="News Gothic GDB" w:hAnsi="News Gothic GDB"/>
        </w:rPr>
      </w:pPr>
      <w:r>
        <w:rPr>
          <w:rFonts w:ascii="News Gothic GDB" w:hAnsi="News Gothic GDB"/>
        </w:rPr>
        <w:t xml:space="preserve">“Audit Document” </w:t>
      </w:r>
      <w:r w:rsidRPr="00582C84">
        <w:rPr>
          <w:rFonts w:ascii="News Gothic GDB" w:hAnsi="News Gothic GDB"/>
        </w:rPr>
        <w:t>Audit - Key Management.pdf</w:t>
      </w:r>
    </w:p>
    <w:p w14:paraId="52072633" w14:textId="7BDD3847" w:rsidR="00781739" w:rsidRPr="001D162F" w:rsidRDefault="1EA5E5D8" w:rsidP="0031401F">
      <w:pPr>
        <w:spacing w:before="0" w:after="0"/>
        <w:ind w:left="0"/>
        <w:jc w:val="both"/>
        <w:rPr>
          <w:rFonts w:ascii="News Gothic GDB" w:hAnsi="News Gothic GDB"/>
        </w:rPr>
      </w:pPr>
      <w:hyperlink r:id="rId103">
        <w:r w:rsidRPr="71D16371">
          <w:rPr>
            <w:rStyle w:val="Hyperlink"/>
            <w:rFonts w:ascii="News Gothic GDB" w:eastAsia="News Gothic GDB" w:hAnsi="News Gothic GDB" w:cs="News Gothic GDB"/>
          </w:rPr>
          <w:t>AID1064_Security_Documentation_PKI DBAG_v1.5.docx</w:t>
        </w:r>
      </w:hyperlink>
    </w:p>
    <w:p w14:paraId="0F66B4EC" w14:textId="5D0AFA92" w:rsidR="1EA5E5D8" w:rsidRDefault="1EA5E5D8" w:rsidP="71D16371">
      <w:pPr>
        <w:spacing w:before="0" w:after="0"/>
        <w:ind w:left="0"/>
        <w:jc w:val="both"/>
        <w:rPr>
          <w:rFonts w:ascii="News Gothic GDB" w:eastAsia="News Gothic GDB" w:hAnsi="News Gothic GDB" w:cs="News Gothic GDB"/>
        </w:rPr>
      </w:pPr>
      <w:hyperlink r:id="rId104">
        <w:r w:rsidRPr="71D16371">
          <w:rPr>
            <w:rStyle w:val="Hyperlink"/>
            <w:rFonts w:ascii="News Gothic GDB" w:eastAsia="News Gothic GDB" w:hAnsi="News Gothic GDB" w:cs="News Gothic GDB"/>
          </w:rPr>
          <w:t>Security Documentation_AID1065_PKI MSCA_V2.1 (2).docx</w:t>
        </w:r>
      </w:hyperlink>
    </w:p>
    <w:p w14:paraId="1F995D57" w14:textId="6E79BC15" w:rsidR="2F2E547D" w:rsidRDefault="2F2E547D" w:rsidP="71D16371">
      <w:pPr>
        <w:spacing w:before="0" w:after="0"/>
        <w:ind w:left="0"/>
        <w:jc w:val="both"/>
        <w:rPr>
          <w:rFonts w:ascii="News Gothic GDB" w:eastAsia="News Gothic GDB" w:hAnsi="News Gothic GDB" w:cs="News Gothic GDB"/>
          <w:szCs w:val="22"/>
        </w:rPr>
      </w:pPr>
      <w:hyperlink r:id="rId105">
        <w:r w:rsidRPr="71D16371">
          <w:rPr>
            <w:rStyle w:val="Hyperlink"/>
            <w:rFonts w:ascii="News Gothic GDB" w:eastAsia="News Gothic GDB" w:hAnsi="News Gothic GDB" w:cs="News Gothic GDB"/>
            <w:szCs w:val="22"/>
          </w:rPr>
          <w:t>Security_Documentation_AID1066_PKI Clearstream v.1.12.docx</w:t>
        </w:r>
      </w:hyperlink>
    </w:p>
    <w:p w14:paraId="0DA7939E" w14:textId="58E2203D" w:rsidR="2F2E547D" w:rsidRDefault="2F2E547D" w:rsidP="71D16371">
      <w:pPr>
        <w:spacing w:before="0" w:after="0"/>
        <w:ind w:left="0"/>
        <w:jc w:val="both"/>
        <w:rPr>
          <w:rFonts w:ascii="News Gothic GDB" w:eastAsia="News Gothic GDB" w:hAnsi="News Gothic GDB" w:cs="News Gothic GDB"/>
          <w:szCs w:val="22"/>
        </w:rPr>
      </w:pPr>
      <w:hyperlink r:id="rId106">
        <w:r w:rsidRPr="71D16371">
          <w:rPr>
            <w:rStyle w:val="Hyperlink"/>
            <w:rFonts w:ascii="News Gothic GDB" w:eastAsia="News Gothic GDB" w:hAnsi="News Gothic GDB" w:cs="News Gothic GDB"/>
            <w:szCs w:val="22"/>
          </w:rPr>
          <w:t>Authorization Concept_AID1066 PKI Clearstream_v1.7.docx</w:t>
        </w:r>
      </w:hyperlink>
    </w:p>
    <w:p w14:paraId="4F234627" w14:textId="34F8E018" w:rsidR="0A4FB972" w:rsidRDefault="0A4FB972" w:rsidP="71D16371">
      <w:pPr>
        <w:spacing w:before="0" w:after="0"/>
        <w:ind w:left="0"/>
        <w:jc w:val="both"/>
        <w:rPr>
          <w:rFonts w:ascii="News Gothic GDB" w:eastAsia="News Gothic GDB" w:hAnsi="News Gothic GDB" w:cs="News Gothic GDB"/>
          <w:szCs w:val="22"/>
        </w:rPr>
      </w:pPr>
      <w:hyperlink r:id="rId107">
        <w:r w:rsidRPr="71D16371">
          <w:rPr>
            <w:rStyle w:val="Hyperlink"/>
            <w:rFonts w:ascii="News Gothic GDB" w:eastAsia="News Gothic GDB" w:hAnsi="News Gothic GDB" w:cs="News Gothic GDB"/>
            <w:szCs w:val="22"/>
          </w:rPr>
          <w:t>Authorization Concept AID1064 PKI-DBAG_v1.8 (1).docx</w:t>
        </w:r>
      </w:hyperlink>
    </w:p>
    <w:p w14:paraId="3EED5A29" w14:textId="04EB5426" w:rsidR="0A4FB972" w:rsidRDefault="0A4FB972" w:rsidP="71D16371">
      <w:pPr>
        <w:spacing w:before="0" w:after="0"/>
        <w:ind w:left="0"/>
        <w:jc w:val="both"/>
        <w:rPr>
          <w:rFonts w:ascii="News Gothic GDB" w:eastAsia="News Gothic GDB" w:hAnsi="News Gothic GDB" w:cs="News Gothic GDB"/>
          <w:szCs w:val="22"/>
        </w:rPr>
      </w:pPr>
      <w:hyperlink r:id="rId108">
        <w:r w:rsidRPr="71D16371">
          <w:rPr>
            <w:rStyle w:val="Hyperlink"/>
            <w:rFonts w:ascii="News Gothic GDB" w:eastAsia="News Gothic GDB" w:hAnsi="News Gothic GDB" w:cs="News Gothic GDB"/>
            <w:szCs w:val="22"/>
          </w:rPr>
          <w:t>Authorization Concept_AID1065 PKI MSCA v2.1.docx</w:t>
        </w:r>
      </w:hyperlink>
    </w:p>
    <w:p w14:paraId="485E4834" w14:textId="61CD6593" w:rsidR="71D16371" w:rsidRDefault="71D16371" w:rsidP="71D16371">
      <w:pPr>
        <w:spacing w:before="0" w:after="0"/>
        <w:ind w:left="0"/>
        <w:jc w:val="both"/>
        <w:rPr>
          <w:rFonts w:ascii="News Gothic GDB" w:eastAsia="News Gothic GDB" w:hAnsi="News Gothic GDB" w:cs="News Gothic GDB"/>
        </w:rPr>
      </w:pPr>
    </w:p>
    <w:p w14:paraId="4AE2F1F5" w14:textId="77777777" w:rsidR="00A86CB3" w:rsidRPr="001D162F" w:rsidRDefault="00A86CB3" w:rsidP="00A86CB3">
      <w:pPr>
        <w:pStyle w:val="NoSpacing"/>
        <w:pBdr>
          <w:bottom w:val="single" w:sz="6" w:space="1" w:color="auto"/>
        </w:pBdr>
        <w:ind w:left="0"/>
        <w:jc w:val="both"/>
        <w:rPr>
          <w:rFonts w:ascii="News Gothic GDB" w:eastAsia="News Gothic GDB" w:hAnsi="News Gothic GDB" w:cs="News Gothic GDB"/>
          <w:strike/>
          <w:szCs w:val="22"/>
        </w:rPr>
      </w:pPr>
    </w:p>
    <w:bookmarkEnd w:id="0"/>
    <w:p w14:paraId="56F54B66" w14:textId="6A031D64" w:rsidR="00811260" w:rsidRPr="00AB33B9" w:rsidRDefault="00A86CB3" w:rsidP="00AB33B9">
      <w:pPr>
        <w:ind w:left="0"/>
        <w:jc w:val="both"/>
        <w:rPr>
          <w:rFonts w:ascii="News Gothic GDB" w:hAnsi="News Gothic GDB"/>
          <w:color w:val="FF0000"/>
          <w:szCs w:val="14"/>
        </w:rPr>
      </w:pPr>
      <w:r w:rsidRPr="001D162F">
        <w:rPr>
          <w:rFonts w:ascii="News Gothic GDB" w:eastAsia="News Gothic GDB" w:hAnsi="News Gothic GDB" w:cs="News Gothic GDB"/>
          <w:color w:val="FF0000"/>
          <w:szCs w:val="14"/>
        </w:rPr>
        <w:t xml:space="preserve">Caveat: </w:t>
      </w:r>
      <w:r w:rsidRPr="001D162F">
        <w:rPr>
          <w:rFonts w:ascii="News Gothic GDB" w:hAnsi="News Gothic GDB"/>
          <w:color w:val="FF0000"/>
          <w:szCs w:val="14"/>
        </w:rPr>
        <w:t xml:space="preserve">All notes in this document do not represent a protocolary transcript or quotations of the meetings. They </w:t>
      </w:r>
      <w:r w:rsidR="008019EA" w:rsidRPr="001D162F">
        <w:rPr>
          <w:rFonts w:ascii="News Gothic GDB" w:hAnsi="News Gothic GDB"/>
          <w:color w:val="FF0000"/>
          <w:szCs w:val="14"/>
        </w:rPr>
        <w:t>would provide</w:t>
      </w:r>
      <w:r w:rsidRPr="001D162F">
        <w:rPr>
          <w:rFonts w:ascii="News Gothic GDB" w:hAnsi="News Gothic GDB"/>
          <w:color w:val="FF0000"/>
          <w:szCs w:val="14"/>
        </w:rPr>
        <w:t xml:space="preserve"> an overview over the content of the meeting. Further the notes may be arranged according to the topics discussed and not based on the chronological course of the meeting.</w:t>
      </w:r>
    </w:p>
    <w:sectPr w:rsidR="00811260" w:rsidRPr="00AB33B9" w:rsidSect="00D96BA7">
      <w:headerReference w:type="default" r:id="rId109"/>
      <w:footerReference w:type="default" r:id="rId110"/>
      <w:pgSz w:w="11907" w:h="16840" w:code="9"/>
      <w:pgMar w:top="810" w:right="567" w:bottom="425" w:left="450" w:header="90"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Kevin Gregory Floro" w:date="2025-05-30T16:44:00Z" w:initials="KF">
    <w:p w14:paraId="103EF0AA" w14:textId="77777777" w:rsidR="0062620E" w:rsidRPr="001D162F" w:rsidRDefault="0062620E" w:rsidP="0062620E">
      <w:pPr>
        <w:pStyle w:val="CommentText"/>
        <w:ind w:left="0"/>
      </w:pPr>
      <w:r w:rsidRPr="001D162F">
        <w:rPr>
          <w:rStyle w:val="CommentReference"/>
        </w:rPr>
        <w:annotationRef/>
      </w:r>
      <w:r w:rsidRPr="001D162F">
        <w:t>TBD</w:t>
      </w:r>
    </w:p>
  </w:comment>
  <w:comment w:id="4" w:author="Kevin Gregory Floro" w:date="2025-08-04T15:22:00Z" w:initials="KF">
    <w:p w14:paraId="268FA09A" w14:textId="55229B8B" w:rsidR="0062620E" w:rsidRDefault="0062620E" w:rsidP="0062620E">
      <w:pPr>
        <w:pStyle w:val="CommentText"/>
        <w:ind w:left="0"/>
      </w:pPr>
      <w:r>
        <w:rPr>
          <w:rStyle w:val="CommentReference"/>
        </w:rPr>
        <w:annotationRef/>
      </w:r>
      <w:r>
        <w:fldChar w:fldCharType="begin"/>
      </w:r>
      <w:r>
        <w:instrText>HYPERLINK "mailto:al284@deutsche-boerse.com"</w:instrText>
      </w:r>
      <w:bookmarkStart w:id="5" w:name="_@_20B823BBBA8148E9897F7D00E0911378Z"/>
      <w:r>
        <w:fldChar w:fldCharType="separate"/>
      </w:r>
      <w:bookmarkEnd w:id="5"/>
      <w:r w:rsidRPr="0062620E">
        <w:rPr>
          <w:rStyle w:val="Mention"/>
          <w:noProof/>
        </w:rPr>
        <w:t>@Oezge Gueltekin Arslan</w:t>
      </w:r>
      <w:r>
        <w:fldChar w:fldCharType="end"/>
      </w:r>
      <w:r>
        <w:t xml:space="preserve">  FYI updated Description</w:t>
      </w:r>
    </w:p>
  </w:comment>
  <w:comment w:id="6" w:author="Oezge Gueltekin Arslan" w:date="2025-05-28T18:47:00Z" w:initials="OA">
    <w:p w14:paraId="7DAA2CF6" w14:textId="1C91B022" w:rsidR="00993ACB" w:rsidRPr="001D162F" w:rsidRDefault="00EC22CE">
      <w:pPr>
        <w:pStyle w:val="CommentText"/>
      </w:pPr>
      <w:r w:rsidRPr="001D162F">
        <w:rPr>
          <w:rStyle w:val="CommentReference"/>
        </w:rPr>
        <w:annotationRef/>
      </w:r>
      <w:r w:rsidRPr="001D162F">
        <w:t>which 2 person? one from technical side?</w:t>
      </w:r>
    </w:p>
  </w:comment>
  <w:comment w:id="7" w:author="Oezge Gueltekin Arslan" w:date="2025-05-28T18:46:00Z" w:initials="OA">
    <w:p w14:paraId="07548FD2" w14:textId="53302CF0" w:rsidR="00993ACB" w:rsidRPr="001D162F" w:rsidRDefault="00EC22CE">
      <w:pPr>
        <w:pStyle w:val="CommentText"/>
      </w:pPr>
      <w:r w:rsidRPr="001D162F">
        <w:rPr>
          <w:rStyle w:val="CommentReference"/>
        </w:rPr>
        <w:annotationRef/>
      </w:r>
      <w:r w:rsidRPr="001D162F">
        <w:t>which users can generate their own keys?</w:t>
      </w:r>
    </w:p>
  </w:comment>
  <w:comment w:id="8" w:author="Kevin Gregory Floro" w:date="2025-05-30T17:17:00Z" w:initials="KF">
    <w:p w14:paraId="23540092" w14:textId="77777777" w:rsidR="00734B64" w:rsidRDefault="00734B64" w:rsidP="00734B64">
      <w:pPr>
        <w:pStyle w:val="CommentText"/>
        <w:ind w:left="0"/>
      </w:pPr>
      <w:r>
        <w:rPr>
          <w:rStyle w:val="CommentReference"/>
        </w:rPr>
        <w:annotationRef/>
      </w:r>
      <w:r>
        <w:t>What is the workflow for accepting a legacy non-compliant key?</w:t>
      </w:r>
    </w:p>
    <w:p w14:paraId="68A699E8" w14:textId="77777777" w:rsidR="00734B64" w:rsidRDefault="00734B64" w:rsidP="00734B64">
      <w:pPr>
        <w:pStyle w:val="CommentText"/>
        <w:ind w:left="0"/>
      </w:pPr>
    </w:p>
    <w:p w14:paraId="7DBB1E28" w14:textId="77777777" w:rsidR="00734B64" w:rsidRDefault="00734B64" w:rsidP="00734B64">
      <w:pPr>
        <w:pStyle w:val="CommentText"/>
        <w:ind w:left="0"/>
      </w:pPr>
      <w:r>
        <w:t>Whose approvals are required? Does this feed into risk management?</w:t>
      </w:r>
    </w:p>
  </w:comment>
  <w:comment w:id="9" w:author="Kevin Gregory Floro" w:date="2025-06-25T15:22:00Z" w:initials="KF">
    <w:p w14:paraId="5EE7293A" w14:textId="77777777" w:rsidR="00E75B3B" w:rsidRDefault="00E75B3B" w:rsidP="00E75B3B">
      <w:pPr>
        <w:pStyle w:val="CommentText"/>
        <w:ind w:left="0"/>
      </w:pPr>
      <w:r>
        <w:rPr>
          <w:rStyle w:val="CommentReference"/>
        </w:rPr>
        <w:annotationRef/>
      </w:r>
      <w:r>
        <w:rPr>
          <w:lang w:val="en-GB"/>
        </w:rPr>
        <w:t>Request 2024 review of Cryptographic Measures</w:t>
      </w:r>
    </w:p>
  </w:comment>
  <w:comment w:id="10" w:author="Kevin Gregory Floro" w:date="2025-06-25T15:22:00Z" w:initials="KF">
    <w:p w14:paraId="5657736C" w14:textId="1044A5D6" w:rsidR="00E75B3B" w:rsidRDefault="00E75B3B" w:rsidP="00E75B3B">
      <w:pPr>
        <w:pStyle w:val="CommentText"/>
        <w:ind w:left="0"/>
      </w:pPr>
      <w:r>
        <w:rPr>
          <w:rStyle w:val="CommentReference"/>
        </w:rPr>
        <w:annotationRef/>
      </w:r>
      <w:r>
        <w:rPr>
          <w:lang w:val="en-GB"/>
        </w:rPr>
        <w:t>Confirm with TIS Access Support Team</w:t>
      </w:r>
    </w:p>
  </w:comment>
  <w:comment w:id="11" w:author="Kevin Gregory Floro" w:date="2025-06-25T15:25:00Z" w:initials="KF">
    <w:p w14:paraId="08E0ED0A" w14:textId="77777777" w:rsidR="00E75B3B" w:rsidRDefault="00E75B3B" w:rsidP="00E75B3B">
      <w:pPr>
        <w:pStyle w:val="CommentText"/>
        <w:ind w:left="0"/>
      </w:pPr>
      <w:r>
        <w:rPr>
          <w:rStyle w:val="CommentReference"/>
        </w:rPr>
        <w:annotationRef/>
      </w:r>
      <w:r>
        <w:rPr>
          <w:lang w:val="en-GB"/>
        </w:rPr>
        <w:t>Or wait for review document</w:t>
      </w:r>
    </w:p>
  </w:comment>
  <w:comment w:id="12" w:author="Kevin Gregory Floro" w:date="2025-07-01T15:22:00Z" w:initials="KF">
    <w:p w14:paraId="34F801C0" w14:textId="77777777" w:rsidR="00A770F1" w:rsidRDefault="00A770F1" w:rsidP="00A770F1">
      <w:pPr>
        <w:pStyle w:val="CommentText"/>
        <w:ind w:left="0"/>
      </w:pPr>
      <w:r>
        <w:rPr>
          <w:rStyle w:val="CommentReference"/>
        </w:rPr>
        <w:annotationRef/>
      </w:r>
      <w:r>
        <w:rPr>
          <w:lang w:val="en-GB"/>
        </w:rPr>
        <w:t>Waiting additional submission</w:t>
      </w:r>
    </w:p>
  </w:comment>
  <w:comment w:id="13" w:author="Kevin Gregory Floro" w:date="2025-07-07T11:30:00Z" w:initials="KF">
    <w:p w14:paraId="0DD87736" w14:textId="77777777" w:rsidR="00B93837" w:rsidRDefault="00B93837" w:rsidP="00B93837">
      <w:pPr>
        <w:pStyle w:val="CommentText"/>
        <w:ind w:left="0"/>
      </w:pPr>
      <w:r>
        <w:rPr>
          <w:rStyle w:val="CommentReference"/>
        </w:rPr>
        <w:annotationRef/>
      </w:r>
      <w:r>
        <w:rPr>
          <w:lang w:val="en-GB"/>
        </w:rPr>
        <w:t>No data provided</w:t>
      </w:r>
    </w:p>
  </w:comment>
  <w:comment w:id="15" w:author="Kevin Gregory Floro" w:date="2025-07-01T15:52:00Z" w:initials="KF">
    <w:p w14:paraId="1F9263D6" w14:textId="77777777" w:rsidR="006B2875" w:rsidRDefault="006B2875" w:rsidP="006B2875">
      <w:pPr>
        <w:pStyle w:val="CommentText"/>
        <w:ind w:left="0"/>
      </w:pPr>
      <w:r>
        <w:rPr>
          <w:rStyle w:val="CommentReference"/>
        </w:rPr>
        <w:annotationRef/>
      </w:r>
      <w:r>
        <w:rPr>
          <w:lang w:val="en-GB"/>
        </w:rPr>
        <w:t>Waiting for reply</w:t>
      </w:r>
    </w:p>
  </w:comment>
  <w:comment w:id="16" w:author="Kevin Gregory Floro" w:date="2025-07-02T08:55:00Z" w:initials="KF">
    <w:p w14:paraId="2A30B585" w14:textId="77777777" w:rsidR="00434D1D" w:rsidRDefault="00434D1D" w:rsidP="00434D1D">
      <w:pPr>
        <w:pStyle w:val="CommentText"/>
        <w:ind w:left="0"/>
      </w:pPr>
      <w:r>
        <w:rPr>
          <w:rStyle w:val="CommentReference"/>
        </w:rPr>
        <w:annotationRef/>
      </w:r>
      <w:r>
        <w:rPr>
          <w:lang w:val="en-GB"/>
        </w:rPr>
        <w:t>Waiting for response</w:t>
      </w:r>
    </w:p>
  </w:comment>
  <w:comment w:id="17" w:author="Kevin Gregory Floro" w:date="2025-05-22T14:02:00Z" w:initials="KF">
    <w:p w14:paraId="6780DC83" w14:textId="7599947C" w:rsidR="00BD46B9" w:rsidRDefault="00BD46B9" w:rsidP="00BD46B9">
      <w:pPr>
        <w:pStyle w:val="CommentText"/>
        <w:ind w:left="0"/>
      </w:pPr>
      <w:r w:rsidRPr="001D162F">
        <w:rPr>
          <w:rStyle w:val="CommentReference"/>
        </w:rPr>
        <w:annotationRef/>
      </w:r>
      <w:r w:rsidRPr="001D162F">
        <w:t>Update with confluence links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03EF0AA" w15:done="1"/>
  <w15:commentEx w15:paraId="268FA09A" w15:done="0"/>
  <w15:commentEx w15:paraId="7DAA2CF6" w15:done="1"/>
  <w15:commentEx w15:paraId="07548FD2" w15:done="1"/>
  <w15:commentEx w15:paraId="7DBB1E28" w15:done="1"/>
  <w15:commentEx w15:paraId="5EE7293A" w15:done="1"/>
  <w15:commentEx w15:paraId="5657736C" w15:done="1"/>
  <w15:commentEx w15:paraId="08E0ED0A" w15:paraIdParent="5657736C" w15:done="1"/>
  <w15:commentEx w15:paraId="34F801C0" w15:done="1"/>
  <w15:commentEx w15:paraId="0DD87736" w15:paraIdParent="34F801C0" w15:done="1"/>
  <w15:commentEx w15:paraId="1F9263D6" w15:done="1"/>
  <w15:commentEx w15:paraId="2A30B585" w15:done="1"/>
  <w15:commentEx w15:paraId="6780DC8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236EE2E" w16cex:dateUtc="2025-05-30T14:44:00Z"/>
  <w16cex:commentExtensible w16cex:durableId="6D11523F" w16cex:dateUtc="2025-08-04T13:22:00Z">
    <w16cex:extLst>
      <w16:ext w16:uri="{CE6994B0-6A32-4C9F-8C6B-6E91EDA988CE}">
        <cr:reactions xmlns:cr="http://schemas.microsoft.com/office/comments/2020/reactions">
          <cr:reaction reactionType="1">
            <cr:reactionInfo dateUtc="2025-08-05T08:27:21Z">
              <cr:user userId="S::al284@deutsche-boerse.com::7ec3a508-8a20-46e4-b79f-8c3f2f73820d" userProvider="AD" userName="Oezge Gueltekin Arslan"/>
            </cr:reactionInfo>
          </cr:reaction>
        </cr:reactions>
      </w16:ext>
    </w16cex:extLst>
  </w16cex:commentExtensible>
  <w16cex:commentExtensible w16cex:durableId="4106D455" w16cex:dateUtc="2025-05-28T16:47:00Z"/>
  <w16cex:commentExtensible w16cex:durableId="2928A983" w16cex:dateUtc="2025-05-28T16:46:00Z"/>
  <w16cex:commentExtensible w16cex:durableId="04619149" w16cex:dateUtc="2025-05-30T15:17:00Z"/>
  <w16cex:commentExtensible w16cex:durableId="42C46908" w16cex:dateUtc="2025-06-25T13:22:00Z"/>
  <w16cex:commentExtensible w16cex:durableId="0052CADF" w16cex:dateUtc="2025-06-25T13:22:00Z"/>
  <w16cex:commentExtensible w16cex:durableId="0B6CCF4E" w16cex:dateUtc="2025-06-25T13:25:00Z"/>
  <w16cex:commentExtensible w16cex:durableId="49BFA172" w16cex:dateUtc="2025-07-01T13:22:00Z"/>
  <w16cex:commentExtensible w16cex:durableId="6C0D9D61" w16cex:dateUtc="2025-07-07T09:30:00Z"/>
  <w16cex:commentExtensible w16cex:durableId="1DCB0BFA" w16cex:dateUtc="2025-07-01T13:52:00Z"/>
  <w16cex:commentExtensible w16cex:durableId="75C72CEC" w16cex:dateUtc="2025-07-02T06:55:00Z"/>
  <w16cex:commentExtensible w16cex:durableId="773F03A8" w16cex:dateUtc="2025-05-22T12: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03EF0AA" w16cid:durableId="2236EE2E"/>
  <w16cid:commentId w16cid:paraId="268FA09A" w16cid:durableId="6D11523F"/>
  <w16cid:commentId w16cid:paraId="7DAA2CF6" w16cid:durableId="4106D455"/>
  <w16cid:commentId w16cid:paraId="07548FD2" w16cid:durableId="2928A983"/>
  <w16cid:commentId w16cid:paraId="7DBB1E28" w16cid:durableId="04619149"/>
  <w16cid:commentId w16cid:paraId="5EE7293A" w16cid:durableId="42C46908"/>
  <w16cid:commentId w16cid:paraId="5657736C" w16cid:durableId="0052CADF"/>
  <w16cid:commentId w16cid:paraId="08E0ED0A" w16cid:durableId="0B6CCF4E"/>
  <w16cid:commentId w16cid:paraId="34F801C0" w16cid:durableId="49BFA172"/>
  <w16cid:commentId w16cid:paraId="0DD87736" w16cid:durableId="6C0D9D61"/>
  <w16cid:commentId w16cid:paraId="1F9263D6" w16cid:durableId="1DCB0BFA"/>
  <w16cid:commentId w16cid:paraId="2A30B585" w16cid:durableId="75C72CEC"/>
  <w16cid:commentId w16cid:paraId="6780DC83" w16cid:durableId="773F03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EC7A5A" w14:textId="77777777" w:rsidR="0049529D" w:rsidRPr="001D162F" w:rsidRDefault="0049529D">
      <w:pPr>
        <w:spacing w:before="0" w:after="0"/>
      </w:pPr>
      <w:r w:rsidRPr="001D162F">
        <w:separator/>
      </w:r>
    </w:p>
  </w:endnote>
  <w:endnote w:type="continuationSeparator" w:id="0">
    <w:p w14:paraId="01537D91" w14:textId="77777777" w:rsidR="0049529D" w:rsidRPr="001D162F" w:rsidRDefault="0049529D">
      <w:pPr>
        <w:spacing w:before="0" w:after="0"/>
      </w:pPr>
      <w:r w:rsidRPr="001D162F">
        <w:continuationSeparator/>
      </w:r>
    </w:p>
  </w:endnote>
  <w:endnote w:type="continuationNotice" w:id="1">
    <w:p w14:paraId="0582108A" w14:textId="77777777" w:rsidR="0049529D" w:rsidRPr="001D162F" w:rsidRDefault="0049529D">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 Gothic GDB">
    <w:altName w:val="Calibri"/>
    <w:charset w:val="00"/>
    <w:family w:val="swiss"/>
    <w:pitch w:val="variable"/>
    <w:sig w:usb0="800000AF" w:usb1="5000204A" w:usb2="00000000" w:usb3="00000000" w:csb0="00000011" w:csb1="00000000"/>
  </w:font>
  <w:font w:name="MS Mincho">
    <w:altName w:val="ＭＳ 明朝"/>
    <w:panose1 w:val="02020609040205080304"/>
    <w:charset w:val="80"/>
    <w:family w:val="roman"/>
    <w:pitch w:val="fixed"/>
    <w:sig w:usb0="00000001" w:usb1="08070000" w:usb2="00000010" w:usb3="00000000" w:csb0="00020000" w:csb1="00000000"/>
  </w:font>
  <w:font w:name="TimesTenCondensed">
    <w:altName w:val="Times New Roman"/>
    <w:charset w:val="00"/>
    <w:family w:val="auto"/>
    <w:pitch w:val="variable"/>
    <w:sig w:usb0="00000003" w:usb1="00000000" w:usb2="00000000" w:usb3="00000000" w:csb0="00000001" w:csb1="00000000"/>
  </w:font>
  <w:font w:name="NewsGoth BT">
    <w:altName w:val="Calibri"/>
    <w:charset w:val="00"/>
    <w:family w:val="swiss"/>
    <w:pitch w:val="variable"/>
    <w:sig w:usb0="80000027" w:usb1="00000040" w:usb2="00000000" w:usb3="00000000" w:csb0="00000001" w:csb1="00000000"/>
  </w:font>
  <w:font w:name="Arial">
    <w:panose1 w:val="020B0604020202020204"/>
    <w:charset w:val="00"/>
    <w:family w:val="swiss"/>
    <w:pitch w:val="variable"/>
    <w:sig w:usb0="E0002EFF" w:usb1="C000785B" w:usb2="00000009" w:usb3="00000000" w:csb0="000001FF" w:csb1="00000000"/>
  </w:font>
  <w:font w:name="NewsGoth Lt BT">
    <w:charset w:val="00"/>
    <w:family w:val="swiss"/>
    <w:pitch w:val="variable"/>
    <w:sig w:usb0="80000027" w:usb1="00000040" w:usb2="00000000" w:usb3="00000000" w:csb0="00000001" w:csb1="00000000"/>
  </w:font>
  <w:font w:name="Tahoma">
    <w:panose1 w:val="020B0604030504040204"/>
    <w:charset w:val="00"/>
    <w:family w:val="swiss"/>
    <w:pitch w:val="variable"/>
    <w:sig w:usb0="E1002EFF" w:usb1="C000605B" w:usb2="00000029" w:usb3="00000000" w:csb0="000101FF" w:csb1="00000000"/>
  </w:font>
  <w:font w:name="NewsGoth Dm BT">
    <w:charset w:val="00"/>
    <w:family w:val="swiss"/>
    <w:pitch w:val="variable"/>
    <w:sig w:usb0="80000027" w:usb1="00000040" w:usb2="00000000" w:usb3="00000000" w:csb0="00000001" w:csb1="00000000"/>
  </w:font>
  <w:font w:name="DIN-Regular">
    <w:charset w:val="00"/>
    <w:family w:val="swiss"/>
    <w:pitch w:val="variable"/>
    <w:sig w:usb0="80000027"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748464" w14:textId="5D749EA1" w:rsidR="00A7531B" w:rsidRPr="001D162F" w:rsidRDefault="00A7531B">
    <w:pPr>
      <w:pStyle w:val="Footer"/>
    </w:pPr>
    <w:r w:rsidRPr="001D162F">
      <w:rPr>
        <w:noProof/>
      </w:rPr>
      <mc:AlternateContent>
        <mc:Choice Requires="wps">
          <w:drawing>
            <wp:anchor distT="0" distB="0" distL="114300" distR="114300" simplePos="0" relativeHeight="251658240" behindDoc="0" locked="0" layoutInCell="0" allowOverlap="1" wp14:anchorId="5DF67A40" wp14:editId="654C7AA4">
              <wp:simplePos x="0" y="0"/>
              <wp:positionH relativeFrom="page">
                <wp:posOffset>0</wp:posOffset>
              </wp:positionH>
              <wp:positionV relativeFrom="page">
                <wp:posOffset>10229850</wp:posOffset>
              </wp:positionV>
              <wp:extent cx="7560945" cy="273050"/>
              <wp:effectExtent l="0" t="0" r="0" b="12700"/>
              <wp:wrapNone/>
              <wp:docPr id="1" name="Text Box 1" descr="{&quot;HashCode&quot;:1071427657,&quot;Height&quot;:842.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945"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011DD4F4" w14:textId="41668F1E" w:rsidR="00A7531B" w:rsidRPr="001D162F" w:rsidRDefault="008C3561" w:rsidP="008C3561">
                          <w:pPr>
                            <w:spacing w:before="0" w:after="0"/>
                            <w:ind w:left="0"/>
                            <w:jc w:val="center"/>
                            <w:rPr>
                              <w:rFonts w:ascii="Calibri" w:hAnsi="Calibri" w:cs="Calibri"/>
                              <w:color w:val="000000"/>
                              <w:sz w:val="20"/>
                            </w:rPr>
                          </w:pPr>
                          <w:r w:rsidRPr="001D162F">
                            <w:rPr>
                              <w:rFonts w:ascii="Calibri" w:hAnsi="Calibri" w:cs="Calibri"/>
                              <w:color w:val="000000"/>
                              <w:sz w:val="20"/>
                            </w:rPr>
                            <w:t>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xmlns:a14="http://schemas.microsoft.com/office/drawing/2010/main" xmlns:a="http://schemas.openxmlformats.org/drawingml/2006/main" xmlns:arto="http://schemas.microsoft.com/office/word/2006/arto">
          <w:pict w14:anchorId="088B167A">
            <v:shapetype id="_x0000_t202" coordsize="21600,21600" o:spt="202" path="m,l,21600r21600,l21600,xe" w14:anchorId="5DF67A40">
              <v:stroke joinstyle="miter"/>
              <v:path gradientshapeok="t" o:connecttype="rect"/>
            </v:shapetype>
            <v:shape id="Text Box 1" style="position:absolute;left:0;text-align:left;margin-left:0;margin-top:805.5pt;width:595.35pt;height:21.5pt;z-index:251658240;visibility:visible;mso-wrap-style:square;mso-wrap-distance-left:9pt;mso-wrap-distance-top:0;mso-wrap-distance-right:9pt;mso-wrap-distance-bottom:0;mso-position-horizontal:absolute;mso-position-horizontal-relative:page;mso-position-vertical:absolute;mso-position-vertical-relative:page;v-text-anchor:bottom" alt="{&quot;HashCode&quot;:1071427657,&quot;Height&quot;:842.0,&quot;Width&quot;:595.0,&quot;Placement&quot;:&quot;Footer&quot;,&quot;Index&quot;:&quot;Primary&quot;,&quot;Section&quot;:1,&quot;Top&quot;:0.0,&quot;Left&quot;:0.0}" o:spid="_x0000_s1026" o:allowincell="f"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">
              <v:textbox inset=",0,,0">
                <w:txbxContent>
                  <w:p w:rsidRPr="001D162F" w:rsidR="00A7531B" w:rsidP="008C3561" w:rsidRDefault="008C3561" w14:paraId="3518BB34" w14:textId="41668F1E">
                    <w:pPr>
                      <w:spacing w:before="0" w:after="0"/>
                      <w:ind w:left="0"/>
                      <w:jc w:val="center"/>
                      <w:rPr>
                        <w:rFonts w:ascii="Calibri" w:hAnsi="Calibri" w:cs="Calibri"/>
                        <w:color w:val="000000"/>
                        <w:sz w:val="20"/>
                      </w:rPr>
                    </w:pPr>
                    <w:r w:rsidRPr="001D162F">
                      <w:rPr>
                        <w:rFonts w:ascii="Calibri" w:hAnsi="Calibri" w:cs="Calibri"/>
                        <w:color w:val="000000"/>
                        <w:sz w:val="20"/>
                      </w:rPr>
                      <w:t>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8B1C2B" w14:textId="77777777" w:rsidR="0049529D" w:rsidRPr="001D162F" w:rsidRDefault="0049529D">
      <w:pPr>
        <w:spacing w:before="0" w:after="0"/>
      </w:pPr>
      <w:r w:rsidRPr="001D162F">
        <w:separator/>
      </w:r>
    </w:p>
  </w:footnote>
  <w:footnote w:type="continuationSeparator" w:id="0">
    <w:p w14:paraId="4AE10F58" w14:textId="77777777" w:rsidR="0049529D" w:rsidRPr="001D162F" w:rsidRDefault="0049529D">
      <w:pPr>
        <w:spacing w:before="0" w:after="0"/>
      </w:pPr>
      <w:r w:rsidRPr="001D162F">
        <w:continuationSeparator/>
      </w:r>
    </w:p>
  </w:footnote>
  <w:footnote w:type="continuationNotice" w:id="1">
    <w:p w14:paraId="72747D40" w14:textId="77777777" w:rsidR="0049529D" w:rsidRPr="001D162F" w:rsidRDefault="0049529D">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75D1BA" w14:textId="42274E40" w:rsidR="00CD2482" w:rsidRPr="001D162F" w:rsidRDefault="00C04F18" w:rsidP="00EA04CE">
    <w:pPr>
      <w:pStyle w:val="Header"/>
      <w:ind w:left="0"/>
      <w:rPr>
        <w:rFonts w:ascii="News Gothic GDB" w:hAnsi="News Gothic GDB"/>
        <w:sz w:val="20"/>
      </w:rPr>
    </w:pPr>
    <w:r w:rsidRPr="001D162F">
      <w:rPr>
        <w:rFonts w:ascii="News Gothic GDB" w:hAnsi="News Gothic GDB"/>
        <w:sz w:val="20"/>
      </w:rPr>
      <w:t xml:space="preserve">2025-045 Cyber and Information Security </w:t>
    </w:r>
    <w:r w:rsidR="00F21DD8" w:rsidRPr="001D162F">
      <w:rPr>
        <w:rFonts w:ascii="News Gothic GDB" w:hAnsi="News Gothic GDB"/>
        <w:sz w:val="20"/>
      </w:rPr>
      <w:t>(DBAG, ECAG, CBF, CBL, CFCL</w:t>
    </w:r>
    <w:r w:rsidRPr="001D162F">
      <w:rPr>
        <w:rFonts w:ascii="News Gothic GDB" w:hAnsi="News Gothic GDB"/>
        <w:sz w:val="20"/>
      </w:rPr>
      <w:t>, ECC/EEX</w:t>
    </w:r>
    <w:r w:rsidR="00F21DD8" w:rsidRPr="001D162F">
      <w:rPr>
        <w:rFonts w:ascii="News Gothic GDB" w:hAnsi="News Gothic GDB"/>
        <w:sz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0DA61606"/>
    <w:lvl w:ilvl="0">
      <w:start w:val="1"/>
      <w:numFmt w:val="bullet"/>
      <w:pStyle w:val="ListBullet2"/>
      <w:lvlText w:val=""/>
      <w:lvlJc w:val="left"/>
      <w:pPr>
        <w:tabs>
          <w:tab w:val="num" w:pos="1069"/>
        </w:tabs>
        <w:ind w:left="1069" w:hanging="360"/>
      </w:pPr>
      <w:rPr>
        <w:rFonts w:ascii="Symbol" w:hAnsi="Symbol" w:hint="default"/>
      </w:rPr>
    </w:lvl>
  </w:abstractNum>
  <w:abstractNum w:abstractNumId="1" w15:restartNumberingAfterBreak="0">
    <w:nsid w:val="02F90446"/>
    <w:multiLevelType w:val="hybridMultilevel"/>
    <w:tmpl w:val="A3962D62"/>
    <w:lvl w:ilvl="0" w:tplc="98348842">
      <w:start w:val="1"/>
      <w:numFmt w:val="bullet"/>
      <w:lvlText w:val=""/>
      <w:lvlJc w:val="left"/>
      <w:pPr>
        <w:ind w:left="1080" w:hanging="360"/>
      </w:pPr>
      <w:rPr>
        <w:rFonts w:ascii="Symbol" w:hAnsi="Symbol" w:hint="default"/>
      </w:rPr>
    </w:lvl>
    <w:lvl w:ilvl="1" w:tplc="DE502CBE">
      <w:start w:val="1"/>
      <w:numFmt w:val="bullet"/>
      <w:lvlText w:val="o"/>
      <w:lvlJc w:val="left"/>
      <w:pPr>
        <w:ind w:left="1800" w:hanging="360"/>
      </w:pPr>
      <w:rPr>
        <w:rFonts w:ascii="Courier New" w:hAnsi="Courier New" w:hint="default"/>
      </w:rPr>
    </w:lvl>
    <w:lvl w:ilvl="2" w:tplc="E5302728">
      <w:start w:val="1"/>
      <w:numFmt w:val="bullet"/>
      <w:lvlText w:val=""/>
      <w:lvlJc w:val="left"/>
      <w:pPr>
        <w:ind w:left="2520" w:hanging="360"/>
      </w:pPr>
      <w:rPr>
        <w:rFonts w:ascii="Wingdings" w:hAnsi="Wingdings" w:hint="default"/>
      </w:rPr>
    </w:lvl>
    <w:lvl w:ilvl="3" w:tplc="8A649FB8">
      <w:start w:val="1"/>
      <w:numFmt w:val="bullet"/>
      <w:lvlText w:val=""/>
      <w:lvlJc w:val="left"/>
      <w:pPr>
        <w:ind w:left="3240" w:hanging="360"/>
      </w:pPr>
      <w:rPr>
        <w:rFonts w:ascii="Symbol" w:hAnsi="Symbol" w:hint="default"/>
      </w:rPr>
    </w:lvl>
    <w:lvl w:ilvl="4" w:tplc="DC3EE0D0">
      <w:start w:val="1"/>
      <w:numFmt w:val="bullet"/>
      <w:lvlText w:val="o"/>
      <w:lvlJc w:val="left"/>
      <w:pPr>
        <w:ind w:left="3960" w:hanging="360"/>
      </w:pPr>
      <w:rPr>
        <w:rFonts w:ascii="Courier New" w:hAnsi="Courier New" w:hint="default"/>
      </w:rPr>
    </w:lvl>
    <w:lvl w:ilvl="5" w:tplc="32600BDA">
      <w:start w:val="1"/>
      <w:numFmt w:val="bullet"/>
      <w:lvlText w:val=""/>
      <w:lvlJc w:val="left"/>
      <w:pPr>
        <w:ind w:left="4680" w:hanging="360"/>
      </w:pPr>
      <w:rPr>
        <w:rFonts w:ascii="Wingdings" w:hAnsi="Wingdings" w:hint="default"/>
      </w:rPr>
    </w:lvl>
    <w:lvl w:ilvl="6" w:tplc="3008EB04">
      <w:start w:val="1"/>
      <w:numFmt w:val="bullet"/>
      <w:lvlText w:val=""/>
      <w:lvlJc w:val="left"/>
      <w:pPr>
        <w:ind w:left="5400" w:hanging="360"/>
      </w:pPr>
      <w:rPr>
        <w:rFonts w:ascii="Symbol" w:hAnsi="Symbol" w:hint="default"/>
      </w:rPr>
    </w:lvl>
    <w:lvl w:ilvl="7" w:tplc="BA84F368">
      <w:start w:val="1"/>
      <w:numFmt w:val="bullet"/>
      <w:lvlText w:val="o"/>
      <w:lvlJc w:val="left"/>
      <w:pPr>
        <w:ind w:left="6120" w:hanging="360"/>
      </w:pPr>
      <w:rPr>
        <w:rFonts w:ascii="Courier New" w:hAnsi="Courier New" w:hint="default"/>
      </w:rPr>
    </w:lvl>
    <w:lvl w:ilvl="8" w:tplc="632E7762">
      <w:start w:val="1"/>
      <w:numFmt w:val="bullet"/>
      <w:lvlText w:val=""/>
      <w:lvlJc w:val="left"/>
      <w:pPr>
        <w:ind w:left="6840" w:hanging="360"/>
      </w:pPr>
      <w:rPr>
        <w:rFonts w:ascii="Wingdings" w:hAnsi="Wingdings" w:hint="default"/>
      </w:rPr>
    </w:lvl>
  </w:abstractNum>
  <w:abstractNum w:abstractNumId="2" w15:restartNumberingAfterBreak="0">
    <w:nsid w:val="04653807"/>
    <w:multiLevelType w:val="hybridMultilevel"/>
    <w:tmpl w:val="3CCEF438"/>
    <w:lvl w:ilvl="0" w:tplc="9B743EA0">
      <w:start w:val="1"/>
      <w:numFmt w:val="bullet"/>
      <w:lvlText w:val="·"/>
      <w:lvlJc w:val="left"/>
      <w:pPr>
        <w:ind w:left="927" w:hanging="360"/>
      </w:pPr>
      <w:rPr>
        <w:rFonts w:ascii="Symbol" w:hAnsi="Symbol" w:hint="default"/>
      </w:rPr>
    </w:lvl>
    <w:lvl w:ilvl="1" w:tplc="103AD088">
      <w:start w:val="1"/>
      <w:numFmt w:val="bullet"/>
      <w:lvlText w:val="o"/>
      <w:lvlJc w:val="left"/>
      <w:pPr>
        <w:ind w:left="1647" w:hanging="360"/>
      </w:pPr>
      <w:rPr>
        <w:rFonts w:ascii="Courier New" w:hAnsi="Courier New" w:hint="default"/>
      </w:rPr>
    </w:lvl>
    <w:lvl w:ilvl="2" w:tplc="83AA7D3E">
      <w:start w:val="1"/>
      <w:numFmt w:val="bullet"/>
      <w:lvlText w:val=""/>
      <w:lvlJc w:val="left"/>
      <w:pPr>
        <w:ind w:left="2367" w:hanging="360"/>
      </w:pPr>
      <w:rPr>
        <w:rFonts w:ascii="Wingdings" w:hAnsi="Wingdings" w:hint="default"/>
      </w:rPr>
    </w:lvl>
    <w:lvl w:ilvl="3" w:tplc="307C7D88">
      <w:start w:val="1"/>
      <w:numFmt w:val="bullet"/>
      <w:lvlText w:val=""/>
      <w:lvlJc w:val="left"/>
      <w:pPr>
        <w:ind w:left="3087" w:hanging="360"/>
      </w:pPr>
      <w:rPr>
        <w:rFonts w:ascii="Symbol" w:hAnsi="Symbol" w:hint="default"/>
      </w:rPr>
    </w:lvl>
    <w:lvl w:ilvl="4" w:tplc="710C3994">
      <w:start w:val="1"/>
      <w:numFmt w:val="bullet"/>
      <w:lvlText w:val="o"/>
      <w:lvlJc w:val="left"/>
      <w:pPr>
        <w:ind w:left="3807" w:hanging="360"/>
      </w:pPr>
      <w:rPr>
        <w:rFonts w:ascii="Courier New" w:hAnsi="Courier New" w:hint="default"/>
      </w:rPr>
    </w:lvl>
    <w:lvl w:ilvl="5" w:tplc="453200B6">
      <w:start w:val="1"/>
      <w:numFmt w:val="bullet"/>
      <w:lvlText w:val=""/>
      <w:lvlJc w:val="left"/>
      <w:pPr>
        <w:ind w:left="4527" w:hanging="360"/>
      </w:pPr>
      <w:rPr>
        <w:rFonts w:ascii="Wingdings" w:hAnsi="Wingdings" w:hint="default"/>
      </w:rPr>
    </w:lvl>
    <w:lvl w:ilvl="6" w:tplc="AA7CEB04">
      <w:start w:val="1"/>
      <w:numFmt w:val="bullet"/>
      <w:lvlText w:val=""/>
      <w:lvlJc w:val="left"/>
      <w:pPr>
        <w:ind w:left="5247" w:hanging="360"/>
      </w:pPr>
      <w:rPr>
        <w:rFonts w:ascii="Symbol" w:hAnsi="Symbol" w:hint="default"/>
      </w:rPr>
    </w:lvl>
    <w:lvl w:ilvl="7" w:tplc="A414FE6A">
      <w:start w:val="1"/>
      <w:numFmt w:val="bullet"/>
      <w:lvlText w:val="o"/>
      <w:lvlJc w:val="left"/>
      <w:pPr>
        <w:ind w:left="5967" w:hanging="360"/>
      </w:pPr>
      <w:rPr>
        <w:rFonts w:ascii="Courier New" w:hAnsi="Courier New" w:hint="default"/>
      </w:rPr>
    </w:lvl>
    <w:lvl w:ilvl="8" w:tplc="C9D0E88A">
      <w:start w:val="1"/>
      <w:numFmt w:val="bullet"/>
      <w:lvlText w:val=""/>
      <w:lvlJc w:val="left"/>
      <w:pPr>
        <w:ind w:left="6687" w:hanging="360"/>
      </w:pPr>
      <w:rPr>
        <w:rFonts w:ascii="Wingdings" w:hAnsi="Wingdings" w:hint="default"/>
      </w:rPr>
    </w:lvl>
  </w:abstractNum>
  <w:abstractNum w:abstractNumId="3" w15:restartNumberingAfterBreak="0">
    <w:nsid w:val="129EB845"/>
    <w:multiLevelType w:val="hybridMultilevel"/>
    <w:tmpl w:val="B8E82F7E"/>
    <w:lvl w:ilvl="0" w:tplc="50C60CBC">
      <w:start w:val="1"/>
      <w:numFmt w:val="bullet"/>
      <w:lvlText w:val=""/>
      <w:lvlJc w:val="left"/>
      <w:pPr>
        <w:ind w:left="720" w:hanging="360"/>
      </w:pPr>
      <w:rPr>
        <w:rFonts w:ascii="Symbol" w:hAnsi="Symbol" w:hint="default"/>
      </w:rPr>
    </w:lvl>
    <w:lvl w:ilvl="1" w:tplc="FE5CB672">
      <w:start w:val="1"/>
      <w:numFmt w:val="bullet"/>
      <w:lvlText w:val="o"/>
      <w:lvlJc w:val="left"/>
      <w:pPr>
        <w:ind w:left="1440" w:hanging="360"/>
      </w:pPr>
      <w:rPr>
        <w:rFonts w:ascii="Courier New" w:hAnsi="Courier New" w:hint="default"/>
      </w:rPr>
    </w:lvl>
    <w:lvl w:ilvl="2" w:tplc="A10CE54E">
      <w:start w:val="1"/>
      <w:numFmt w:val="bullet"/>
      <w:lvlText w:val=""/>
      <w:lvlJc w:val="left"/>
      <w:pPr>
        <w:ind w:left="2160" w:hanging="360"/>
      </w:pPr>
      <w:rPr>
        <w:rFonts w:ascii="Wingdings" w:hAnsi="Wingdings" w:hint="default"/>
      </w:rPr>
    </w:lvl>
    <w:lvl w:ilvl="3" w:tplc="6018D75A">
      <w:start w:val="1"/>
      <w:numFmt w:val="bullet"/>
      <w:lvlText w:val=""/>
      <w:lvlJc w:val="left"/>
      <w:pPr>
        <w:ind w:left="2880" w:hanging="360"/>
      </w:pPr>
      <w:rPr>
        <w:rFonts w:ascii="Symbol" w:hAnsi="Symbol" w:hint="default"/>
      </w:rPr>
    </w:lvl>
    <w:lvl w:ilvl="4" w:tplc="4FD285C4">
      <w:start w:val="1"/>
      <w:numFmt w:val="bullet"/>
      <w:lvlText w:val="o"/>
      <w:lvlJc w:val="left"/>
      <w:pPr>
        <w:ind w:left="3600" w:hanging="360"/>
      </w:pPr>
      <w:rPr>
        <w:rFonts w:ascii="Courier New" w:hAnsi="Courier New" w:hint="default"/>
      </w:rPr>
    </w:lvl>
    <w:lvl w:ilvl="5" w:tplc="2D9C2B32">
      <w:start w:val="1"/>
      <w:numFmt w:val="bullet"/>
      <w:lvlText w:val=""/>
      <w:lvlJc w:val="left"/>
      <w:pPr>
        <w:ind w:left="4320" w:hanging="360"/>
      </w:pPr>
      <w:rPr>
        <w:rFonts w:ascii="Wingdings" w:hAnsi="Wingdings" w:hint="default"/>
      </w:rPr>
    </w:lvl>
    <w:lvl w:ilvl="6" w:tplc="8C2C0340">
      <w:start w:val="1"/>
      <w:numFmt w:val="bullet"/>
      <w:lvlText w:val=""/>
      <w:lvlJc w:val="left"/>
      <w:pPr>
        <w:ind w:left="5040" w:hanging="360"/>
      </w:pPr>
      <w:rPr>
        <w:rFonts w:ascii="Symbol" w:hAnsi="Symbol" w:hint="default"/>
      </w:rPr>
    </w:lvl>
    <w:lvl w:ilvl="7" w:tplc="2430BFFC">
      <w:start w:val="1"/>
      <w:numFmt w:val="bullet"/>
      <w:lvlText w:val="o"/>
      <w:lvlJc w:val="left"/>
      <w:pPr>
        <w:ind w:left="5760" w:hanging="360"/>
      </w:pPr>
      <w:rPr>
        <w:rFonts w:ascii="Courier New" w:hAnsi="Courier New" w:hint="default"/>
      </w:rPr>
    </w:lvl>
    <w:lvl w:ilvl="8" w:tplc="B04AB648">
      <w:start w:val="1"/>
      <w:numFmt w:val="bullet"/>
      <w:lvlText w:val=""/>
      <w:lvlJc w:val="left"/>
      <w:pPr>
        <w:ind w:left="6480" w:hanging="360"/>
      </w:pPr>
      <w:rPr>
        <w:rFonts w:ascii="Wingdings" w:hAnsi="Wingdings" w:hint="default"/>
      </w:rPr>
    </w:lvl>
  </w:abstractNum>
  <w:abstractNum w:abstractNumId="4" w15:restartNumberingAfterBreak="0">
    <w:nsid w:val="19F73FE6"/>
    <w:multiLevelType w:val="multilevel"/>
    <w:tmpl w:val="0407001D"/>
    <w:name w:val="heading2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1AC92CB7"/>
    <w:multiLevelType w:val="hybridMultilevel"/>
    <w:tmpl w:val="FFFFFFFF"/>
    <w:lvl w:ilvl="0" w:tplc="A1142452">
      <w:start w:val="1"/>
      <w:numFmt w:val="bullet"/>
      <w:lvlText w:val=""/>
      <w:lvlJc w:val="left"/>
      <w:pPr>
        <w:ind w:left="927" w:hanging="360"/>
      </w:pPr>
      <w:rPr>
        <w:rFonts w:ascii="Symbol" w:hAnsi="Symbol" w:hint="default"/>
      </w:rPr>
    </w:lvl>
    <w:lvl w:ilvl="1" w:tplc="D8A4C3FA">
      <w:start w:val="1"/>
      <w:numFmt w:val="bullet"/>
      <w:lvlText w:val="o"/>
      <w:lvlJc w:val="left"/>
      <w:pPr>
        <w:ind w:left="1647" w:hanging="360"/>
      </w:pPr>
      <w:rPr>
        <w:rFonts w:ascii="Courier New" w:hAnsi="Courier New" w:hint="default"/>
      </w:rPr>
    </w:lvl>
    <w:lvl w:ilvl="2" w:tplc="FAAAF826">
      <w:start w:val="1"/>
      <w:numFmt w:val="bullet"/>
      <w:lvlText w:val=""/>
      <w:lvlJc w:val="left"/>
      <w:pPr>
        <w:ind w:left="2367" w:hanging="360"/>
      </w:pPr>
      <w:rPr>
        <w:rFonts w:ascii="Wingdings" w:hAnsi="Wingdings" w:hint="default"/>
      </w:rPr>
    </w:lvl>
    <w:lvl w:ilvl="3" w:tplc="89EA5F96">
      <w:start w:val="1"/>
      <w:numFmt w:val="bullet"/>
      <w:lvlText w:val=""/>
      <w:lvlJc w:val="left"/>
      <w:pPr>
        <w:ind w:left="3087" w:hanging="360"/>
      </w:pPr>
      <w:rPr>
        <w:rFonts w:ascii="Symbol" w:hAnsi="Symbol" w:hint="default"/>
      </w:rPr>
    </w:lvl>
    <w:lvl w:ilvl="4" w:tplc="82742502">
      <w:start w:val="1"/>
      <w:numFmt w:val="bullet"/>
      <w:lvlText w:val="o"/>
      <w:lvlJc w:val="left"/>
      <w:pPr>
        <w:ind w:left="3807" w:hanging="360"/>
      </w:pPr>
      <w:rPr>
        <w:rFonts w:ascii="Courier New" w:hAnsi="Courier New" w:hint="default"/>
      </w:rPr>
    </w:lvl>
    <w:lvl w:ilvl="5" w:tplc="27F07E5A">
      <w:start w:val="1"/>
      <w:numFmt w:val="bullet"/>
      <w:lvlText w:val=""/>
      <w:lvlJc w:val="left"/>
      <w:pPr>
        <w:ind w:left="4527" w:hanging="360"/>
      </w:pPr>
      <w:rPr>
        <w:rFonts w:ascii="Wingdings" w:hAnsi="Wingdings" w:hint="default"/>
      </w:rPr>
    </w:lvl>
    <w:lvl w:ilvl="6" w:tplc="D8223350">
      <w:start w:val="1"/>
      <w:numFmt w:val="bullet"/>
      <w:lvlText w:val=""/>
      <w:lvlJc w:val="left"/>
      <w:pPr>
        <w:ind w:left="5247" w:hanging="360"/>
      </w:pPr>
      <w:rPr>
        <w:rFonts w:ascii="Symbol" w:hAnsi="Symbol" w:hint="default"/>
      </w:rPr>
    </w:lvl>
    <w:lvl w:ilvl="7" w:tplc="DE120486">
      <w:start w:val="1"/>
      <w:numFmt w:val="bullet"/>
      <w:lvlText w:val="o"/>
      <w:lvlJc w:val="left"/>
      <w:pPr>
        <w:ind w:left="5967" w:hanging="360"/>
      </w:pPr>
      <w:rPr>
        <w:rFonts w:ascii="Courier New" w:hAnsi="Courier New" w:hint="default"/>
      </w:rPr>
    </w:lvl>
    <w:lvl w:ilvl="8" w:tplc="E7F0666E">
      <w:start w:val="1"/>
      <w:numFmt w:val="bullet"/>
      <w:lvlText w:val=""/>
      <w:lvlJc w:val="left"/>
      <w:pPr>
        <w:ind w:left="6687" w:hanging="360"/>
      </w:pPr>
      <w:rPr>
        <w:rFonts w:ascii="Wingdings" w:hAnsi="Wingdings" w:hint="default"/>
      </w:rPr>
    </w:lvl>
  </w:abstractNum>
  <w:abstractNum w:abstractNumId="6" w15:restartNumberingAfterBreak="0">
    <w:nsid w:val="1CF12FA8"/>
    <w:multiLevelType w:val="hybridMultilevel"/>
    <w:tmpl w:val="A68E006A"/>
    <w:lvl w:ilvl="0" w:tplc="3BA2356A">
      <w:numFmt w:val="bullet"/>
      <w:lvlText w:val="-"/>
      <w:lvlJc w:val="left"/>
      <w:pPr>
        <w:ind w:left="720" w:hanging="360"/>
      </w:pPr>
      <w:rPr>
        <w:rFonts w:ascii="News Gothic GDB" w:hAnsi="News Gothic GDB" w:hint="default"/>
      </w:rPr>
    </w:lvl>
    <w:lvl w:ilvl="1" w:tplc="7268921C">
      <w:start w:val="1"/>
      <w:numFmt w:val="bullet"/>
      <w:lvlText w:val="o"/>
      <w:lvlJc w:val="left"/>
      <w:pPr>
        <w:ind w:left="1647" w:hanging="360"/>
      </w:pPr>
      <w:rPr>
        <w:rFonts w:ascii="Courier New" w:hAnsi="Courier New" w:hint="default"/>
      </w:rPr>
    </w:lvl>
    <w:lvl w:ilvl="2" w:tplc="BD6088D4">
      <w:start w:val="1"/>
      <w:numFmt w:val="bullet"/>
      <w:lvlText w:val=""/>
      <w:lvlJc w:val="left"/>
      <w:pPr>
        <w:ind w:left="2367" w:hanging="360"/>
      </w:pPr>
      <w:rPr>
        <w:rFonts w:ascii="Wingdings" w:hAnsi="Wingdings" w:hint="default"/>
      </w:rPr>
    </w:lvl>
    <w:lvl w:ilvl="3" w:tplc="D82EE394">
      <w:start w:val="1"/>
      <w:numFmt w:val="bullet"/>
      <w:lvlText w:val=""/>
      <w:lvlJc w:val="left"/>
      <w:pPr>
        <w:ind w:left="3087" w:hanging="360"/>
      </w:pPr>
      <w:rPr>
        <w:rFonts w:ascii="Symbol" w:hAnsi="Symbol" w:hint="default"/>
      </w:rPr>
    </w:lvl>
    <w:lvl w:ilvl="4" w:tplc="5FBE8B0C">
      <w:start w:val="1"/>
      <w:numFmt w:val="bullet"/>
      <w:lvlText w:val="o"/>
      <w:lvlJc w:val="left"/>
      <w:pPr>
        <w:ind w:left="3807" w:hanging="360"/>
      </w:pPr>
      <w:rPr>
        <w:rFonts w:ascii="Courier New" w:hAnsi="Courier New" w:hint="default"/>
      </w:rPr>
    </w:lvl>
    <w:lvl w:ilvl="5" w:tplc="C54EDBC6">
      <w:start w:val="1"/>
      <w:numFmt w:val="bullet"/>
      <w:lvlText w:val=""/>
      <w:lvlJc w:val="left"/>
      <w:pPr>
        <w:ind w:left="4527" w:hanging="360"/>
      </w:pPr>
      <w:rPr>
        <w:rFonts w:ascii="Wingdings" w:hAnsi="Wingdings" w:hint="default"/>
      </w:rPr>
    </w:lvl>
    <w:lvl w:ilvl="6" w:tplc="B8F0680C">
      <w:start w:val="1"/>
      <w:numFmt w:val="bullet"/>
      <w:lvlText w:val=""/>
      <w:lvlJc w:val="left"/>
      <w:pPr>
        <w:ind w:left="5247" w:hanging="360"/>
      </w:pPr>
      <w:rPr>
        <w:rFonts w:ascii="Symbol" w:hAnsi="Symbol" w:hint="default"/>
      </w:rPr>
    </w:lvl>
    <w:lvl w:ilvl="7" w:tplc="26EEBFE4">
      <w:start w:val="1"/>
      <w:numFmt w:val="bullet"/>
      <w:lvlText w:val="o"/>
      <w:lvlJc w:val="left"/>
      <w:pPr>
        <w:ind w:left="5967" w:hanging="360"/>
      </w:pPr>
      <w:rPr>
        <w:rFonts w:ascii="Courier New" w:hAnsi="Courier New" w:hint="default"/>
      </w:rPr>
    </w:lvl>
    <w:lvl w:ilvl="8" w:tplc="0E261F54">
      <w:start w:val="1"/>
      <w:numFmt w:val="bullet"/>
      <w:lvlText w:val=""/>
      <w:lvlJc w:val="left"/>
      <w:pPr>
        <w:ind w:left="6687" w:hanging="360"/>
      </w:pPr>
      <w:rPr>
        <w:rFonts w:ascii="Wingdings" w:hAnsi="Wingdings" w:hint="default"/>
      </w:rPr>
    </w:lvl>
  </w:abstractNum>
  <w:abstractNum w:abstractNumId="7" w15:restartNumberingAfterBreak="0">
    <w:nsid w:val="1ECAB471"/>
    <w:multiLevelType w:val="hybridMultilevel"/>
    <w:tmpl w:val="CD501238"/>
    <w:lvl w:ilvl="0" w:tplc="45F40C14">
      <w:start w:val="1"/>
      <w:numFmt w:val="bullet"/>
      <w:lvlText w:val=""/>
      <w:lvlJc w:val="left"/>
      <w:pPr>
        <w:ind w:left="720" w:hanging="360"/>
      </w:pPr>
      <w:rPr>
        <w:rFonts w:ascii="Symbol" w:hAnsi="Symbol" w:hint="default"/>
      </w:rPr>
    </w:lvl>
    <w:lvl w:ilvl="1" w:tplc="CC2C3E44">
      <w:start w:val="1"/>
      <w:numFmt w:val="bullet"/>
      <w:lvlText w:val="o"/>
      <w:lvlJc w:val="left"/>
      <w:pPr>
        <w:ind w:left="1440" w:hanging="360"/>
      </w:pPr>
      <w:rPr>
        <w:rFonts w:ascii="Courier New" w:hAnsi="Courier New" w:hint="default"/>
      </w:rPr>
    </w:lvl>
    <w:lvl w:ilvl="2" w:tplc="3BA0B1A6">
      <w:start w:val="1"/>
      <w:numFmt w:val="bullet"/>
      <w:lvlText w:val=""/>
      <w:lvlJc w:val="left"/>
      <w:pPr>
        <w:ind w:left="2160" w:hanging="360"/>
      </w:pPr>
      <w:rPr>
        <w:rFonts w:ascii="Wingdings" w:hAnsi="Wingdings" w:hint="default"/>
      </w:rPr>
    </w:lvl>
    <w:lvl w:ilvl="3" w:tplc="C3CE4F76">
      <w:start w:val="1"/>
      <w:numFmt w:val="bullet"/>
      <w:lvlText w:val=""/>
      <w:lvlJc w:val="left"/>
      <w:pPr>
        <w:ind w:left="2880" w:hanging="360"/>
      </w:pPr>
      <w:rPr>
        <w:rFonts w:ascii="Symbol" w:hAnsi="Symbol" w:hint="default"/>
      </w:rPr>
    </w:lvl>
    <w:lvl w:ilvl="4" w:tplc="CD1C5182">
      <w:start w:val="1"/>
      <w:numFmt w:val="bullet"/>
      <w:lvlText w:val="o"/>
      <w:lvlJc w:val="left"/>
      <w:pPr>
        <w:ind w:left="3600" w:hanging="360"/>
      </w:pPr>
      <w:rPr>
        <w:rFonts w:ascii="Courier New" w:hAnsi="Courier New" w:hint="default"/>
      </w:rPr>
    </w:lvl>
    <w:lvl w:ilvl="5" w:tplc="6A800D02">
      <w:start w:val="1"/>
      <w:numFmt w:val="bullet"/>
      <w:lvlText w:val=""/>
      <w:lvlJc w:val="left"/>
      <w:pPr>
        <w:ind w:left="4320" w:hanging="360"/>
      </w:pPr>
      <w:rPr>
        <w:rFonts w:ascii="Wingdings" w:hAnsi="Wingdings" w:hint="default"/>
      </w:rPr>
    </w:lvl>
    <w:lvl w:ilvl="6" w:tplc="48D688F2">
      <w:start w:val="1"/>
      <w:numFmt w:val="bullet"/>
      <w:lvlText w:val=""/>
      <w:lvlJc w:val="left"/>
      <w:pPr>
        <w:ind w:left="5040" w:hanging="360"/>
      </w:pPr>
      <w:rPr>
        <w:rFonts w:ascii="Symbol" w:hAnsi="Symbol" w:hint="default"/>
      </w:rPr>
    </w:lvl>
    <w:lvl w:ilvl="7" w:tplc="265E29C4">
      <w:start w:val="1"/>
      <w:numFmt w:val="bullet"/>
      <w:lvlText w:val="o"/>
      <w:lvlJc w:val="left"/>
      <w:pPr>
        <w:ind w:left="5760" w:hanging="360"/>
      </w:pPr>
      <w:rPr>
        <w:rFonts w:ascii="Courier New" w:hAnsi="Courier New" w:hint="default"/>
      </w:rPr>
    </w:lvl>
    <w:lvl w:ilvl="8" w:tplc="BFC815F4">
      <w:start w:val="1"/>
      <w:numFmt w:val="bullet"/>
      <w:lvlText w:val=""/>
      <w:lvlJc w:val="left"/>
      <w:pPr>
        <w:ind w:left="6480" w:hanging="360"/>
      </w:pPr>
      <w:rPr>
        <w:rFonts w:ascii="Wingdings" w:hAnsi="Wingdings" w:hint="default"/>
      </w:rPr>
    </w:lvl>
  </w:abstractNum>
  <w:abstractNum w:abstractNumId="8" w15:restartNumberingAfterBreak="0">
    <w:nsid w:val="1F0965A4"/>
    <w:multiLevelType w:val="hybridMultilevel"/>
    <w:tmpl w:val="3A565260"/>
    <w:lvl w:ilvl="0" w:tplc="963ACE76">
      <w:start w:val="3"/>
      <w:numFmt w:val="bullet"/>
      <w:lvlText w:val="-"/>
      <w:lvlJc w:val="left"/>
      <w:pPr>
        <w:ind w:left="720" w:hanging="360"/>
      </w:pPr>
      <w:rPr>
        <w:rFonts w:ascii="News Gothic GDB" w:eastAsia="MS Mincho" w:hAnsi="News Gothic GDB" w:cs="Times New Roman" w:hint="default"/>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23A2363B"/>
    <w:multiLevelType w:val="hybridMultilevel"/>
    <w:tmpl w:val="93D82BE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24574B56"/>
    <w:multiLevelType w:val="hybridMultilevel"/>
    <w:tmpl w:val="CC822166"/>
    <w:lvl w:ilvl="0" w:tplc="04090001">
      <w:start w:val="1"/>
      <w:numFmt w:val="bullet"/>
      <w:lvlText w:val=""/>
      <w:lvlJc w:val="left"/>
      <w:pPr>
        <w:ind w:left="270" w:hanging="360"/>
      </w:pPr>
      <w:rPr>
        <w:rFonts w:ascii="Symbol" w:hAnsi="Symbol"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1" w15:restartNumberingAfterBreak="0">
    <w:nsid w:val="253CF8F0"/>
    <w:multiLevelType w:val="hybridMultilevel"/>
    <w:tmpl w:val="411C1D14"/>
    <w:lvl w:ilvl="0" w:tplc="076C3270">
      <w:start w:val="1"/>
      <w:numFmt w:val="bullet"/>
      <w:lvlText w:val=""/>
      <w:lvlJc w:val="left"/>
      <w:pPr>
        <w:ind w:left="1080" w:hanging="360"/>
      </w:pPr>
      <w:rPr>
        <w:rFonts w:ascii="Symbol" w:hAnsi="Symbol" w:hint="default"/>
      </w:rPr>
    </w:lvl>
    <w:lvl w:ilvl="1" w:tplc="7318E5FA">
      <w:start w:val="1"/>
      <w:numFmt w:val="bullet"/>
      <w:lvlText w:val="o"/>
      <w:lvlJc w:val="left"/>
      <w:pPr>
        <w:ind w:left="1800" w:hanging="360"/>
      </w:pPr>
      <w:rPr>
        <w:rFonts w:ascii="Courier New" w:hAnsi="Courier New" w:hint="default"/>
      </w:rPr>
    </w:lvl>
    <w:lvl w:ilvl="2" w:tplc="3D4CD64C">
      <w:start w:val="1"/>
      <w:numFmt w:val="bullet"/>
      <w:lvlText w:val=""/>
      <w:lvlJc w:val="left"/>
      <w:pPr>
        <w:ind w:left="2520" w:hanging="360"/>
      </w:pPr>
      <w:rPr>
        <w:rFonts w:ascii="Wingdings" w:hAnsi="Wingdings" w:hint="default"/>
      </w:rPr>
    </w:lvl>
    <w:lvl w:ilvl="3" w:tplc="BF0A762E">
      <w:start w:val="1"/>
      <w:numFmt w:val="bullet"/>
      <w:lvlText w:val=""/>
      <w:lvlJc w:val="left"/>
      <w:pPr>
        <w:ind w:left="3240" w:hanging="360"/>
      </w:pPr>
      <w:rPr>
        <w:rFonts w:ascii="Symbol" w:hAnsi="Symbol" w:hint="default"/>
      </w:rPr>
    </w:lvl>
    <w:lvl w:ilvl="4" w:tplc="4EE87A46">
      <w:start w:val="1"/>
      <w:numFmt w:val="bullet"/>
      <w:lvlText w:val="o"/>
      <w:lvlJc w:val="left"/>
      <w:pPr>
        <w:ind w:left="3960" w:hanging="360"/>
      </w:pPr>
      <w:rPr>
        <w:rFonts w:ascii="Courier New" w:hAnsi="Courier New" w:hint="default"/>
      </w:rPr>
    </w:lvl>
    <w:lvl w:ilvl="5" w:tplc="6B5634A0">
      <w:start w:val="1"/>
      <w:numFmt w:val="bullet"/>
      <w:lvlText w:val=""/>
      <w:lvlJc w:val="left"/>
      <w:pPr>
        <w:ind w:left="4680" w:hanging="360"/>
      </w:pPr>
      <w:rPr>
        <w:rFonts w:ascii="Wingdings" w:hAnsi="Wingdings" w:hint="default"/>
      </w:rPr>
    </w:lvl>
    <w:lvl w:ilvl="6" w:tplc="48EAA0CC">
      <w:start w:val="1"/>
      <w:numFmt w:val="bullet"/>
      <w:lvlText w:val=""/>
      <w:lvlJc w:val="left"/>
      <w:pPr>
        <w:ind w:left="5400" w:hanging="360"/>
      </w:pPr>
      <w:rPr>
        <w:rFonts w:ascii="Symbol" w:hAnsi="Symbol" w:hint="default"/>
      </w:rPr>
    </w:lvl>
    <w:lvl w:ilvl="7" w:tplc="35845594">
      <w:start w:val="1"/>
      <w:numFmt w:val="bullet"/>
      <w:lvlText w:val="o"/>
      <w:lvlJc w:val="left"/>
      <w:pPr>
        <w:ind w:left="6120" w:hanging="360"/>
      </w:pPr>
      <w:rPr>
        <w:rFonts w:ascii="Courier New" w:hAnsi="Courier New" w:hint="default"/>
      </w:rPr>
    </w:lvl>
    <w:lvl w:ilvl="8" w:tplc="7EFAAD4E">
      <w:start w:val="1"/>
      <w:numFmt w:val="bullet"/>
      <w:lvlText w:val=""/>
      <w:lvlJc w:val="left"/>
      <w:pPr>
        <w:ind w:left="6840" w:hanging="360"/>
      </w:pPr>
      <w:rPr>
        <w:rFonts w:ascii="Wingdings" w:hAnsi="Wingdings" w:hint="default"/>
      </w:rPr>
    </w:lvl>
  </w:abstractNum>
  <w:abstractNum w:abstractNumId="12" w15:restartNumberingAfterBreak="0">
    <w:nsid w:val="320CEC45"/>
    <w:multiLevelType w:val="hybridMultilevel"/>
    <w:tmpl w:val="4EA2EC66"/>
    <w:lvl w:ilvl="0" w:tplc="C1C8C02E">
      <w:start w:val="1"/>
      <w:numFmt w:val="bullet"/>
      <w:lvlText w:val=""/>
      <w:lvlJc w:val="left"/>
      <w:pPr>
        <w:ind w:left="720" w:hanging="360"/>
      </w:pPr>
      <w:rPr>
        <w:rFonts w:ascii="Symbol" w:hAnsi="Symbol" w:hint="default"/>
      </w:rPr>
    </w:lvl>
    <w:lvl w:ilvl="1" w:tplc="15BE76DC">
      <w:start w:val="1"/>
      <w:numFmt w:val="bullet"/>
      <w:lvlText w:val="o"/>
      <w:lvlJc w:val="left"/>
      <w:pPr>
        <w:ind w:left="1440" w:hanging="360"/>
      </w:pPr>
      <w:rPr>
        <w:rFonts w:ascii="Courier New" w:hAnsi="Courier New" w:hint="default"/>
      </w:rPr>
    </w:lvl>
    <w:lvl w:ilvl="2" w:tplc="66D695E8">
      <w:start w:val="1"/>
      <w:numFmt w:val="bullet"/>
      <w:lvlText w:val=""/>
      <w:lvlJc w:val="left"/>
      <w:pPr>
        <w:ind w:left="2160" w:hanging="360"/>
      </w:pPr>
      <w:rPr>
        <w:rFonts w:ascii="Wingdings" w:hAnsi="Wingdings" w:hint="default"/>
      </w:rPr>
    </w:lvl>
    <w:lvl w:ilvl="3" w:tplc="945E6E94">
      <w:start w:val="1"/>
      <w:numFmt w:val="bullet"/>
      <w:lvlText w:val=""/>
      <w:lvlJc w:val="left"/>
      <w:pPr>
        <w:ind w:left="2880" w:hanging="360"/>
      </w:pPr>
      <w:rPr>
        <w:rFonts w:ascii="Symbol" w:hAnsi="Symbol" w:hint="default"/>
      </w:rPr>
    </w:lvl>
    <w:lvl w:ilvl="4" w:tplc="9B42A0A6">
      <w:start w:val="1"/>
      <w:numFmt w:val="bullet"/>
      <w:lvlText w:val="o"/>
      <w:lvlJc w:val="left"/>
      <w:pPr>
        <w:ind w:left="3600" w:hanging="360"/>
      </w:pPr>
      <w:rPr>
        <w:rFonts w:ascii="Courier New" w:hAnsi="Courier New" w:hint="default"/>
      </w:rPr>
    </w:lvl>
    <w:lvl w:ilvl="5" w:tplc="68CE0156">
      <w:start w:val="1"/>
      <w:numFmt w:val="bullet"/>
      <w:lvlText w:val=""/>
      <w:lvlJc w:val="left"/>
      <w:pPr>
        <w:ind w:left="4320" w:hanging="360"/>
      </w:pPr>
      <w:rPr>
        <w:rFonts w:ascii="Wingdings" w:hAnsi="Wingdings" w:hint="default"/>
      </w:rPr>
    </w:lvl>
    <w:lvl w:ilvl="6" w:tplc="7820DF94">
      <w:start w:val="1"/>
      <w:numFmt w:val="bullet"/>
      <w:lvlText w:val=""/>
      <w:lvlJc w:val="left"/>
      <w:pPr>
        <w:ind w:left="5040" w:hanging="360"/>
      </w:pPr>
      <w:rPr>
        <w:rFonts w:ascii="Symbol" w:hAnsi="Symbol" w:hint="default"/>
      </w:rPr>
    </w:lvl>
    <w:lvl w:ilvl="7" w:tplc="AB1AAD80">
      <w:start w:val="1"/>
      <w:numFmt w:val="bullet"/>
      <w:lvlText w:val="o"/>
      <w:lvlJc w:val="left"/>
      <w:pPr>
        <w:ind w:left="5760" w:hanging="360"/>
      </w:pPr>
      <w:rPr>
        <w:rFonts w:ascii="Courier New" w:hAnsi="Courier New" w:hint="default"/>
      </w:rPr>
    </w:lvl>
    <w:lvl w:ilvl="8" w:tplc="98707230">
      <w:start w:val="1"/>
      <w:numFmt w:val="bullet"/>
      <w:lvlText w:val=""/>
      <w:lvlJc w:val="left"/>
      <w:pPr>
        <w:ind w:left="6480" w:hanging="360"/>
      </w:pPr>
      <w:rPr>
        <w:rFonts w:ascii="Wingdings" w:hAnsi="Wingdings" w:hint="default"/>
      </w:rPr>
    </w:lvl>
  </w:abstractNum>
  <w:abstractNum w:abstractNumId="13" w15:restartNumberingAfterBreak="0">
    <w:nsid w:val="38D092FD"/>
    <w:multiLevelType w:val="hybridMultilevel"/>
    <w:tmpl w:val="ADD69F42"/>
    <w:lvl w:ilvl="0" w:tplc="31ECB710">
      <w:start w:val="1"/>
      <w:numFmt w:val="bullet"/>
      <w:lvlText w:val=""/>
      <w:lvlJc w:val="left"/>
      <w:pPr>
        <w:ind w:left="927" w:hanging="360"/>
      </w:pPr>
      <w:rPr>
        <w:rFonts w:ascii="Symbol" w:hAnsi="Symbol" w:hint="default"/>
      </w:rPr>
    </w:lvl>
    <w:lvl w:ilvl="1" w:tplc="4F9A4BDA">
      <w:start w:val="1"/>
      <w:numFmt w:val="bullet"/>
      <w:lvlText w:val="o"/>
      <w:lvlJc w:val="left"/>
      <w:pPr>
        <w:ind w:left="1647" w:hanging="360"/>
      </w:pPr>
      <w:rPr>
        <w:rFonts w:ascii="Courier New" w:hAnsi="Courier New" w:hint="default"/>
      </w:rPr>
    </w:lvl>
    <w:lvl w:ilvl="2" w:tplc="77FC7024">
      <w:start w:val="1"/>
      <w:numFmt w:val="bullet"/>
      <w:lvlText w:val=""/>
      <w:lvlJc w:val="left"/>
      <w:pPr>
        <w:ind w:left="2367" w:hanging="360"/>
      </w:pPr>
      <w:rPr>
        <w:rFonts w:ascii="Wingdings" w:hAnsi="Wingdings" w:hint="default"/>
      </w:rPr>
    </w:lvl>
    <w:lvl w:ilvl="3" w:tplc="7786DED6">
      <w:start w:val="1"/>
      <w:numFmt w:val="bullet"/>
      <w:lvlText w:val=""/>
      <w:lvlJc w:val="left"/>
      <w:pPr>
        <w:ind w:left="3087" w:hanging="360"/>
      </w:pPr>
      <w:rPr>
        <w:rFonts w:ascii="Symbol" w:hAnsi="Symbol" w:hint="default"/>
      </w:rPr>
    </w:lvl>
    <w:lvl w:ilvl="4" w:tplc="5FC472CA">
      <w:start w:val="1"/>
      <w:numFmt w:val="bullet"/>
      <w:lvlText w:val="o"/>
      <w:lvlJc w:val="left"/>
      <w:pPr>
        <w:ind w:left="3807" w:hanging="360"/>
      </w:pPr>
      <w:rPr>
        <w:rFonts w:ascii="Courier New" w:hAnsi="Courier New" w:hint="default"/>
      </w:rPr>
    </w:lvl>
    <w:lvl w:ilvl="5" w:tplc="0AF83EF0">
      <w:start w:val="1"/>
      <w:numFmt w:val="bullet"/>
      <w:lvlText w:val=""/>
      <w:lvlJc w:val="left"/>
      <w:pPr>
        <w:ind w:left="4527" w:hanging="360"/>
      </w:pPr>
      <w:rPr>
        <w:rFonts w:ascii="Wingdings" w:hAnsi="Wingdings" w:hint="default"/>
      </w:rPr>
    </w:lvl>
    <w:lvl w:ilvl="6" w:tplc="038683DE">
      <w:start w:val="1"/>
      <w:numFmt w:val="bullet"/>
      <w:lvlText w:val=""/>
      <w:lvlJc w:val="left"/>
      <w:pPr>
        <w:ind w:left="5247" w:hanging="360"/>
      </w:pPr>
      <w:rPr>
        <w:rFonts w:ascii="Symbol" w:hAnsi="Symbol" w:hint="default"/>
      </w:rPr>
    </w:lvl>
    <w:lvl w:ilvl="7" w:tplc="4B381702">
      <w:start w:val="1"/>
      <w:numFmt w:val="bullet"/>
      <w:lvlText w:val="o"/>
      <w:lvlJc w:val="left"/>
      <w:pPr>
        <w:ind w:left="5967" w:hanging="360"/>
      </w:pPr>
      <w:rPr>
        <w:rFonts w:ascii="Courier New" w:hAnsi="Courier New" w:hint="default"/>
      </w:rPr>
    </w:lvl>
    <w:lvl w:ilvl="8" w:tplc="05D29230">
      <w:start w:val="1"/>
      <w:numFmt w:val="bullet"/>
      <w:lvlText w:val=""/>
      <w:lvlJc w:val="left"/>
      <w:pPr>
        <w:ind w:left="6687" w:hanging="360"/>
      </w:pPr>
      <w:rPr>
        <w:rFonts w:ascii="Wingdings" w:hAnsi="Wingdings" w:hint="default"/>
      </w:rPr>
    </w:lvl>
  </w:abstractNum>
  <w:abstractNum w:abstractNumId="14" w15:restartNumberingAfterBreak="0">
    <w:nsid w:val="3A68AF9A"/>
    <w:multiLevelType w:val="hybridMultilevel"/>
    <w:tmpl w:val="8DD6BB36"/>
    <w:lvl w:ilvl="0" w:tplc="90045F12">
      <w:start w:val="1"/>
      <w:numFmt w:val="decimal"/>
      <w:lvlText w:val="%1."/>
      <w:lvlJc w:val="left"/>
      <w:pPr>
        <w:ind w:left="927" w:hanging="360"/>
      </w:pPr>
    </w:lvl>
    <w:lvl w:ilvl="1" w:tplc="CB4C9B60">
      <w:start w:val="1"/>
      <w:numFmt w:val="lowerLetter"/>
      <w:lvlText w:val="%2."/>
      <w:lvlJc w:val="left"/>
      <w:pPr>
        <w:ind w:left="1647" w:hanging="360"/>
      </w:pPr>
    </w:lvl>
    <w:lvl w:ilvl="2" w:tplc="537E7A6A">
      <w:start w:val="1"/>
      <w:numFmt w:val="lowerRoman"/>
      <w:lvlText w:val="%3."/>
      <w:lvlJc w:val="right"/>
      <w:pPr>
        <w:ind w:left="2367" w:hanging="180"/>
      </w:pPr>
    </w:lvl>
    <w:lvl w:ilvl="3" w:tplc="CA92BDB4">
      <w:start w:val="1"/>
      <w:numFmt w:val="decimal"/>
      <w:lvlText w:val="%4."/>
      <w:lvlJc w:val="left"/>
      <w:pPr>
        <w:ind w:left="3087" w:hanging="360"/>
      </w:pPr>
    </w:lvl>
    <w:lvl w:ilvl="4" w:tplc="4F04B17A">
      <w:start w:val="1"/>
      <w:numFmt w:val="lowerLetter"/>
      <w:lvlText w:val="%5."/>
      <w:lvlJc w:val="left"/>
      <w:pPr>
        <w:ind w:left="3807" w:hanging="360"/>
      </w:pPr>
    </w:lvl>
    <w:lvl w:ilvl="5" w:tplc="205E427C">
      <w:start w:val="1"/>
      <w:numFmt w:val="lowerRoman"/>
      <w:lvlText w:val="%6."/>
      <w:lvlJc w:val="right"/>
      <w:pPr>
        <w:ind w:left="4527" w:hanging="180"/>
      </w:pPr>
    </w:lvl>
    <w:lvl w:ilvl="6" w:tplc="DC3A244A">
      <w:start w:val="1"/>
      <w:numFmt w:val="decimal"/>
      <w:lvlText w:val="%7."/>
      <w:lvlJc w:val="left"/>
      <w:pPr>
        <w:ind w:left="5247" w:hanging="360"/>
      </w:pPr>
    </w:lvl>
    <w:lvl w:ilvl="7" w:tplc="79C05452">
      <w:start w:val="1"/>
      <w:numFmt w:val="lowerLetter"/>
      <w:lvlText w:val="%8."/>
      <w:lvlJc w:val="left"/>
      <w:pPr>
        <w:ind w:left="5967" w:hanging="360"/>
      </w:pPr>
    </w:lvl>
    <w:lvl w:ilvl="8" w:tplc="3B22DA0C">
      <w:start w:val="1"/>
      <w:numFmt w:val="lowerRoman"/>
      <w:lvlText w:val="%9."/>
      <w:lvlJc w:val="right"/>
      <w:pPr>
        <w:ind w:left="6687" w:hanging="180"/>
      </w:pPr>
    </w:lvl>
  </w:abstractNum>
  <w:abstractNum w:abstractNumId="15" w15:restartNumberingAfterBreak="0">
    <w:nsid w:val="3B4F468A"/>
    <w:multiLevelType w:val="hybridMultilevel"/>
    <w:tmpl w:val="D11A489A"/>
    <w:lvl w:ilvl="0" w:tplc="8CC6FD64">
      <w:start w:val="1"/>
      <w:numFmt w:val="bullet"/>
      <w:lvlText w:val=""/>
      <w:lvlJc w:val="left"/>
      <w:pPr>
        <w:ind w:left="720" w:hanging="360"/>
      </w:pPr>
      <w:rPr>
        <w:rFonts w:ascii="Symbol" w:hAnsi="Symbol" w:hint="default"/>
      </w:rPr>
    </w:lvl>
    <w:lvl w:ilvl="1" w:tplc="8952AA0E">
      <w:start w:val="1"/>
      <w:numFmt w:val="bullet"/>
      <w:lvlText w:val="o"/>
      <w:lvlJc w:val="left"/>
      <w:pPr>
        <w:ind w:left="1440" w:hanging="360"/>
      </w:pPr>
      <w:rPr>
        <w:rFonts w:ascii="Courier New" w:hAnsi="Courier New" w:hint="default"/>
      </w:rPr>
    </w:lvl>
    <w:lvl w:ilvl="2" w:tplc="668807AC">
      <w:start w:val="1"/>
      <w:numFmt w:val="bullet"/>
      <w:lvlText w:val=""/>
      <w:lvlJc w:val="left"/>
      <w:pPr>
        <w:ind w:left="2160" w:hanging="360"/>
      </w:pPr>
      <w:rPr>
        <w:rFonts w:ascii="Wingdings" w:hAnsi="Wingdings" w:hint="default"/>
      </w:rPr>
    </w:lvl>
    <w:lvl w:ilvl="3" w:tplc="C1A20756">
      <w:start w:val="1"/>
      <w:numFmt w:val="bullet"/>
      <w:lvlText w:val=""/>
      <w:lvlJc w:val="left"/>
      <w:pPr>
        <w:ind w:left="2880" w:hanging="360"/>
      </w:pPr>
      <w:rPr>
        <w:rFonts w:ascii="Symbol" w:hAnsi="Symbol" w:hint="default"/>
      </w:rPr>
    </w:lvl>
    <w:lvl w:ilvl="4" w:tplc="E800EBD4">
      <w:start w:val="1"/>
      <w:numFmt w:val="bullet"/>
      <w:lvlText w:val="o"/>
      <w:lvlJc w:val="left"/>
      <w:pPr>
        <w:ind w:left="3600" w:hanging="360"/>
      </w:pPr>
      <w:rPr>
        <w:rFonts w:ascii="Courier New" w:hAnsi="Courier New" w:hint="default"/>
      </w:rPr>
    </w:lvl>
    <w:lvl w:ilvl="5" w:tplc="D8B2A0B0">
      <w:start w:val="1"/>
      <w:numFmt w:val="bullet"/>
      <w:lvlText w:val=""/>
      <w:lvlJc w:val="left"/>
      <w:pPr>
        <w:ind w:left="4320" w:hanging="360"/>
      </w:pPr>
      <w:rPr>
        <w:rFonts w:ascii="Wingdings" w:hAnsi="Wingdings" w:hint="default"/>
      </w:rPr>
    </w:lvl>
    <w:lvl w:ilvl="6" w:tplc="ECD08EA6">
      <w:start w:val="1"/>
      <w:numFmt w:val="bullet"/>
      <w:lvlText w:val=""/>
      <w:lvlJc w:val="left"/>
      <w:pPr>
        <w:ind w:left="5040" w:hanging="360"/>
      </w:pPr>
      <w:rPr>
        <w:rFonts w:ascii="Symbol" w:hAnsi="Symbol" w:hint="default"/>
      </w:rPr>
    </w:lvl>
    <w:lvl w:ilvl="7" w:tplc="155A8FD8">
      <w:start w:val="1"/>
      <w:numFmt w:val="bullet"/>
      <w:lvlText w:val="o"/>
      <w:lvlJc w:val="left"/>
      <w:pPr>
        <w:ind w:left="5760" w:hanging="360"/>
      </w:pPr>
      <w:rPr>
        <w:rFonts w:ascii="Courier New" w:hAnsi="Courier New" w:hint="default"/>
      </w:rPr>
    </w:lvl>
    <w:lvl w:ilvl="8" w:tplc="D1BE1482">
      <w:start w:val="1"/>
      <w:numFmt w:val="bullet"/>
      <w:lvlText w:val=""/>
      <w:lvlJc w:val="left"/>
      <w:pPr>
        <w:ind w:left="6480" w:hanging="360"/>
      </w:pPr>
      <w:rPr>
        <w:rFonts w:ascii="Wingdings" w:hAnsi="Wingdings" w:hint="default"/>
      </w:rPr>
    </w:lvl>
  </w:abstractNum>
  <w:abstractNum w:abstractNumId="16" w15:restartNumberingAfterBreak="0">
    <w:nsid w:val="3CA54566"/>
    <w:multiLevelType w:val="hybridMultilevel"/>
    <w:tmpl w:val="E4E4804E"/>
    <w:lvl w:ilvl="0" w:tplc="9AAC645C">
      <w:start w:val="1"/>
      <w:numFmt w:val="bullet"/>
      <w:lvlText w:val="ü"/>
      <w:lvlJc w:val="left"/>
      <w:pPr>
        <w:ind w:left="927" w:hanging="360"/>
      </w:pPr>
      <w:rPr>
        <w:rFonts w:ascii="Wingdings" w:hAnsi="Wingdings" w:hint="default"/>
      </w:rPr>
    </w:lvl>
    <w:lvl w:ilvl="1" w:tplc="9D124E00">
      <w:start w:val="1"/>
      <w:numFmt w:val="bullet"/>
      <w:lvlText w:val="o"/>
      <w:lvlJc w:val="left"/>
      <w:pPr>
        <w:ind w:left="1647" w:hanging="360"/>
      </w:pPr>
      <w:rPr>
        <w:rFonts w:ascii="Courier New" w:hAnsi="Courier New" w:hint="default"/>
      </w:rPr>
    </w:lvl>
    <w:lvl w:ilvl="2" w:tplc="C6CE4BDE">
      <w:start w:val="1"/>
      <w:numFmt w:val="bullet"/>
      <w:lvlText w:val=""/>
      <w:lvlJc w:val="left"/>
      <w:pPr>
        <w:ind w:left="2367" w:hanging="360"/>
      </w:pPr>
      <w:rPr>
        <w:rFonts w:ascii="Wingdings" w:hAnsi="Wingdings" w:hint="default"/>
      </w:rPr>
    </w:lvl>
    <w:lvl w:ilvl="3" w:tplc="D4181DEC">
      <w:start w:val="1"/>
      <w:numFmt w:val="bullet"/>
      <w:lvlText w:val=""/>
      <w:lvlJc w:val="left"/>
      <w:pPr>
        <w:ind w:left="3087" w:hanging="360"/>
      </w:pPr>
      <w:rPr>
        <w:rFonts w:ascii="Symbol" w:hAnsi="Symbol" w:hint="default"/>
      </w:rPr>
    </w:lvl>
    <w:lvl w:ilvl="4" w:tplc="25D4828E">
      <w:start w:val="1"/>
      <w:numFmt w:val="bullet"/>
      <w:lvlText w:val="o"/>
      <w:lvlJc w:val="left"/>
      <w:pPr>
        <w:ind w:left="3807" w:hanging="360"/>
      </w:pPr>
      <w:rPr>
        <w:rFonts w:ascii="Courier New" w:hAnsi="Courier New" w:hint="default"/>
      </w:rPr>
    </w:lvl>
    <w:lvl w:ilvl="5" w:tplc="29CCDC2E">
      <w:start w:val="1"/>
      <w:numFmt w:val="bullet"/>
      <w:lvlText w:val=""/>
      <w:lvlJc w:val="left"/>
      <w:pPr>
        <w:ind w:left="4527" w:hanging="360"/>
      </w:pPr>
      <w:rPr>
        <w:rFonts w:ascii="Wingdings" w:hAnsi="Wingdings" w:hint="default"/>
      </w:rPr>
    </w:lvl>
    <w:lvl w:ilvl="6" w:tplc="73A4D254">
      <w:start w:val="1"/>
      <w:numFmt w:val="bullet"/>
      <w:lvlText w:val=""/>
      <w:lvlJc w:val="left"/>
      <w:pPr>
        <w:ind w:left="5247" w:hanging="360"/>
      </w:pPr>
      <w:rPr>
        <w:rFonts w:ascii="Symbol" w:hAnsi="Symbol" w:hint="default"/>
      </w:rPr>
    </w:lvl>
    <w:lvl w:ilvl="7" w:tplc="8B560778">
      <w:start w:val="1"/>
      <w:numFmt w:val="bullet"/>
      <w:lvlText w:val="o"/>
      <w:lvlJc w:val="left"/>
      <w:pPr>
        <w:ind w:left="5967" w:hanging="360"/>
      </w:pPr>
      <w:rPr>
        <w:rFonts w:ascii="Courier New" w:hAnsi="Courier New" w:hint="default"/>
      </w:rPr>
    </w:lvl>
    <w:lvl w:ilvl="8" w:tplc="D8EC65A0">
      <w:start w:val="1"/>
      <w:numFmt w:val="bullet"/>
      <w:lvlText w:val=""/>
      <w:lvlJc w:val="left"/>
      <w:pPr>
        <w:ind w:left="6687" w:hanging="360"/>
      </w:pPr>
      <w:rPr>
        <w:rFonts w:ascii="Wingdings" w:hAnsi="Wingdings" w:hint="default"/>
      </w:rPr>
    </w:lvl>
  </w:abstractNum>
  <w:abstractNum w:abstractNumId="17" w15:restartNumberingAfterBreak="0">
    <w:nsid w:val="45E22879"/>
    <w:multiLevelType w:val="singleLevel"/>
    <w:tmpl w:val="686A34FA"/>
    <w:lvl w:ilvl="0">
      <w:start w:val="1"/>
      <w:numFmt w:val="bullet"/>
      <w:pStyle w:val="bullet1"/>
      <w:lvlText w:val=""/>
      <w:lvlJc w:val="left"/>
      <w:pPr>
        <w:tabs>
          <w:tab w:val="num" w:pos="1222"/>
        </w:tabs>
        <w:ind w:left="1145" w:hanging="283"/>
      </w:pPr>
      <w:rPr>
        <w:rFonts w:ascii="Symbol" w:hAnsi="Symbol" w:hint="default"/>
        <w:sz w:val="24"/>
      </w:rPr>
    </w:lvl>
  </w:abstractNum>
  <w:abstractNum w:abstractNumId="18" w15:restartNumberingAfterBreak="0">
    <w:nsid w:val="557DD070"/>
    <w:multiLevelType w:val="hybridMultilevel"/>
    <w:tmpl w:val="49DCCA56"/>
    <w:lvl w:ilvl="0" w:tplc="EBD8807E">
      <w:start w:val="1"/>
      <w:numFmt w:val="lowerRoman"/>
      <w:lvlText w:val="%1)"/>
      <w:lvlJc w:val="left"/>
      <w:pPr>
        <w:ind w:left="1080" w:hanging="720"/>
      </w:pPr>
      <w:rPr>
        <w:rFonts w:ascii="News Gothic GDB" w:hAnsi="News Gothic GDB" w:hint="default"/>
      </w:rPr>
    </w:lvl>
    <w:lvl w:ilvl="1" w:tplc="0038CB50">
      <w:start w:val="1"/>
      <w:numFmt w:val="lowerLetter"/>
      <w:lvlText w:val="%2."/>
      <w:lvlJc w:val="left"/>
      <w:pPr>
        <w:ind w:left="1647" w:hanging="360"/>
      </w:pPr>
    </w:lvl>
    <w:lvl w:ilvl="2" w:tplc="4816067A">
      <w:start w:val="1"/>
      <w:numFmt w:val="lowerRoman"/>
      <w:lvlText w:val="%3."/>
      <w:lvlJc w:val="right"/>
      <w:pPr>
        <w:ind w:left="2367" w:hanging="180"/>
      </w:pPr>
    </w:lvl>
    <w:lvl w:ilvl="3" w:tplc="ED30FE0E">
      <w:start w:val="1"/>
      <w:numFmt w:val="decimal"/>
      <w:lvlText w:val="%4."/>
      <w:lvlJc w:val="left"/>
      <w:pPr>
        <w:ind w:left="3087" w:hanging="360"/>
      </w:pPr>
    </w:lvl>
    <w:lvl w:ilvl="4" w:tplc="1E5C2AAE">
      <w:start w:val="1"/>
      <w:numFmt w:val="lowerLetter"/>
      <w:lvlText w:val="%5."/>
      <w:lvlJc w:val="left"/>
      <w:pPr>
        <w:ind w:left="3807" w:hanging="360"/>
      </w:pPr>
    </w:lvl>
    <w:lvl w:ilvl="5" w:tplc="C7464B82">
      <w:start w:val="1"/>
      <w:numFmt w:val="lowerRoman"/>
      <w:lvlText w:val="%6."/>
      <w:lvlJc w:val="right"/>
      <w:pPr>
        <w:ind w:left="4527" w:hanging="180"/>
      </w:pPr>
    </w:lvl>
    <w:lvl w:ilvl="6" w:tplc="2942537C">
      <w:start w:val="1"/>
      <w:numFmt w:val="decimal"/>
      <w:lvlText w:val="%7."/>
      <w:lvlJc w:val="left"/>
      <w:pPr>
        <w:ind w:left="5247" w:hanging="360"/>
      </w:pPr>
    </w:lvl>
    <w:lvl w:ilvl="7" w:tplc="3FB8F5EC">
      <w:start w:val="1"/>
      <w:numFmt w:val="lowerLetter"/>
      <w:lvlText w:val="%8."/>
      <w:lvlJc w:val="left"/>
      <w:pPr>
        <w:ind w:left="5967" w:hanging="360"/>
      </w:pPr>
    </w:lvl>
    <w:lvl w:ilvl="8" w:tplc="27D68E2E">
      <w:start w:val="1"/>
      <w:numFmt w:val="lowerRoman"/>
      <w:lvlText w:val="%9."/>
      <w:lvlJc w:val="right"/>
      <w:pPr>
        <w:ind w:left="6687" w:hanging="180"/>
      </w:pPr>
    </w:lvl>
  </w:abstractNum>
  <w:abstractNum w:abstractNumId="19" w15:restartNumberingAfterBreak="0">
    <w:nsid w:val="5BFE6104"/>
    <w:multiLevelType w:val="multilevel"/>
    <w:tmpl w:val="42620E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5037719"/>
    <w:multiLevelType w:val="multilevel"/>
    <w:tmpl w:val="3DE87EA6"/>
    <w:lvl w:ilvl="0">
      <w:start w:val="1"/>
      <w:numFmt w:val="decimal"/>
      <w:pStyle w:val="Heading1"/>
      <w:lvlText w:val="%1"/>
      <w:lvlJc w:val="left"/>
      <w:pPr>
        <w:tabs>
          <w:tab w:val="num" w:pos="1276"/>
        </w:tabs>
        <w:ind w:left="1276" w:hanging="1134"/>
      </w:pPr>
      <w:rPr>
        <w:sz w:val="24"/>
      </w:rPr>
    </w:lvl>
    <w:lvl w:ilvl="1">
      <w:start w:val="1"/>
      <w:numFmt w:val="decimal"/>
      <w:pStyle w:val="Heading2"/>
      <w:lvlText w:val="%1.%2"/>
      <w:lvlJc w:val="left"/>
      <w:pPr>
        <w:tabs>
          <w:tab w:val="num" w:pos="6238"/>
        </w:tabs>
        <w:ind w:left="6238" w:hanging="1134"/>
      </w:pPr>
    </w:lvl>
    <w:lvl w:ilvl="2">
      <w:start w:val="1"/>
      <w:numFmt w:val="decimal"/>
      <w:pStyle w:val="Heading3"/>
      <w:lvlText w:val="%1.%2.%3"/>
      <w:lvlJc w:val="left"/>
      <w:pPr>
        <w:tabs>
          <w:tab w:val="num" w:pos="5115"/>
        </w:tabs>
        <w:ind w:left="5115"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1" w15:restartNumberingAfterBreak="0">
    <w:nsid w:val="6EA40346"/>
    <w:multiLevelType w:val="hybridMultilevel"/>
    <w:tmpl w:val="83D6304E"/>
    <w:lvl w:ilvl="0" w:tplc="893AE0DC">
      <w:numFmt w:val="bullet"/>
      <w:lvlText w:val="-"/>
      <w:lvlJc w:val="left"/>
      <w:pPr>
        <w:ind w:left="720" w:hanging="360"/>
      </w:pPr>
      <w:rPr>
        <w:rFonts w:ascii="News Gothic GDB" w:hAnsi="News Gothic GDB" w:hint="default"/>
      </w:rPr>
    </w:lvl>
    <w:lvl w:ilvl="1" w:tplc="1C7C2102">
      <w:start w:val="1"/>
      <w:numFmt w:val="bullet"/>
      <w:lvlText w:val="o"/>
      <w:lvlJc w:val="left"/>
      <w:pPr>
        <w:ind w:left="1647" w:hanging="360"/>
      </w:pPr>
      <w:rPr>
        <w:rFonts w:ascii="Courier New" w:hAnsi="Courier New" w:hint="default"/>
      </w:rPr>
    </w:lvl>
    <w:lvl w:ilvl="2" w:tplc="CE32D472">
      <w:start w:val="1"/>
      <w:numFmt w:val="bullet"/>
      <w:lvlText w:val=""/>
      <w:lvlJc w:val="left"/>
      <w:pPr>
        <w:ind w:left="2367" w:hanging="360"/>
      </w:pPr>
      <w:rPr>
        <w:rFonts w:ascii="Wingdings" w:hAnsi="Wingdings" w:hint="default"/>
      </w:rPr>
    </w:lvl>
    <w:lvl w:ilvl="3" w:tplc="A4ACE6A0">
      <w:start w:val="1"/>
      <w:numFmt w:val="bullet"/>
      <w:lvlText w:val=""/>
      <w:lvlJc w:val="left"/>
      <w:pPr>
        <w:ind w:left="3087" w:hanging="360"/>
      </w:pPr>
      <w:rPr>
        <w:rFonts w:ascii="Symbol" w:hAnsi="Symbol" w:hint="default"/>
      </w:rPr>
    </w:lvl>
    <w:lvl w:ilvl="4" w:tplc="40E62A06">
      <w:start w:val="1"/>
      <w:numFmt w:val="bullet"/>
      <w:lvlText w:val="o"/>
      <w:lvlJc w:val="left"/>
      <w:pPr>
        <w:ind w:left="3807" w:hanging="360"/>
      </w:pPr>
      <w:rPr>
        <w:rFonts w:ascii="Courier New" w:hAnsi="Courier New" w:hint="default"/>
      </w:rPr>
    </w:lvl>
    <w:lvl w:ilvl="5" w:tplc="7BA4D3B4">
      <w:start w:val="1"/>
      <w:numFmt w:val="bullet"/>
      <w:lvlText w:val=""/>
      <w:lvlJc w:val="left"/>
      <w:pPr>
        <w:ind w:left="4527" w:hanging="360"/>
      </w:pPr>
      <w:rPr>
        <w:rFonts w:ascii="Wingdings" w:hAnsi="Wingdings" w:hint="default"/>
      </w:rPr>
    </w:lvl>
    <w:lvl w:ilvl="6" w:tplc="1B862C14">
      <w:start w:val="1"/>
      <w:numFmt w:val="bullet"/>
      <w:lvlText w:val=""/>
      <w:lvlJc w:val="left"/>
      <w:pPr>
        <w:ind w:left="5247" w:hanging="360"/>
      </w:pPr>
      <w:rPr>
        <w:rFonts w:ascii="Symbol" w:hAnsi="Symbol" w:hint="default"/>
      </w:rPr>
    </w:lvl>
    <w:lvl w:ilvl="7" w:tplc="65A8466C">
      <w:start w:val="1"/>
      <w:numFmt w:val="bullet"/>
      <w:lvlText w:val="o"/>
      <w:lvlJc w:val="left"/>
      <w:pPr>
        <w:ind w:left="5967" w:hanging="360"/>
      </w:pPr>
      <w:rPr>
        <w:rFonts w:ascii="Courier New" w:hAnsi="Courier New" w:hint="default"/>
      </w:rPr>
    </w:lvl>
    <w:lvl w:ilvl="8" w:tplc="FB3601BE">
      <w:start w:val="1"/>
      <w:numFmt w:val="bullet"/>
      <w:lvlText w:val=""/>
      <w:lvlJc w:val="left"/>
      <w:pPr>
        <w:ind w:left="6687" w:hanging="360"/>
      </w:pPr>
      <w:rPr>
        <w:rFonts w:ascii="Wingdings" w:hAnsi="Wingdings" w:hint="default"/>
      </w:rPr>
    </w:lvl>
  </w:abstractNum>
  <w:abstractNum w:abstractNumId="22" w15:restartNumberingAfterBreak="0">
    <w:nsid w:val="70C6203B"/>
    <w:multiLevelType w:val="hybridMultilevel"/>
    <w:tmpl w:val="5B125876"/>
    <w:lvl w:ilvl="0" w:tplc="3F285C38">
      <w:start w:val="1"/>
      <w:numFmt w:val="bullet"/>
      <w:pStyle w:val="Bullet10"/>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BEA58B0"/>
    <w:multiLevelType w:val="hybridMultilevel"/>
    <w:tmpl w:val="133C65EE"/>
    <w:lvl w:ilvl="0" w:tplc="FC88B326">
      <w:start w:val="1"/>
      <w:numFmt w:val="decimal"/>
      <w:lvlText w:val="%1."/>
      <w:lvlJc w:val="left"/>
      <w:pPr>
        <w:ind w:left="927" w:hanging="360"/>
      </w:pPr>
    </w:lvl>
    <w:lvl w:ilvl="1" w:tplc="52EA6496">
      <w:start w:val="1"/>
      <w:numFmt w:val="lowerLetter"/>
      <w:lvlText w:val="%2."/>
      <w:lvlJc w:val="left"/>
      <w:pPr>
        <w:ind w:left="1440" w:hanging="360"/>
      </w:pPr>
    </w:lvl>
    <w:lvl w:ilvl="2" w:tplc="65F01ABE">
      <w:start w:val="1"/>
      <w:numFmt w:val="lowerRoman"/>
      <w:lvlText w:val="%3."/>
      <w:lvlJc w:val="right"/>
      <w:pPr>
        <w:ind w:left="2160" w:hanging="180"/>
      </w:pPr>
    </w:lvl>
    <w:lvl w:ilvl="3" w:tplc="759A3184">
      <w:start w:val="1"/>
      <w:numFmt w:val="decimal"/>
      <w:lvlText w:val="%4."/>
      <w:lvlJc w:val="left"/>
      <w:pPr>
        <w:ind w:left="2880" w:hanging="360"/>
      </w:pPr>
    </w:lvl>
    <w:lvl w:ilvl="4" w:tplc="FAA40FBC">
      <w:start w:val="1"/>
      <w:numFmt w:val="lowerLetter"/>
      <w:lvlText w:val="%5."/>
      <w:lvlJc w:val="left"/>
      <w:pPr>
        <w:ind w:left="3600" w:hanging="360"/>
      </w:pPr>
    </w:lvl>
    <w:lvl w:ilvl="5" w:tplc="E5DCCECC">
      <w:start w:val="1"/>
      <w:numFmt w:val="lowerRoman"/>
      <w:lvlText w:val="%6."/>
      <w:lvlJc w:val="right"/>
      <w:pPr>
        <w:ind w:left="4320" w:hanging="180"/>
      </w:pPr>
    </w:lvl>
    <w:lvl w:ilvl="6" w:tplc="0BA07908">
      <w:start w:val="1"/>
      <w:numFmt w:val="decimal"/>
      <w:lvlText w:val="%7."/>
      <w:lvlJc w:val="left"/>
      <w:pPr>
        <w:ind w:left="5040" w:hanging="360"/>
      </w:pPr>
    </w:lvl>
    <w:lvl w:ilvl="7" w:tplc="A224ACFA">
      <w:start w:val="1"/>
      <w:numFmt w:val="lowerLetter"/>
      <w:lvlText w:val="%8."/>
      <w:lvlJc w:val="left"/>
      <w:pPr>
        <w:ind w:left="5760" w:hanging="360"/>
      </w:pPr>
    </w:lvl>
    <w:lvl w:ilvl="8" w:tplc="852A3A40">
      <w:start w:val="1"/>
      <w:numFmt w:val="lowerRoman"/>
      <w:lvlText w:val="%9."/>
      <w:lvlJc w:val="right"/>
      <w:pPr>
        <w:ind w:left="6480" w:hanging="180"/>
      </w:pPr>
    </w:lvl>
  </w:abstractNum>
  <w:num w:numId="1" w16cid:durableId="558639179">
    <w:abstractNumId w:val="15"/>
  </w:num>
  <w:num w:numId="2" w16cid:durableId="1048726993">
    <w:abstractNumId w:val="6"/>
  </w:num>
  <w:num w:numId="3" w16cid:durableId="297684925">
    <w:abstractNumId w:val="12"/>
  </w:num>
  <w:num w:numId="4" w16cid:durableId="1645550282">
    <w:abstractNumId w:val="1"/>
  </w:num>
  <w:num w:numId="5" w16cid:durableId="1461874322">
    <w:abstractNumId w:val="11"/>
  </w:num>
  <w:num w:numId="6" w16cid:durableId="1133213733">
    <w:abstractNumId w:val="7"/>
  </w:num>
  <w:num w:numId="7" w16cid:durableId="1027677586">
    <w:abstractNumId w:val="13"/>
  </w:num>
  <w:num w:numId="8" w16cid:durableId="1479344662">
    <w:abstractNumId w:val="3"/>
  </w:num>
  <w:num w:numId="9" w16cid:durableId="934361941">
    <w:abstractNumId w:val="21"/>
  </w:num>
  <w:num w:numId="10" w16cid:durableId="1377461923">
    <w:abstractNumId w:val="18"/>
  </w:num>
  <w:num w:numId="11" w16cid:durableId="1801534671">
    <w:abstractNumId w:val="23"/>
  </w:num>
  <w:num w:numId="12" w16cid:durableId="2031831177">
    <w:abstractNumId w:val="14"/>
  </w:num>
  <w:num w:numId="13" w16cid:durableId="652222942">
    <w:abstractNumId w:val="16"/>
  </w:num>
  <w:num w:numId="14" w16cid:durableId="897012597">
    <w:abstractNumId w:val="2"/>
  </w:num>
  <w:num w:numId="15" w16cid:durableId="1873376889">
    <w:abstractNumId w:val="20"/>
  </w:num>
  <w:num w:numId="16" w16cid:durableId="26104016">
    <w:abstractNumId w:val="0"/>
  </w:num>
  <w:num w:numId="17" w16cid:durableId="1212422221">
    <w:abstractNumId w:val="17"/>
  </w:num>
  <w:num w:numId="18" w16cid:durableId="1106656606">
    <w:abstractNumId w:val="22"/>
  </w:num>
  <w:num w:numId="19" w16cid:durableId="294406675">
    <w:abstractNumId w:val="10"/>
  </w:num>
  <w:num w:numId="20" w16cid:durableId="233397696">
    <w:abstractNumId w:val="9"/>
  </w:num>
  <w:num w:numId="21" w16cid:durableId="1805586448">
    <w:abstractNumId w:val="19"/>
  </w:num>
  <w:num w:numId="22" w16cid:durableId="1016686810">
    <w:abstractNumId w:val="8"/>
  </w:num>
  <w:num w:numId="23" w16cid:durableId="605576195">
    <w:abstractNumId w:val="5"/>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evin Gregory Floro">
    <w15:presenceInfo w15:providerId="AD" w15:userId="S::jz843@deutsche-boerse.com::e57162eb-12dd-4837-8cae-df1f3ef3e82d"/>
  </w15:person>
  <w15:person w15:author="Oezge Gueltekin Arslan">
    <w15:presenceInfo w15:providerId="AD" w15:userId="S::al284@deutsche-boerse.com::7ec3a508-8a20-46e4-b79f-8c3f2f7382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activeWritingStyle w:appName="MSWord" w:lang="de-DE"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4F6"/>
    <w:rsid w:val="00000140"/>
    <w:rsid w:val="00003716"/>
    <w:rsid w:val="00003B5B"/>
    <w:rsid w:val="00003C4F"/>
    <w:rsid w:val="00003D25"/>
    <w:rsid w:val="00003DF1"/>
    <w:rsid w:val="00004E4D"/>
    <w:rsid w:val="000071A0"/>
    <w:rsid w:val="00007EBB"/>
    <w:rsid w:val="00011F4B"/>
    <w:rsid w:val="00012AC2"/>
    <w:rsid w:val="00012B05"/>
    <w:rsid w:val="00012F27"/>
    <w:rsid w:val="00013F2F"/>
    <w:rsid w:val="00015BD0"/>
    <w:rsid w:val="00015BFD"/>
    <w:rsid w:val="0001675C"/>
    <w:rsid w:val="00016ABC"/>
    <w:rsid w:val="00017E4B"/>
    <w:rsid w:val="00020338"/>
    <w:rsid w:val="000219F7"/>
    <w:rsid w:val="00021F7A"/>
    <w:rsid w:val="00024898"/>
    <w:rsid w:val="00026472"/>
    <w:rsid w:val="00026C16"/>
    <w:rsid w:val="00026EE5"/>
    <w:rsid w:val="00027761"/>
    <w:rsid w:val="00027DFB"/>
    <w:rsid w:val="00030174"/>
    <w:rsid w:val="000302DD"/>
    <w:rsid w:val="0003036A"/>
    <w:rsid w:val="000306EB"/>
    <w:rsid w:val="00030FDB"/>
    <w:rsid w:val="0003101E"/>
    <w:rsid w:val="00031474"/>
    <w:rsid w:val="0003354A"/>
    <w:rsid w:val="000336D6"/>
    <w:rsid w:val="00033C8C"/>
    <w:rsid w:val="00035B41"/>
    <w:rsid w:val="0003693B"/>
    <w:rsid w:val="00037CBD"/>
    <w:rsid w:val="00040478"/>
    <w:rsid w:val="00041D7C"/>
    <w:rsid w:val="00045782"/>
    <w:rsid w:val="000459C6"/>
    <w:rsid w:val="000464E6"/>
    <w:rsid w:val="0004732E"/>
    <w:rsid w:val="0005092A"/>
    <w:rsid w:val="00052D53"/>
    <w:rsid w:val="00056715"/>
    <w:rsid w:val="000602B2"/>
    <w:rsid w:val="00060CA7"/>
    <w:rsid w:val="00061200"/>
    <w:rsid w:val="000616F6"/>
    <w:rsid w:val="00062701"/>
    <w:rsid w:val="000634D8"/>
    <w:rsid w:val="00063E56"/>
    <w:rsid w:val="00064E6C"/>
    <w:rsid w:val="00065461"/>
    <w:rsid w:val="00065AFF"/>
    <w:rsid w:val="00066BD9"/>
    <w:rsid w:val="00067956"/>
    <w:rsid w:val="000722A0"/>
    <w:rsid w:val="00072AE7"/>
    <w:rsid w:val="00073F42"/>
    <w:rsid w:val="00076A10"/>
    <w:rsid w:val="00081F51"/>
    <w:rsid w:val="000820BE"/>
    <w:rsid w:val="00082651"/>
    <w:rsid w:val="0008272A"/>
    <w:rsid w:val="00082BAE"/>
    <w:rsid w:val="000839B7"/>
    <w:rsid w:val="00083D59"/>
    <w:rsid w:val="00084447"/>
    <w:rsid w:val="0008663C"/>
    <w:rsid w:val="0008669C"/>
    <w:rsid w:val="00092E16"/>
    <w:rsid w:val="00092FF1"/>
    <w:rsid w:val="00094461"/>
    <w:rsid w:val="000955D5"/>
    <w:rsid w:val="0009654A"/>
    <w:rsid w:val="0009692F"/>
    <w:rsid w:val="00096C6C"/>
    <w:rsid w:val="000975FA"/>
    <w:rsid w:val="00097CD2"/>
    <w:rsid w:val="000A0DA7"/>
    <w:rsid w:val="000A1ABC"/>
    <w:rsid w:val="000A29F0"/>
    <w:rsid w:val="000A3094"/>
    <w:rsid w:val="000A454A"/>
    <w:rsid w:val="000A4BCF"/>
    <w:rsid w:val="000A4DB6"/>
    <w:rsid w:val="000A63E3"/>
    <w:rsid w:val="000A6849"/>
    <w:rsid w:val="000B1C2B"/>
    <w:rsid w:val="000B3A5A"/>
    <w:rsid w:val="000B3EEE"/>
    <w:rsid w:val="000B3FC5"/>
    <w:rsid w:val="000B481A"/>
    <w:rsid w:val="000B51AA"/>
    <w:rsid w:val="000C0BF4"/>
    <w:rsid w:val="000C1FAF"/>
    <w:rsid w:val="000C3C8F"/>
    <w:rsid w:val="000C4200"/>
    <w:rsid w:val="000C5B37"/>
    <w:rsid w:val="000C62DB"/>
    <w:rsid w:val="000C6B60"/>
    <w:rsid w:val="000C6C7D"/>
    <w:rsid w:val="000C77B0"/>
    <w:rsid w:val="000D1136"/>
    <w:rsid w:val="000D2FCA"/>
    <w:rsid w:val="000D3D5E"/>
    <w:rsid w:val="000D4C28"/>
    <w:rsid w:val="000D590A"/>
    <w:rsid w:val="000D5FE7"/>
    <w:rsid w:val="000D6363"/>
    <w:rsid w:val="000D64E0"/>
    <w:rsid w:val="000E075A"/>
    <w:rsid w:val="000E0EB9"/>
    <w:rsid w:val="000E4F9B"/>
    <w:rsid w:val="000E59C2"/>
    <w:rsid w:val="000E6227"/>
    <w:rsid w:val="000E71A6"/>
    <w:rsid w:val="000E7F5E"/>
    <w:rsid w:val="000F1118"/>
    <w:rsid w:val="000F16EB"/>
    <w:rsid w:val="000F195C"/>
    <w:rsid w:val="000F25D9"/>
    <w:rsid w:val="000F36B2"/>
    <w:rsid w:val="000F36DA"/>
    <w:rsid w:val="000F3758"/>
    <w:rsid w:val="000F6884"/>
    <w:rsid w:val="000F6CE9"/>
    <w:rsid w:val="000F7C0F"/>
    <w:rsid w:val="000F7DA3"/>
    <w:rsid w:val="001003CC"/>
    <w:rsid w:val="00100D6F"/>
    <w:rsid w:val="00101A20"/>
    <w:rsid w:val="00102746"/>
    <w:rsid w:val="00102C6C"/>
    <w:rsid w:val="00104777"/>
    <w:rsid w:val="001054CF"/>
    <w:rsid w:val="00105A88"/>
    <w:rsid w:val="00106DB6"/>
    <w:rsid w:val="0011087C"/>
    <w:rsid w:val="00114988"/>
    <w:rsid w:val="001160CC"/>
    <w:rsid w:val="001178A5"/>
    <w:rsid w:val="001206A3"/>
    <w:rsid w:val="00120FE6"/>
    <w:rsid w:val="00122206"/>
    <w:rsid w:val="00122E08"/>
    <w:rsid w:val="0012383A"/>
    <w:rsid w:val="001321EA"/>
    <w:rsid w:val="00132DF4"/>
    <w:rsid w:val="0013305B"/>
    <w:rsid w:val="001338F9"/>
    <w:rsid w:val="001346F5"/>
    <w:rsid w:val="00135494"/>
    <w:rsid w:val="001357F7"/>
    <w:rsid w:val="00141404"/>
    <w:rsid w:val="0014288B"/>
    <w:rsid w:val="00143445"/>
    <w:rsid w:val="00143A9F"/>
    <w:rsid w:val="00144F7C"/>
    <w:rsid w:val="00145BA8"/>
    <w:rsid w:val="0014720D"/>
    <w:rsid w:val="00152005"/>
    <w:rsid w:val="00154CC1"/>
    <w:rsid w:val="00154F8E"/>
    <w:rsid w:val="00155910"/>
    <w:rsid w:val="001574DB"/>
    <w:rsid w:val="001602FE"/>
    <w:rsid w:val="00162C72"/>
    <w:rsid w:val="00163ED3"/>
    <w:rsid w:val="00164A73"/>
    <w:rsid w:val="0016521E"/>
    <w:rsid w:val="0016535A"/>
    <w:rsid w:val="00165598"/>
    <w:rsid w:val="00167E2F"/>
    <w:rsid w:val="00170043"/>
    <w:rsid w:val="00170CB1"/>
    <w:rsid w:val="00172396"/>
    <w:rsid w:val="001728A1"/>
    <w:rsid w:val="00172DCE"/>
    <w:rsid w:val="001739FF"/>
    <w:rsid w:val="00173C0D"/>
    <w:rsid w:val="00174933"/>
    <w:rsid w:val="00174ADB"/>
    <w:rsid w:val="00174C16"/>
    <w:rsid w:val="00174DBA"/>
    <w:rsid w:val="00175E37"/>
    <w:rsid w:val="00176C97"/>
    <w:rsid w:val="001802A1"/>
    <w:rsid w:val="00180839"/>
    <w:rsid w:val="0018089E"/>
    <w:rsid w:val="00181848"/>
    <w:rsid w:val="00183531"/>
    <w:rsid w:val="0018486C"/>
    <w:rsid w:val="00185205"/>
    <w:rsid w:val="00185684"/>
    <w:rsid w:val="001875A2"/>
    <w:rsid w:val="0018777D"/>
    <w:rsid w:val="00187E02"/>
    <w:rsid w:val="00190C45"/>
    <w:rsid w:val="0019116F"/>
    <w:rsid w:val="0019228E"/>
    <w:rsid w:val="0019296D"/>
    <w:rsid w:val="00192C1C"/>
    <w:rsid w:val="00192E4D"/>
    <w:rsid w:val="0019471C"/>
    <w:rsid w:val="00194A0F"/>
    <w:rsid w:val="00197B15"/>
    <w:rsid w:val="001A0F2E"/>
    <w:rsid w:val="001A232F"/>
    <w:rsid w:val="001A287E"/>
    <w:rsid w:val="001A5CB5"/>
    <w:rsid w:val="001A7789"/>
    <w:rsid w:val="001B075C"/>
    <w:rsid w:val="001B0BBD"/>
    <w:rsid w:val="001B123D"/>
    <w:rsid w:val="001B2AC4"/>
    <w:rsid w:val="001B3971"/>
    <w:rsid w:val="001B3B58"/>
    <w:rsid w:val="001B7E0D"/>
    <w:rsid w:val="001C5986"/>
    <w:rsid w:val="001C7D3F"/>
    <w:rsid w:val="001D162F"/>
    <w:rsid w:val="001D4285"/>
    <w:rsid w:val="001D49F5"/>
    <w:rsid w:val="001D4E97"/>
    <w:rsid w:val="001D5B8F"/>
    <w:rsid w:val="001D62AE"/>
    <w:rsid w:val="001D63FB"/>
    <w:rsid w:val="001D7E83"/>
    <w:rsid w:val="001D7EAE"/>
    <w:rsid w:val="001E04CC"/>
    <w:rsid w:val="001E0F3A"/>
    <w:rsid w:val="001E3BD1"/>
    <w:rsid w:val="001E43DA"/>
    <w:rsid w:val="001E4951"/>
    <w:rsid w:val="001E4BC3"/>
    <w:rsid w:val="001E4E9D"/>
    <w:rsid w:val="001E78F1"/>
    <w:rsid w:val="001E7F28"/>
    <w:rsid w:val="001F01A7"/>
    <w:rsid w:val="001F02CD"/>
    <w:rsid w:val="001F0DA4"/>
    <w:rsid w:val="001F1330"/>
    <w:rsid w:val="001F1DAF"/>
    <w:rsid w:val="001F1E60"/>
    <w:rsid w:val="001F204F"/>
    <w:rsid w:val="001F28D2"/>
    <w:rsid w:val="001F5614"/>
    <w:rsid w:val="001F5BB5"/>
    <w:rsid w:val="001F5C90"/>
    <w:rsid w:val="00201B04"/>
    <w:rsid w:val="00202100"/>
    <w:rsid w:val="002051E5"/>
    <w:rsid w:val="00205681"/>
    <w:rsid w:val="002057DF"/>
    <w:rsid w:val="0020785F"/>
    <w:rsid w:val="00207D9C"/>
    <w:rsid w:val="0020B24A"/>
    <w:rsid w:val="002108BB"/>
    <w:rsid w:val="002112F7"/>
    <w:rsid w:val="00212371"/>
    <w:rsid w:val="002127E9"/>
    <w:rsid w:val="002136CF"/>
    <w:rsid w:val="00213828"/>
    <w:rsid w:val="00214FCB"/>
    <w:rsid w:val="00216B6E"/>
    <w:rsid w:val="0022058B"/>
    <w:rsid w:val="00220839"/>
    <w:rsid w:val="00221179"/>
    <w:rsid w:val="00221338"/>
    <w:rsid w:val="00221DE7"/>
    <w:rsid w:val="00223DFF"/>
    <w:rsid w:val="0022465C"/>
    <w:rsid w:val="00225B6D"/>
    <w:rsid w:val="00227DFD"/>
    <w:rsid w:val="00230E68"/>
    <w:rsid w:val="00230EF2"/>
    <w:rsid w:val="00231B52"/>
    <w:rsid w:val="002323CD"/>
    <w:rsid w:val="00234DC2"/>
    <w:rsid w:val="00235713"/>
    <w:rsid w:val="00236522"/>
    <w:rsid w:val="002365CF"/>
    <w:rsid w:val="0023686F"/>
    <w:rsid w:val="00242384"/>
    <w:rsid w:val="002445B6"/>
    <w:rsid w:val="0024535A"/>
    <w:rsid w:val="00245B8A"/>
    <w:rsid w:val="00245DA1"/>
    <w:rsid w:val="00246649"/>
    <w:rsid w:val="002479D1"/>
    <w:rsid w:val="00247FFA"/>
    <w:rsid w:val="00250F13"/>
    <w:rsid w:val="00251ADC"/>
    <w:rsid w:val="0025226A"/>
    <w:rsid w:val="00253494"/>
    <w:rsid w:val="0025559A"/>
    <w:rsid w:val="00255A02"/>
    <w:rsid w:val="002571BD"/>
    <w:rsid w:val="0026104E"/>
    <w:rsid w:val="00261216"/>
    <w:rsid w:val="00261D2B"/>
    <w:rsid w:val="002628E4"/>
    <w:rsid w:val="00262B98"/>
    <w:rsid w:val="0026424D"/>
    <w:rsid w:val="00264C30"/>
    <w:rsid w:val="00264CC3"/>
    <w:rsid w:val="00265034"/>
    <w:rsid w:val="00271F36"/>
    <w:rsid w:val="00272395"/>
    <w:rsid w:val="00272BEE"/>
    <w:rsid w:val="00272F3F"/>
    <w:rsid w:val="00274524"/>
    <w:rsid w:val="0027510E"/>
    <w:rsid w:val="002756E6"/>
    <w:rsid w:val="0028118B"/>
    <w:rsid w:val="002817E1"/>
    <w:rsid w:val="00281999"/>
    <w:rsid w:val="00287787"/>
    <w:rsid w:val="00290572"/>
    <w:rsid w:val="0029063B"/>
    <w:rsid w:val="002919BE"/>
    <w:rsid w:val="00291CB2"/>
    <w:rsid w:val="00291EB0"/>
    <w:rsid w:val="00291F8A"/>
    <w:rsid w:val="00294B6B"/>
    <w:rsid w:val="00295C8C"/>
    <w:rsid w:val="0029688D"/>
    <w:rsid w:val="00296B67"/>
    <w:rsid w:val="00296FC4"/>
    <w:rsid w:val="002A1126"/>
    <w:rsid w:val="002A213C"/>
    <w:rsid w:val="002A27DB"/>
    <w:rsid w:val="002A3918"/>
    <w:rsid w:val="002A4869"/>
    <w:rsid w:val="002A4B67"/>
    <w:rsid w:val="002A5FD4"/>
    <w:rsid w:val="002A72D5"/>
    <w:rsid w:val="002A7B4F"/>
    <w:rsid w:val="002B0476"/>
    <w:rsid w:val="002B0A3A"/>
    <w:rsid w:val="002B2062"/>
    <w:rsid w:val="002B2095"/>
    <w:rsid w:val="002B4D91"/>
    <w:rsid w:val="002B58B0"/>
    <w:rsid w:val="002B6350"/>
    <w:rsid w:val="002B6ABC"/>
    <w:rsid w:val="002C24BB"/>
    <w:rsid w:val="002C5FEA"/>
    <w:rsid w:val="002C632E"/>
    <w:rsid w:val="002C6930"/>
    <w:rsid w:val="002C6EA1"/>
    <w:rsid w:val="002C7C5E"/>
    <w:rsid w:val="002C7F8F"/>
    <w:rsid w:val="002D1101"/>
    <w:rsid w:val="002D1BCF"/>
    <w:rsid w:val="002D1DDC"/>
    <w:rsid w:val="002D207A"/>
    <w:rsid w:val="002D3397"/>
    <w:rsid w:val="002D3491"/>
    <w:rsid w:val="002D3B57"/>
    <w:rsid w:val="002D578C"/>
    <w:rsid w:val="002D5F03"/>
    <w:rsid w:val="002D6C24"/>
    <w:rsid w:val="002D7468"/>
    <w:rsid w:val="002D7860"/>
    <w:rsid w:val="002E0A28"/>
    <w:rsid w:val="002E11B0"/>
    <w:rsid w:val="002E15EF"/>
    <w:rsid w:val="002E241B"/>
    <w:rsid w:val="002E2787"/>
    <w:rsid w:val="002E27F0"/>
    <w:rsid w:val="002E2A4F"/>
    <w:rsid w:val="002E34D8"/>
    <w:rsid w:val="002E389B"/>
    <w:rsid w:val="002E5C85"/>
    <w:rsid w:val="002E7B27"/>
    <w:rsid w:val="002F17A1"/>
    <w:rsid w:val="002F24B7"/>
    <w:rsid w:val="002F301F"/>
    <w:rsid w:val="002F3956"/>
    <w:rsid w:val="002F3B1F"/>
    <w:rsid w:val="002F5721"/>
    <w:rsid w:val="002F74F6"/>
    <w:rsid w:val="002F7F04"/>
    <w:rsid w:val="00300E41"/>
    <w:rsid w:val="00302D39"/>
    <w:rsid w:val="0030339D"/>
    <w:rsid w:val="003040FE"/>
    <w:rsid w:val="00305074"/>
    <w:rsid w:val="00305925"/>
    <w:rsid w:val="00305A71"/>
    <w:rsid w:val="00306178"/>
    <w:rsid w:val="00307A4D"/>
    <w:rsid w:val="00311051"/>
    <w:rsid w:val="0031146D"/>
    <w:rsid w:val="003121CB"/>
    <w:rsid w:val="0031263B"/>
    <w:rsid w:val="0031401F"/>
    <w:rsid w:val="00314871"/>
    <w:rsid w:val="003154B6"/>
    <w:rsid w:val="00315801"/>
    <w:rsid w:val="003159D3"/>
    <w:rsid w:val="00320960"/>
    <w:rsid w:val="00320C3A"/>
    <w:rsid w:val="003222B3"/>
    <w:rsid w:val="00322CF9"/>
    <w:rsid w:val="00323020"/>
    <w:rsid w:val="00324220"/>
    <w:rsid w:val="003250C7"/>
    <w:rsid w:val="00326712"/>
    <w:rsid w:val="00327A87"/>
    <w:rsid w:val="00327B20"/>
    <w:rsid w:val="0033057C"/>
    <w:rsid w:val="003328C9"/>
    <w:rsid w:val="00335F9F"/>
    <w:rsid w:val="00336264"/>
    <w:rsid w:val="0033693D"/>
    <w:rsid w:val="00337553"/>
    <w:rsid w:val="00341EEB"/>
    <w:rsid w:val="003424E8"/>
    <w:rsid w:val="003427AD"/>
    <w:rsid w:val="003429FE"/>
    <w:rsid w:val="00342E73"/>
    <w:rsid w:val="00343014"/>
    <w:rsid w:val="003446D2"/>
    <w:rsid w:val="00345E15"/>
    <w:rsid w:val="003461EC"/>
    <w:rsid w:val="0034671F"/>
    <w:rsid w:val="0034745E"/>
    <w:rsid w:val="0034761B"/>
    <w:rsid w:val="00347AA6"/>
    <w:rsid w:val="00351A53"/>
    <w:rsid w:val="00351D43"/>
    <w:rsid w:val="00352C2D"/>
    <w:rsid w:val="003551C7"/>
    <w:rsid w:val="0036019D"/>
    <w:rsid w:val="00362C2F"/>
    <w:rsid w:val="0036573A"/>
    <w:rsid w:val="00365920"/>
    <w:rsid w:val="00366212"/>
    <w:rsid w:val="00367ACA"/>
    <w:rsid w:val="0037045A"/>
    <w:rsid w:val="0037175E"/>
    <w:rsid w:val="0037202C"/>
    <w:rsid w:val="00372CEA"/>
    <w:rsid w:val="00373334"/>
    <w:rsid w:val="00374095"/>
    <w:rsid w:val="00374C30"/>
    <w:rsid w:val="0037578F"/>
    <w:rsid w:val="00375EB6"/>
    <w:rsid w:val="003768A4"/>
    <w:rsid w:val="00383650"/>
    <w:rsid w:val="00383CED"/>
    <w:rsid w:val="00385A02"/>
    <w:rsid w:val="003860B5"/>
    <w:rsid w:val="00387C5E"/>
    <w:rsid w:val="003906F7"/>
    <w:rsid w:val="00390728"/>
    <w:rsid w:val="00393F7A"/>
    <w:rsid w:val="003940FF"/>
    <w:rsid w:val="0039527B"/>
    <w:rsid w:val="0039617A"/>
    <w:rsid w:val="003A0AEA"/>
    <w:rsid w:val="003A1D82"/>
    <w:rsid w:val="003A32DB"/>
    <w:rsid w:val="003A3B00"/>
    <w:rsid w:val="003A3D3E"/>
    <w:rsid w:val="003A3EA7"/>
    <w:rsid w:val="003A5530"/>
    <w:rsid w:val="003A57DB"/>
    <w:rsid w:val="003A6FBA"/>
    <w:rsid w:val="003B054B"/>
    <w:rsid w:val="003B0A63"/>
    <w:rsid w:val="003B1B41"/>
    <w:rsid w:val="003B3A06"/>
    <w:rsid w:val="003B63F6"/>
    <w:rsid w:val="003C0B69"/>
    <w:rsid w:val="003C0BAD"/>
    <w:rsid w:val="003C0BC6"/>
    <w:rsid w:val="003C25C5"/>
    <w:rsid w:val="003C4915"/>
    <w:rsid w:val="003C51C8"/>
    <w:rsid w:val="003C5409"/>
    <w:rsid w:val="003C597D"/>
    <w:rsid w:val="003C730E"/>
    <w:rsid w:val="003D29B3"/>
    <w:rsid w:val="003D2B5A"/>
    <w:rsid w:val="003D35D1"/>
    <w:rsid w:val="003D4C11"/>
    <w:rsid w:val="003D4E66"/>
    <w:rsid w:val="003D5829"/>
    <w:rsid w:val="003E10B8"/>
    <w:rsid w:val="003E1804"/>
    <w:rsid w:val="003E2942"/>
    <w:rsid w:val="003E32C1"/>
    <w:rsid w:val="003E48D1"/>
    <w:rsid w:val="003E5C3B"/>
    <w:rsid w:val="003E6C2F"/>
    <w:rsid w:val="003E7576"/>
    <w:rsid w:val="003F2E6D"/>
    <w:rsid w:val="003F2F83"/>
    <w:rsid w:val="003F4855"/>
    <w:rsid w:val="003F60EA"/>
    <w:rsid w:val="003F67CA"/>
    <w:rsid w:val="003F70A9"/>
    <w:rsid w:val="0040116F"/>
    <w:rsid w:val="00402C1E"/>
    <w:rsid w:val="00403FEB"/>
    <w:rsid w:val="00405AE0"/>
    <w:rsid w:val="00411297"/>
    <w:rsid w:val="00411DCD"/>
    <w:rsid w:val="0041281E"/>
    <w:rsid w:val="004132AD"/>
    <w:rsid w:val="00413469"/>
    <w:rsid w:val="00415296"/>
    <w:rsid w:val="00415BBE"/>
    <w:rsid w:val="0042033F"/>
    <w:rsid w:val="00420B68"/>
    <w:rsid w:val="00420C77"/>
    <w:rsid w:val="0042214F"/>
    <w:rsid w:val="004222D7"/>
    <w:rsid w:val="00422C55"/>
    <w:rsid w:val="004231E7"/>
    <w:rsid w:val="0042375D"/>
    <w:rsid w:val="00424363"/>
    <w:rsid w:val="004257CE"/>
    <w:rsid w:val="004259E9"/>
    <w:rsid w:val="00425AEB"/>
    <w:rsid w:val="0042644B"/>
    <w:rsid w:val="004268B3"/>
    <w:rsid w:val="00427C2E"/>
    <w:rsid w:val="00430683"/>
    <w:rsid w:val="00432341"/>
    <w:rsid w:val="00432D00"/>
    <w:rsid w:val="00433558"/>
    <w:rsid w:val="0043362B"/>
    <w:rsid w:val="0043405A"/>
    <w:rsid w:val="00434D1D"/>
    <w:rsid w:val="004371A4"/>
    <w:rsid w:val="00437632"/>
    <w:rsid w:val="004402B8"/>
    <w:rsid w:val="004408F3"/>
    <w:rsid w:val="00441EBD"/>
    <w:rsid w:val="00442DE9"/>
    <w:rsid w:val="00443A24"/>
    <w:rsid w:val="004448B2"/>
    <w:rsid w:val="00446E70"/>
    <w:rsid w:val="00450005"/>
    <w:rsid w:val="004503EF"/>
    <w:rsid w:val="00453B39"/>
    <w:rsid w:val="00454456"/>
    <w:rsid w:val="004563FB"/>
    <w:rsid w:val="0046189D"/>
    <w:rsid w:val="00462BCA"/>
    <w:rsid w:val="00463258"/>
    <w:rsid w:val="00464BAF"/>
    <w:rsid w:val="0046566B"/>
    <w:rsid w:val="004662CD"/>
    <w:rsid w:val="00466DA3"/>
    <w:rsid w:val="00467FB4"/>
    <w:rsid w:val="00469BB0"/>
    <w:rsid w:val="00473CDF"/>
    <w:rsid w:val="004743A5"/>
    <w:rsid w:val="00474AB6"/>
    <w:rsid w:val="0047541F"/>
    <w:rsid w:val="00476933"/>
    <w:rsid w:val="0047700B"/>
    <w:rsid w:val="00477474"/>
    <w:rsid w:val="00481317"/>
    <w:rsid w:val="0048285D"/>
    <w:rsid w:val="00484DBE"/>
    <w:rsid w:val="00484F4B"/>
    <w:rsid w:val="004865A1"/>
    <w:rsid w:val="00486E55"/>
    <w:rsid w:val="0049319C"/>
    <w:rsid w:val="004933DD"/>
    <w:rsid w:val="004937BE"/>
    <w:rsid w:val="00493F00"/>
    <w:rsid w:val="00494450"/>
    <w:rsid w:val="00494C66"/>
    <w:rsid w:val="0049529D"/>
    <w:rsid w:val="004953F0"/>
    <w:rsid w:val="00495A7F"/>
    <w:rsid w:val="00495AAF"/>
    <w:rsid w:val="00497207"/>
    <w:rsid w:val="00497871"/>
    <w:rsid w:val="004A09FA"/>
    <w:rsid w:val="004A178C"/>
    <w:rsid w:val="004B15E9"/>
    <w:rsid w:val="004B2F7D"/>
    <w:rsid w:val="004B6090"/>
    <w:rsid w:val="004B6C09"/>
    <w:rsid w:val="004B7A97"/>
    <w:rsid w:val="004C0E65"/>
    <w:rsid w:val="004C1120"/>
    <w:rsid w:val="004C3A6D"/>
    <w:rsid w:val="004C3DC4"/>
    <w:rsid w:val="004C42D0"/>
    <w:rsid w:val="004C4CEE"/>
    <w:rsid w:val="004C50CB"/>
    <w:rsid w:val="004C5E1E"/>
    <w:rsid w:val="004C610C"/>
    <w:rsid w:val="004C65F2"/>
    <w:rsid w:val="004C7B72"/>
    <w:rsid w:val="004C7FE4"/>
    <w:rsid w:val="004D1114"/>
    <w:rsid w:val="004D16FC"/>
    <w:rsid w:val="004D5BDD"/>
    <w:rsid w:val="004D5E9A"/>
    <w:rsid w:val="004D75F6"/>
    <w:rsid w:val="004D79AD"/>
    <w:rsid w:val="004E0B47"/>
    <w:rsid w:val="004E1519"/>
    <w:rsid w:val="004E2082"/>
    <w:rsid w:val="004E2C8E"/>
    <w:rsid w:val="004E3487"/>
    <w:rsid w:val="004E3BD4"/>
    <w:rsid w:val="004E3BE1"/>
    <w:rsid w:val="004E5F55"/>
    <w:rsid w:val="004E79D4"/>
    <w:rsid w:val="004E7ADF"/>
    <w:rsid w:val="004E7B55"/>
    <w:rsid w:val="004F026D"/>
    <w:rsid w:val="004F056B"/>
    <w:rsid w:val="004F2EF9"/>
    <w:rsid w:val="004F300D"/>
    <w:rsid w:val="004F5679"/>
    <w:rsid w:val="004F5935"/>
    <w:rsid w:val="004F6B58"/>
    <w:rsid w:val="004F7374"/>
    <w:rsid w:val="004F77E8"/>
    <w:rsid w:val="004F7CAB"/>
    <w:rsid w:val="0050036E"/>
    <w:rsid w:val="00500566"/>
    <w:rsid w:val="005007ED"/>
    <w:rsid w:val="0050126F"/>
    <w:rsid w:val="00501B3C"/>
    <w:rsid w:val="00501CBD"/>
    <w:rsid w:val="00501D0F"/>
    <w:rsid w:val="005029EB"/>
    <w:rsid w:val="005031E3"/>
    <w:rsid w:val="005059D5"/>
    <w:rsid w:val="00506B46"/>
    <w:rsid w:val="005114C6"/>
    <w:rsid w:val="00511C46"/>
    <w:rsid w:val="00512B3F"/>
    <w:rsid w:val="00512B78"/>
    <w:rsid w:val="005131D9"/>
    <w:rsid w:val="00513BD3"/>
    <w:rsid w:val="00513D41"/>
    <w:rsid w:val="0051601D"/>
    <w:rsid w:val="00520231"/>
    <w:rsid w:val="0052045A"/>
    <w:rsid w:val="00520BBB"/>
    <w:rsid w:val="00521205"/>
    <w:rsid w:val="00522B65"/>
    <w:rsid w:val="00522B88"/>
    <w:rsid w:val="00523D21"/>
    <w:rsid w:val="00523E9A"/>
    <w:rsid w:val="0052443E"/>
    <w:rsid w:val="00524D81"/>
    <w:rsid w:val="00524EE7"/>
    <w:rsid w:val="00526882"/>
    <w:rsid w:val="00527903"/>
    <w:rsid w:val="00527EF3"/>
    <w:rsid w:val="00530B42"/>
    <w:rsid w:val="00531448"/>
    <w:rsid w:val="00531808"/>
    <w:rsid w:val="0053286B"/>
    <w:rsid w:val="0053403C"/>
    <w:rsid w:val="005358F8"/>
    <w:rsid w:val="0053663E"/>
    <w:rsid w:val="00542648"/>
    <w:rsid w:val="0054460C"/>
    <w:rsid w:val="00545405"/>
    <w:rsid w:val="00546843"/>
    <w:rsid w:val="005470E8"/>
    <w:rsid w:val="00547A95"/>
    <w:rsid w:val="00547B78"/>
    <w:rsid w:val="00551BA3"/>
    <w:rsid w:val="005528F2"/>
    <w:rsid w:val="00552E94"/>
    <w:rsid w:val="00553A31"/>
    <w:rsid w:val="00553C50"/>
    <w:rsid w:val="00554363"/>
    <w:rsid w:val="00554CF3"/>
    <w:rsid w:val="0055562B"/>
    <w:rsid w:val="0055670B"/>
    <w:rsid w:val="005567B0"/>
    <w:rsid w:val="00556A20"/>
    <w:rsid w:val="00556E28"/>
    <w:rsid w:val="00560483"/>
    <w:rsid w:val="0056054A"/>
    <w:rsid w:val="00560B2A"/>
    <w:rsid w:val="00561993"/>
    <w:rsid w:val="00561ECE"/>
    <w:rsid w:val="0056236D"/>
    <w:rsid w:val="00563FA1"/>
    <w:rsid w:val="00565409"/>
    <w:rsid w:val="00566215"/>
    <w:rsid w:val="00566893"/>
    <w:rsid w:val="005670C5"/>
    <w:rsid w:val="005677C7"/>
    <w:rsid w:val="00570160"/>
    <w:rsid w:val="0057198A"/>
    <w:rsid w:val="0057260E"/>
    <w:rsid w:val="0057282E"/>
    <w:rsid w:val="00572AA3"/>
    <w:rsid w:val="00575D16"/>
    <w:rsid w:val="00576420"/>
    <w:rsid w:val="00577AF1"/>
    <w:rsid w:val="00580398"/>
    <w:rsid w:val="005803C3"/>
    <w:rsid w:val="005803D1"/>
    <w:rsid w:val="00580703"/>
    <w:rsid w:val="00580EF6"/>
    <w:rsid w:val="00581B28"/>
    <w:rsid w:val="00582C84"/>
    <w:rsid w:val="00582D84"/>
    <w:rsid w:val="00583EA0"/>
    <w:rsid w:val="0058463F"/>
    <w:rsid w:val="00585F49"/>
    <w:rsid w:val="005867B4"/>
    <w:rsid w:val="005900BD"/>
    <w:rsid w:val="00591989"/>
    <w:rsid w:val="00592B74"/>
    <w:rsid w:val="0059360C"/>
    <w:rsid w:val="00595264"/>
    <w:rsid w:val="005955C0"/>
    <w:rsid w:val="005964E0"/>
    <w:rsid w:val="00596EFB"/>
    <w:rsid w:val="005A354E"/>
    <w:rsid w:val="005A5B09"/>
    <w:rsid w:val="005A6BC8"/>
    <w:rsid w:val="005A74B0"/>
    <w:rsid w:val="005A7B5C"/>
    <w:rsid w:val="005B2A67"/>
    <w:rsid w:val="005B2BB5"/>
    <w:rsid w:val="005B41AF"/>
    <w:rsid w:val="005B437F"/>
    <w:rsid w:val="005B5E52"/>
    <w:rsid w:val="005B6CD7"/>
    <w:rsid w:val="005B77B3"/>
    <w:rsid w:val="005B7B1F"/>
    <w:rsid w:val="005B7D41"/>
    <w:rsid w:val="005B7DB5"/>
    <w:rsid w:val="005C138B"/>
    <w:rsid w:val="005C1E1A"/>
    <w:rsid w:val="005C2006"/>
    <w:rsid w:val="005C3CAA"/>
    <w:rsid w:val="005C4268"/>
    <w:rsid w:val="005C6684"/>
    <w:rsid w:val="005C6927"/>
    <w:rsid w:val="005C6D01"/>
    <w:rsid w:val="005C7361"/>
    <w:rsid w:val="005D15FC"/>
    <w:rsid w:val="005D18CC"/>
    <w:rsid w:val="005D2C96"/>
    <w:rsid w:val="005D2E08"/>
    <w:rsid w:val="005D2F9A"/>
    <w:rsid w:val="005D45EE"/>
    <w:rsid w:val="005D46C3"/>
    <w:rsid w:val="005D4FB6"/>
    <w:rsid w:val="005D50BA"/>
    <w:rsid w:val="005D7321"/>
    <w:rsid w:val="005E0CAF"/>
    <w:rsid w:val="005E1DF6"/>
    <w:rsid w:val="005E2538"/>
    <w:rsid w:val="005E2FDD"/>
    <w:rsid w:val="005E31EF"/>
    <w:rsid w:val="005E34AD"/>
    <w:rsid w:val="005E3F88"/>
    <w:rsid w:val="005E449F"/>
    <w:rsid w:val="005E47E5"/>
    <w:rsid w:val="005E6410"/>
    <w:rsid w:val="005E6E3C"/>
    <w:rsid w:val="005F0C75"/>
    <w:rsid w:val="005F149A"/>
    <w:rsid w:val="005F1A30"/>
    <w:rsid w:val="005F2808"/>
    <w:rsid w:val="005F6168"/>
    <w:rsid w:val="005F754C"/>
    <w:rsid w:val="00600119"/>
    <w:rsid w:val="00600BB4"/>
    <w:rsid w:val="0060191B"/>
    <w:rsid w:val="00602411"/>
    <w:rsid w:val="00604CF5"/>
    <w:rsid w:val="00607E14"/>
    <w:rsid w:val="00611112"/>
    <w:rsid w:val="006111CB"/>
    <w:rsid w:val="00611826"/>
    <w:rsid w:val="006118CE"/>
    <w:rsid w:val="0061336F"/>
    <w:rsid w:val="00613B6D"/>
    <w:rsid w:val="006158F1"/>
    <w:rsid w:val="00615F27"/>
    <w:rsid w:val="00620709"/>
    <w:rsid w:val="0062135D"/>
    <w:rsid w:val="006232B8"/>
    <w:rsid w:val="00624C3E"/>
    <w:rsid w:val="0062620E"/>
    <w:rsid w:val="00626891"/>
    <w:rsid w:val="00626FD4"/>
    <w:rsid w:val="006302D8"/>
    <w:rsid w:val="006340E5"/>
    <w:rsid w:val="00634A2D"/>
    <w:rsid w:val="00635938"/>
    <w:rsid w:val="00635AB0"/>
    <w:rsid w:val="00635FC1"/>
    <w:rsid w:val="00637B7E"/>
    <w:rsid w:val="00637DC9"/>
    <w:rsid w:val="006407A2"/>
    <w:rsid w:val="00640D81"/>
    <w:rsid w:val="0064235C"/>
    <w:rsid w:val="00642CFC"/>
    <w:rsid w:val="0064347D"/>
    <w:rsid w:val="00643897"/>
    <w:rsid w:val="00644F86"/>
    <w:rsid w:val="006515DC"/>
    <w:rsid w:val="006520CD"/>
    <w:rsid w:val="006538E0"/>
    <w:rsid w:val="00653C2A"/>
    <w:rsid w:val="00654A84"/>
    <w:rsid w:val="0065590C"/>
    <w:rsid w:val="00660E10"/>
    <w:rsid w:val="00661107"/>
    <w:rsid w:val="00662CD9"/>
    <w:rsid w:val="00663D6C"/>
    <w:rsid w:val="00665447"/>
    <w:rsid w:val="006662C6"/>
    <w:rsid w:val="00670012"/>
    <w:rsid w:val="006701BC"/>
    <w:rsid w:val="006705AF"/>
    <w:rsid w:val="00670C37"/>
    <w:rsid w:val="006714B4"/>
    <w:rsid w:val="00671D19"/>
    <w:rsid w:val="006729A8"/>
    <w:rsid w:val="006735BD"/>
    <w:rsid w:val="006762EA"/>
    <w:rsid w:val="006766AA"/>
    <w:rsid w:val="006806B4"/>
    <w:rsid w:val="00680BC4"/>
    <w:rsid w:val="006810AB"/>
    <w:rsid w:val="00681C02"/>
    <w:rsid w:val="006825BA"/>
    <w:rsid w:val="00684439"/>
    <w:rsid w:val="006847D3"/>
    <w:rsid w:val="0068524B"/>
    <w:rsid w:val="00685E12"/>
    <w:rsid w:val="0068679C"/>
    <w:rsid w:val="00687D4B"/>
    <w:rsid w:val="006917B4"/>
    <w:rsid w:val="00692770"/>
    <w:rsid w:val="00693C28"/>
    <w:rsid w:val="006963CD"/>
    <w:rsid w:val="00697D37"/>
    <w:rsid w:val="00697E5E"/>
    <w:rsid w:val="006A4011"/>
    <w:rsid w:val="006A548C"/>
    <w:rsid w:val="006A6365"/>
    <w:rsid w:val="006B17B3"/>
    <w:rsid w:val="006B2875"/>
    <w:rsid w:val="006B3E0C"/>
    <w:rsid w:val="006B415C"/>
    <w:rsid w:val="006B5008"/>
    <w:rsid w:val="006B5332"/>
    <w:rsid w:val="006B59C3"/>
    <w:rsid w:val="006B60CD"/>
    <w:rsid w:val="006B60FC"/>
    <w:rsid w:val="006B735E"/>
    <w:rsid w:val="006B7D58"/>
    <w:rsid w:val="006C0AE5"/>
    <w:rsid w:val="006C1172"/>
    <w:rsid w:val="006C40B3"/>
    <w:rsid w:val="006C44B1"/>
    <w:rsid w:val="006C5575"/>
    <w:rsid w:val="006C6095"/>
    <w:rsid w:val="006C773B"/>
    <w:rsid w:val="006C7FC2"/>
    <w:rsid w:val="006D1225"/>
    <w:rsid w:val="006D18AB"/>
    <w:rsid w:val="006D233D"/>
    <w:rsid w:val="006D2B79"/>
    <w:rsid w:val="006D2ECE"/>
    <w:rsid w:val="006D79CD"/>
    <w:rsid w:val="006E02E2"/>
    <w:rsid w:val="006E0B60"/>
    <w:rsid w:val="006E170C"/>
    <w:rsid w:val="006E17FB"/>
    <w:rsid w:val="006E25AD"/>
    <w:rsid w:val="006E262F"/>
    <w:rsid w:val="006E2686"/>
    <w:rsid w:val="006E2D11"/>
    <w:rsid w:val="006E5250"/>
    <w:rsid w:val="006E72BF"/>
    <w:rsid w:val="006E74F1"/>
    <w:rsid w:val="006E7BC8"/>
    <w:rsid w:val="006F0A66"/>
    <w:rsid w:val="006F0BFC"/>
    <w:rsid w:val="006F250B"/>
    <w:rsid w:val="006F28DF"/>
    <w:rsid w:val="006F2A56"/>
    <w:rsid w:val="006F2FE2"/>
    <w:rsid w:val="006F35C8"/>
    <w:rsid w:val="006F36EF"/>
    <w:rsid w:val="006F3CBD"/>
    <w:rsid w:val="006F49E2"/>
    <w:rsid w:val="006F4DCF"/>
    <w:rsid w:val="006F59DE"/>
    <w:rsid w:val="006F5EB5"/>
    <w:rsid w:val="006F68FB"/>
    <w:rsid w:val="006F7819"/>
    <w:rsid w:val="00700F18"/>
    <w:rsid w:val="00701C43"/>
    <w:rsid w:val="00701F92"/>
    <w:rsid w:val="00702DA5"/>
    <w:rsid w:val="007045AA"/>
    <w:rsid w:val="007049A4"/>
    <w:rsid w:val="00706498"/>
    <w:rsid w:val="00707341"/>
    <w:rsid w:val="00707E28"/>
    <w:rsid w:val="00712E45"/>
    <w:rsid w:val="007149B4"/>
    <w:rsid w:val="00715C0A"/>
    <w:rsid w:val="00715C20"/>
    <w:rsid w:val="00716562"/>
    <w:rsid w:val="00716BBE"/>
    <w:rsid w:val="00716D9C"/>
    <w:rsid w:val="007205E9"/>
    <w:rsid w:val="00721223"/>
    <w:rsid w:val="00721744"/>
    <w:rsid w:val="00722989"/>
    <w:rsid w:val="00724ECB"/>
    <w:rsid w:val="007251BA"/>
    <w:rsid w:val="0072B9AA"/>
    <w:rsid w:val="0073035F"/>
    <w:rsid w:val="00730AE0"/>
    <w:rsid w:val="00730FFA"/>
    <w:rsid w:val="00731D7C"/>
    <w:rsid w:val="00733AE1"/>
    <w:rsid w:val="00733B38"/>
    <w:rsid w:val="00734B64"/>
    <w:rsid w:val="00734FCE"/>
    <w:rsid w:val="00735D9B"/>
    <w:rsid w:val="0074041F"/>
    <w:rsid w:val="007409F2"/>
    <w:rsid w:val="00741509"/>
    <w:rsid w:val="00745D61"/>
    <w:rsid w:val="007471FE"/>
    <w:rsid w:val="00747D15"/>
    <w:rsid w:val="0075242B"/>
    <w:rsid w:val="00753400"/>
    <w:rsid w:val="007543A3"/>
    <w:rsid w:val="00754919"/>
    <w:rsid w:val="00755304"/>
    <w:rsid w:val="00756050"/>
    <w:rsid w:val="00756C56"/>
    <w:rsid w:val="00757878"/>
    <w:rsid w:val="00757CEF"/>
    <w:rsid w:val="0076114C"/>
    <w:rsid w:val="00762863"/>
    <w:rsid w:val="00762BFF"/>
    <w:rsid w:val="00762ED8"/>
    <w:rsid w:val="00762F1F"/>
    <w:rsid w:val="007634DF"/>
    <w:rsid w:val="00764C68"/>
    <w:rsid w:val="0076563B"/>
    <w:rsid w:val="00766F44"/>
    <w:rsid w:val="00767C71"/>
    <w:rsid w:val="00767D91"/>
    <w:rsid w:val="00772CE6"/>
    <w:rsid w:val="00775420"/>
    <w:rsid w:val="00776EDE"/>
    <w:rsid w:val="00777770"/>
    <w:rsid w:val="00780087"/>
    <w:rsid w:val="007806D4"/>
    <w:rsid w:val="00781739"/>
    <w:rsid w:val="00781B51"/>
    <w:rsid w:val="00783256"/>
    <w:rsid w:val="007854C6"/>
    <w:rsid w:val="00785A29"/>
    <w:rsid w:val="007862DC"/>
    <w:rsid w:val="00786830"/>
    <w:rsid w:val="007903F4"/>
    <w:rsid w:val="0079085A"/>
    <w:rsid w:val="00792629"/>
    <w:rsid w:val="0079468C"/>
    <w:rsid w:val="0079529D"/>
    <w:rsid w:val="007A1E5F"/>
    <w:rsid w:val="007A43E8"/>
    <w:rsid w:val="007A513E"/>
    <w:rsid w:val="007A61E0"/>
    <w:rsid w:val="007A7E8D"/>
    <w:rsid w:val="007B00B2"/>
    <w:rsid w:val="007B00F7"/>
    <w:rsid w:val="007B3CA5"/>
    <w:rsid w:val="007B4E45"/>
    <w:rsid w:val="007B5656"/>
    <w:rsid w:val="007B74C6"/>
    <w:rsid w:val="007B7643"/>
    <w:rsid w:val="007B7FD2"/>
    <w:rsid w:val="007C16ED"/>
    <w:rsid w:val="007C1E54"/>
    <w:rsid w:val="007C365A"/>
    <w:rsid w:val="007C4F51"/>
    <w:rsid w:val="007C5657"/>
    <w:rsid w:val="007C61E6"/>
    <w:rsid w:val="007C69DB"/>
    <w:rsid w:val="007D077B"/>
    <w:rsid w:val="007D1329"/>
    <w:rsid w:val="007D2DEA"/>
    <w:rsid w:val="007D538C"/>
    <w:rsid w:val="007D5A39"/>
    <w:rsid w:val="007D5A3E"/>
    <w:rsid w:val="007D6289"/>
    <w:rsid w:val="007D7E9F"/>
    <w:rsid w:val="007E016C"/>
    <w:rsid w:val="007E15F5"/>
    <w:rsid w:val="007E1B98"/>
    <w:rsid w:val="007E2E36"/>
    <w:rsid w:val="007E4CF8"/>
    <w:rsid w:val="007E5CF1"/>
    <w:rsid w:val="007E78CE"/>
    <w:rsid w:val="007F0430"/>
    <w:rsid w:val="007F3EB6"/>
    <w:rsid w:val="007F537D"/>
    <w:rsid w:val="007F5FAA"/>
    <w:rsid w:val="007F792E"/>
    <w:rsid w:val="007F79CC"/>
    <w:rsid w:val="00800A82"/>
    <w:rsid w:val="008019EA"/>
    <w:rsid w:val="00805A07"/>
    <w:rsid w:val="00805C52"/>
    <w:rsid w:val="00806AC9"/>
    <w:rsid w:val="00807B6B"/>
    <w:rsid w:val="00810E56"/>
    <w:rsid w:val="00811260"/>
    <w:rsid w:val="008117F3"/>
    <w:rsid w:val="00815FF4"/>
    <w:rsid w:val="0081698F"/>
    <w:rsid w:val="00816D4E"/>
    <w:rsid w:val="0082063F"/>
    <w:rsid w:val="008213A2"/>
    <w:rsid w:val="008218C7"/>
    <w:rsid w:val="0082228E"/>
    <w:rsid w:val="00823163"/>
    <w:rsid w:val="00823616"/>
    <w:rsid w:val="00823F54"/>
    <w:rsid w:val="0082619C"/>
    <w:rsid w:val="00826E58"/>
    <w:rsid w:val="00826FB5"/>
    <w:rsid w:val="00827F25"/>
    <w:rsid w:val="00831361"/>
    <w:rsid w:val="0083211A"/>
    <w:rsid w:val="00834047"/>
    <w:rsid w:val="00836460"/>
    <w:rsid w:val="00844C64"/>
    <w:rsid w:val="008457E8"/>
    <w:rsid w:val="00846718"/>
    <w:rsid w:val="00847BDE"/>
    <w:rsid w:val="00850A6E"/>
    <w:rsid w:val="0085209C"/>
    <w:rsid w:val="0085220E"/>
    <w:rsid w:val="00852BFB"/>
    <w:rsid w:val="00853B26"/>
    <w:rsid w:val="00854084"/>
    <w:rsid w:val="00854958"/>
    <w:rsid w:val="00855782"/>
    <w:rsid w:val="008609FB"/>
    <w:rsid w:val="00862230"/>
    <w:rsid w:val="008627EB"/>
    <w:rsid w:val="0086281A"/>
    <w:rsid w:val="0086308F"/>
    <w:rsid w:val="008639B4"/>
    <w:rsid w:val="00864E17"/>
    <w:rsid w:val="00865E41"/>
    <w:rsid w:val="00865F8E"/>
    <w:rsid w:val="00866979"/>
    <w:rsid w:val="008673F6"/>
    <w:rsid w:val="00872204"/>
    <w:rsid w:val="00873722"/>
    <w:rsid w:val="0087534A"/>
    <w:rsid w:val="00876B37"/>
    <w:rsid w:val="00885542"/>
    <w:rsid w:val="00891087"/>
    <w:rsid w:val="00891213"/>
    <w:rsid w:val="00894F4E"/>
    <w:rsid w:val="008977C5"/>
    <w:rsid w:val="008A2320"/>
    <w:rsid w:val="008A3A3B"/>
    <w:rsid w:val="008A3F96"/>
    <w:rsid w:val="008A3FEC"/>
    <w:rsid w:val="008A518F"/>
    <w:rsid w:val="008A5EFC"/>
    <w:rsid w:val="008A6198"/>
    <w:rsid w:val="008B08F1"/>
    <w:rsid w:val="008B163D"/>
    <w:rsid w:val="008B24B7"/>
    <w:rsid w:val="008B27BE"/>
    <w:rsid w:val="008B2C14"/>
    <w:rsid w:val="008B2FB1"/>
    <w:rsid w:val="008B355B"/>
    <w:rsid w:val="008B3A3E"/>
    <w:rsid w:val="008B3F17"/>
    <w:rsid w:val="008B41FC"/>
    <w:rsid w:val="008B486D"/>
    <w:rsid w:val="008B6DEE"/>
    <w:rsid w:val="008C3011"/>
    <w:rsid w:val="008C3561"/>
    <w:rsid w:val="008C579C"/>
    <w:rsid w:val="008C68F6"/>
    <w:rsid w:val="008C6ACB"/>
    <w:rsid w:val="008D0469"/>
    <w:rsid w:val="008D2A5C"/>
    <w:rsid w:val="008D2E2A"/>
    <w:rsid w:val="008D48A2"/>
    <w:rsid w:val="008D6943"/>
    <w:rsid w:val="008D69E2"/>
    <w:rsid w:val="008D6B38"/>
    <w:rsid w:val="008D73F2"/>
    <w:rsid w:val="008E25A3"/>
    <w:rsid w:val="008E27C2"/>
    <w:rsid w:val="008E27CA"/>
    <w:rsid w:val="008E4286"/>
    <w:rsid w:val="008E770D"/>
    <w:rsid w:val="008F0E53"/>
    <w:rsid w:val="008F19E1"/>
    <w:rsid w:val="008F1B93"/>
    <w:rsid w:val="008F3775"/>
    <w:rsid w:val="008F3D94"/>
    <w:rsid w:val="008F7C06"/>
    <w:rsid w:val="0090057A"/>
    <w:rsid w:val="009012A6"/>
    <w:rsid w:val="00901EBA"/>
    <w:rsid w:val="00901F93"/>
    <w:rsid w:val="009022B2"/>
    <w:rsid w:val="0090486D"/>
    <w:rsid w:val="00906AD6"/>
    <w:rsid w:val="00907FDB"/>
    <w:rsid w:val="00911C86"/>
    <w:rsid w:val="0091220F"/>
    <w:rsid w:val="00913E6E"/>
    <w:rsid w:val="0091408E"/>
    <w:rsid w:val="00914ABB"/>
    <w:rsid w:val="00914F48"/>
    <w:rsid w:val="00916042"/>
    <w:rsid w:val="009164CE"/>
    <w:rsid w:val="009202B0"/>
    <w:rsid w:val="00920F5B"/>
    <w:rsid w:val="00922C75"/>
    <w:rsid w:val="00926623"/>
    <w:rsid w:val="0092669C"/>
    <w:rsid w:val="00926B6F"/>
    <w:rsid w:val="00926E97"/>
    <w:rsid w:val="00926FAF"/>
    <w:rsid w:val="00931EF0"/>
    <w:rsid w:val="00932961"/>
    <w:rsid w:val="00932AD2"/>
    <w:rsid w:val="00932D11"/>
    <w:rsid w:val="00933AF0"/>
    <w:rsid w:val="00934060"/>
    <w:rsid w:val="00934EE2"/>
    <w:rsid w:val="009357B7"/>
    <w:rsid w:val="0093636E"/>
    <w:rsid w:val="00937201"/>
    <w:rsid w:val="009377B8"/>
    <w:rsid w:val="00940E3F"/>
    <w:rsid w:val="00944DCA"/>
    <w:rsid w:val="00946880"/>
    <w:rsid w:val="009479B2"/>
    <w:rsid w:val="00950782"/>
    <w:rsid w:val="00952537"/>
    <w:rsid w:val="00953DFB"/>
    <w:rsid w:val="00954525"/>
    <w:rsid w:val="009572CC"/>
    <w:rsid w:val="00957B14"/>
    <w:rsid w:val="00957F3E"/>
    <w:rsid w:val="0096017E"/>
    <w:rsid w:val="00961995"/>
    <w:rsid w:val="009628A5"/>
    <w:rsid w:val="009632A6"/>
    <w:rsid w:val="00963EBF"/>
    <w:rsid w:val="0096457E"/>
    <w:rsid w:val="00967335"/>
    <w:rsid w:val="009679DF"/>
    <w:rsid w:val="00967E17"/>
    <w:rsid w:val="00967EE4"/>
    <w:rsid w:val="00970BC8"/>
    <w:rsid w:val="00970EBC"/>
    <w:rsid w:val="00973356"/>
    <w:rsid w:val="00973399"/>
    <w:rsid w:val="00973A1C"/>
    <w:rsid w:val="00974321"/>
    <w:rsid w:val="00975175"/>
    <w:rsid w:val="0097528A"/>
    <w:rsid w:val="00975B3F"/>
    <w:rsid w:val="00980191"/>
    <w:rsid w:val="00980C32"/>
    <w:rsid w:val="00983D77"/>
    <w:rsid w:val="00983E78"/>
    <w:rsid w:val="00984234"/>
    <w:rsid w:val="0098716B"/>
    <w:rsid w:val="00990074"/>
    <w:rsid w:val="009902DE"/>
    <w:rsid w:val="0099032E"/>
    <w:rsid w:val="00990B15"/>
    <w:rsid w:val="00993009"/>
    <w:rsid w:val="00993ACB"/>
    <w:rsid w:val="0099476A"/>
    <w:rsid w:val="00996211"/>
    <w:rsid w:val="00996C30"/>
    <w:rsid w:val="00997146"/>
    <w:rsid w:val="0099754E"/>
    <w:rsid w:val="00997BF3"/>
    <w:rsid w:val="009A0092"/>
    <w:rsid w:val="009A0916"/>
    <w:rsid w:val="009A11FB"/>
    <w:rsid w:val="009A1AA4"/>
    <w:rsid w:val="009A1E1E"/>
    <w:rsid w:val="009A2A8A"/>
    <w:rsid w:val="009A3521"/>
    <w:rsid w:val="009A47EB"/>
    <w:rsid w:val="009A4D7C"/>
    <w:rsid w:val="009A6FFB"/>
    <w:rsid w:val="009A7B6F"/>
    <w:rsid w:val="009B0C25"/>
    <w:rsid w:val="009B2A4A"/>
    <w:rsid w:val="009B2CB0"/>
    <w:rsid w:val="009B4E4D"/>
    <w:rsid w:val="009B5900"/>
    <w:rsid w:val="009B5EF5"/>
    <w:rsid w:val="009B6360"/>
    <w:rsid w:val="009B7B53"/>
    <w:rsid w:val="009C646E"/>
    <w:rsid w:val="009C6F31"/>
    <w:rsid w:val="009C7202"/>
    <w:rsid w:val="009C767E"/>
    <w:rsid w:val="009D22C4"/>
    <w:rsid w:val="009D4333"/>
    <w:rsid w:val="009D5171"/>
    <w:rsid w:val="009D51E3"/>
    <w:rsid w:val="009D523B"/>
    <w:rsid w:val="009D79BB"/>
    <w:rsid w:val="009E0CAA"/>
    <w:rsid w:val="009E34EF"/>
    <w:rsid w:val="009E3D4B"/>
    <w:rsid w:val="009E4AE1"/>
    <w:rsid w:val="009E50E3"/>
    <w:rsid w:val="009E54EF"/>
    <w:rsid w:val="009E5806"/>
    <w:rsid w:val="009E6620"/>
    <w:rsid w:val="009E7946"/>
    <w:rsid w:val="009F1597"/>
    <w:rsid w:val="009F2092"/>
    <w:rsid w:val="009F2CBA"/>
    <w:rsid w:val="009F39C6"/>
    <w:rsid w:val="009F563A"/>
    <w:rsid w:val="009F62E5"/>
    <w:rsid w:val="009F6480"/>
    <w:rsid w:val="00A00D5B"/>
    <w:rsid w:val="00A00F8F"/>
    <w:rsid w:val="00A02180"/>
    <w:rsid w:val="00A022B7"/>
    <w:rsid w:val="00A034D0"/>
    <w:rsid w:val="00A05AE8"/>
    <w:rsid w:val="00A06E78"/>
    <w:rsid w:val="00A07B2C"/>
    <w:rsid w:val="00A07D6A"/>
    <w:rsid w:val="00A115BE"/>
    <w:rsid w:val="00A12D35"/>
    <w:rsid w:val="00A135AD"/>
    <w:rsid w:val="00A14526"/>
    <w:rsid w:val="00A149E9"/>
    <w:rsid w:val="00A14DC2"/>
    <w:rsid w:val="00A15AAE"/>
    <w:rsid w:val="00A208A7"/>
    <w:rsid w:val="00A220C5"/>
    <w:rsid w:val="00A22436"/>
    <w:rsid w:val="00A22FC7"/>
    <w:rsid w:val="00A23085"/>
    <w:rsid w:val="00A23A45"/>
    <w:rsid w:val="00A241A6"/>
    <w:rsid w:val="00A241B3"/>
    <w:rsid w:val="00A2763A"/>
    <w:rsid w:val="00A27A5F"/>
    <w:rsid w:val="00A301CB"/>
    <w:rsid w:val="00A30380"/>
    <w:rsid w:val="00A30ADA"/>
    <w:rsid w:val="00A30D40"/>
    <w:rsid w:val="00A31D8B"/>
    <w:rsid w:val="00A31F51"/>
    <w:rsid w:val="00A334D9"/>
    <w:rsid w:val="00A33ADA"/>
    <w:rsid w:val="00A3468E"/>
    <w:rsid w:val="00A3493B"/>
    <w:rsid w:val="00A349A1"/>
    <w:rsid w:val="00A40404"/>
    <w:rsid w:val="00A40B6F"/>
    <w:rsid w:val="00A41327"/>
    <w:rsid w:val="00A41443"/>
    <w:rsid w:val="00A4218B"/>
    <w:rsid w:val="00A44D53"/>
    <w:rsid w:val="00A456BA"/>
    <w:rsid w:val="00A500FB"/>
    <w:rsid w:val="00A523C5"/>
    <w:rsid w:val="00A52482"/>
    <w:rsid w:val="00A5326B"/>
    <w:rsid w:val="00A548EA"/>
    <w:rsid w:val="00A54E56"/>
    <w:rsid w:val="00A55DE5"/>
    <w:rsid w:val="00A56346"/>
    <w:rsid w:val="00A62889"/>
    <w:rsid w:val="00A637EC"/>
    <w:rsid w:val="00A63995"/>
    <w:rsid w:val="00A6417D"/>
    <w:rsid w:val="00A65F43"/>
    <w:rsid w:val="00A710AF"/>
    <w:rsid w:val="00A71B68"/>
    <w:rsid w:val="00A71F34"/>
    <w:rsid w:val="00A72361"/>
    <w:rsid w:val="00A731C5"/>
    <w:rsid w:val="00A73B6F"/>
    <w:rsid w:val="00A7480E"/>
    <w:rsid w:val="00A7531B"/>
    <w:rsid w:val="00A770F1"/>
    <w:rsid w:val="00A7753B"/>
    <w:rsid w:val="00A776DA"/>
    <w:rsid w:val="00A77C4D"/>
    <w:rsid w:val="00A80620"/>
    <w:rsid w:val="00A81988"/>
    <w:rsid w:val="00A83387"/>
    <w:rsid w:val="00A833DC"/>
    <w:rsid w:val="00A84E7C"/>
    <w:rsid w:val="00A85B85"/>
    <w:rsid w:val="00A86CB3"/>
    <w:rsid w:val="00A87F99"/>
    <w:rsid w:val="00A91FDE"/>
    <w:rsid w:val="00A92500"/>
    <w:rsid w:val="00A927FF"/>
    <w:rsid w:val="00A92DC6"/>
    <w:rsid w:val="00A9368D"/>
    <w:rsid w:val="00A94ED6"/>
    <w:rsid w:val="00A9590B"/>
    <w:rsid w:val="00AA142D"/>
    <w:rsid w:val="00AA161E"/>
    <w:rsid w:val="00AA2DF9"/>
    <w:rsid w:val="00AA56EF"/>
    <w:rsid w:val="00AA666A"/>
    <w:rsid w:val="00AA6E30"/>
    <w:rsid w:val="00AA70B2"/>
    <w:rsid w:val="00AA711B"/>
    <w:rsid w:val="00AB089D"/>
    <w:rsid w:val="00AB1CFC"/>
    <w:rsid w:val="00AB28EB"/>
    <w:rsid w:val="00AB33B9"/>
    <w:rsid w:val="00AB3BFB"/>
    <w:rsid w:val="00AB53D2"/>
    <w:rsid w:val="00AB54A2"/>
    <w:rsid w:val="00AB5653"/>
    <w:rsid w:val="00AB6851"/>
    <w:rsid w:val="00AB79FC"/>
    <w:rsid w:val="00AB7CCC"/>
    <w:rsid w:val="00AB7DF8"/>
    <w:rsid w:val="00AC22A7"/>
    <w:rsid w:val="00AC36D8"/>
    <w:rsid w:val="00AC5211"/>
    <w:rsid w:val="00AC589B"/>
    <w:rsid w:val="00AC79FA"/>
    <w:rsid w:val="00AD14F0"/>
    <w:rsid w:val="00AD36B8"/>
    <w:rsid w:val="00AD49F7"/>
    <w:rsid w:val="00AD4B75"/>
    <w:rsid w:val="00AD52B3"/>
    <w:rsid w:val="00AD5C0A"/>
    <w:rsid w:val="00AD6506"/>
    <w:rsid w:val="00AD6CD9"/>
    <w:rsid w:val="00AD7166"/>
    <w:rsid w:val="00AE0A7C"/>
    <w:rsid w:val="00AE115D"/>
    <w:rsid w:val="00AE15B9"/>
    <w:rsid w:val="00AE3B1C"/>
    <w:rsid w:val="00AE5AF3"/>
    <w:rsid w:val="00AE6641"/>
    <w:rsid w:val="00AE6C1D"/>
    <w:rsid w:val="00AE6F1E"/>
    <w:rsid w:val="00AE7B89"/>
    <w:rsid w:val="00AF023E"/>
    <w:rsid w:val="00AF1252"/>
    <w:rsid w:val="00AF27F0"/>
    <w:rsid w:val="00AF4D4C"/>
    <w:rsid w:val="00AF4D6E"/>
    <w:rsid w:val="00AF4ECC"/>
    <w:rsid w:val="00AF5430"/>
    <w:rsid w:val="00AF592C"/>
    <w:rsid w:val="00AF6303"/>
    <w:rsid w:val="00B006B6"/>
    <w:rsid w:val="00B00DE2"/>
    <w:rsid w:val="00B0157A"/>
    <w:rsid w:val="00B01BBA"/>
    <w:rsid w:val="00B022AA"/>
    <w:rsid w:val="00B0237B"/>
    <w:rsid w:val="00B0307C"/>
    <w:rsid w:val="00B033C0"/>
    <w:rsid w:val="00B0391F"/>
    <w:rsid w:val="00B0505C"/>
    <w:rsid w:val="00B05112"/>
    <w:rsid w:val="00B05CF4"/>
    <w:rsid w:val="00B073D1"/>
    <w:rsid w:val="00B074E3"/>
    <w:rsid w:val="00B1071B"/>
    <w:rsid w:val="00B1445E"/>
    <w:rsid w:val="00B14E92"/>
    <w:rsid w:val="00B208CB"/>
    <w:rsid w:val="00B22C51"/>
    <w:rsid w:val="00B232EB"/>
    <w:rsid w:val="00B23E89"/>
    <w:rsid w:val="00B24424"/>
    <w:rsid w:val="00B24D5C"/>
    <w:rsid w:val="00B24E86"/>
    <w:rsid w:val="00B26863"/>
    <w:rsid w:val="00B272E9"/>
    <w:rsid w:val="00B27A0A"/>
    <w:rsid w:val="00B27E44"/>
    <w:rsid w:val="00B30CBF"/>
    <w:rsid w:val="00B31E50"/>
    <w:rsid w:val="00B331D6"/>
    <w:rsid w:val="00B35C21"/>
    <w:rsid w:val="00B36084"/>
    <w:rsid w:val="00B36799"/>
    <w:rsid w:val="00B37256"/>
    <w:rsid w:val="00B37F69"/>
    <w:rsid w:val="00B405C5"/>
    <w:rsid w:val="00B40ED1"/>
    <w:rsid w:val="00B40F34"/>
    <w:rsid w:val="00B412DE"/>
    <w:rsid w:val="00B4244F"/>
    <w:rsid w:val="00B4281D"/>
    <w:rsid w:val="00B42B2D"/>
    <w:rsid w:val="00B44C31"/>
    <w:rsid w:val="00B44C68"/>
    <w:rsid w:val="00B44CBC"/>
    <w:rsid w:val="00B44F69"/>
    <w:rsid w:val="00B467A5"/>
    <w:rsid w:val="00B468C7"/>
    <w:rsid w:val="00B50623"/>
    <w:rsid w:val="00B5157D"/>
    <w:rsid w:val="00B5317E"/>
    <w:rsid w:val="00B53A93"/>
    <w:rsid w:val="00B54B97"/>
    <w:rsid w:val="00B609AB"/>
    <w:rsid w:val="00B619AF"/>
    <w:rsid w:val="00B61E1B"/>
    <w:rsid w:val="00B62953"/>
    <w:rsid w:val="00B62DCD"/>
    <w:rsid w:val="00B630A3"/>
    <w:rsid w:val="00B664FC"/>
    <w:rsid w:val="00B670C9"/>
    <w:rsid w:val="00B67489"/>
    <w:rsid w:val="00B70308"/>
    <w:rsid w:val="00B70BE0"/>
    <w:rsid w:val="00B715D2"/>
    <w:rsid w:val="00B7261A"/>
    <w:rsid w:val="00B746D7"/>
    <w:rsid w:val="00B757FE"/>
    <w:rsid w:val="00B77F6C"/>
    <w:rsid w:val="00B800ED"/>
    <w:rsid w:val="00B80482"/>
    <w:rsid w:val="00B822F2"/>
    <w:rsid w:val="00B82628"/>
    <w:rsid w:val="00B83077"/>
    <w:rsid w:val="00B8342C"/>
    <w:rsid w:val="00B8347F"/>
    <w:rsid w:val="00B8456E"/>
    <w:rsid w:val="00B84D97"/>
    <w:rsid w:val="00B85011"/>
    <w:rsid w:val="00B8581C"/>
    <w:rsid w:val="00B85D22"/>
    <w:rsid w:val="00B878B1"/>
    <w:rsid w:val="00B9055D"/>
    <w:rsid w:val="00B90BF1"/>
    <w:rsid w:val="00B91D44"/>
    <w:rsid w:val="00B92E3E"/>
    <w:rsid w:val="00B9326B"/>
    <w:rsid w:val="00B93837"/>
    <w:rsid w:val="00B95DC0"/>
    <w:rsid w:val="00BA0617"/>
    <w:rsid w:val="00BA07E2"/>
    <w:rsid w:val="00BA182A"/>
    <w:rsid w:val="00BA3BAC"/>
    <w:rsid w:val="00BA442F"/>
    <w:rsid w:val="00BA482C"/>
    <w:rsid w:val="00BA5538"/>
    <w:rsid w:val="00BA5575"/>
    <w:rsid w:val="00BA5DF0"/>
    <w:rsid w:val="00BA6E2C"/>
    <w:rsid w:val="00BA7F97"/>
    <w:rsid w:val="00BB0D1D"/>
    <w:rsid w:val="00BB1A02"/>
    <w:rsid w:val="00BB2870"/>
    <w:rsid w:val="00BB2F09"/>
    <w:rsid w:val="00BB3E4F"/>
    <w:rsid w:val="00BB50F1"/>
    <w:rsid w:val="00BB6A9F"/>
    <w:rsid w:val="00BC2DC7"/>
    <w:rsid w:val="00BC3376"/>
    <w:rsid w:val="00BC3EEE"/>
    <w:rsid w:val="00BC466E"/>
    <w:rsid w:val="00BC4CD8"/>
    <w:rsid w:val="00BC59BC"/>
    <w:rsid w:val="00BC6F84"/>
    <w:rsid w:val="00BC7208"/>
    <w:rsid w:val="00BC7A1F"/>
    <w:rsid w:val="00BD1B99"/>
    <w:rsid w:val="00BD2352"/>
    <w:rsid w:val="00BD3855"/>
    <w:rsid w:val="00BD40DB"/>
    <w:rsid w:val="00BD46B9"/>
    <w:rsid w:val="00BD4EA4"/>
    <w:rsid w:val="00BD5A7F"/>
    <w:rsid w:val="00BD6AD4"/>
    <w:rsid w:val="00BD76AD"/>
    <w:rsid w:val="00BE06C3"/>
    <w:rsid w:val="00BE36C3"/>
    <w:rsid w:val="00BE39C8"/>
    <w:rsid w:val="00BE3B3E"/>
    <w:rsid w:val="00BE6039"/>
    <w:rsid w:val="00BE65AE"/>
    <w:rsid w:val="00BE74F1"/>
    <w:rsid w:val="00BE7EF6"/>
    <w:rsid w:val="00BF1AE8"/>
    <w:rsid w:val="00BF1BE1"/>
    <w:rsid w:val="00BF6F3D"/>
    <w:rsid w:val="00BF75D1"/>
    <w:rsid w:val="00C01CC0"/>
    <w:rsid w:val="00C01DE2"/>
    <w:rsid w:val="00C02DBA"/>
    <w:rsid w:val="00C031D6"/>
    <w:rsid w:val="00C03A4D"/>
    <w:rsid w:val="00C042E3"/>
    <w:rsid w:val="00C04EC2"/>
    <w:rsid w:val="00C04F18"/>
    <w:rsid w:val="00C07D7D"/>
    <w:rsid w:val="00C10F04"/>
    <w:rsid w:val="00C118F7"/>
    <w:rsid w:val="00C11A12"/>
    <w:rsid w:val="00C131E6"/>
    <w:rsid w:val="00C15343"/>
    <w:rsid w:val="00C15741"/>
    <w:rsid w:val="00C16358"/>
    <w:rsid w:val="00C16639"/>
    <w:rsid w:val="00C1787B"/>
    <w:rsid w:val="00C22357"/>
    <w:rsid w:val="00C22664"/>
    <w:rsid w:val="00C2405C"/>
    <w:rsid w:val="00C24237"/>
    <w:rsid w:val="00C2563A"/>
    <w:rsid w:val="00C3043F"/>
    <w:rsid w:val="00C3178B"/>
    <w:rsid w:val="00C330CF"/>
    <w:rsid w:val="00C33BF0"/>
    <w:rsid w:val="00C33C8F"/>
    <w:rsid w:val="00C35058"/>
    <w:rsid w:val="00C35AC9"/>
    <w:rsid w:val="00C3698D"/>
    <w:rsid w:val="00C425C5"/>
    <w:rsid w:val="00C429A5"/>
    <w:rsid w:val="00C4425E"/>
    <w:rsid w:val="00C44324"/>
    <w:rsid w:val="00C45D13"/>
    <w:rsid w:val="00C45E1B"/>
    <w:rsid w:val="00C46AFF"/>
    <w:rsid w:val="00C478B5"/>
    <w:rsid w:val="00C521B7"/>
    <w:rsid w:val="00C530D9"/>
    <w:rsid w:val="00C53C1B"/>
    <w:rsid w:val="00C54FBA"/>
    <w:rsid w:val="00C57326"/>
    <w:rsid w:val="00C62F46"/>
    <w:rsid w:val="00C62FA4"/>
    <w:rsid w:val="00C6470E"/>
    <w:rsid w:val="00C66D87"/>
    <w:rsid w:val="00C67DC1"/>
    <w:rsid w:val="00C6BA6C"/>
    <w:rsid w:val="00C70118"/>
    <w:rsid w:val="00C702B6"/>
    <w:rsid w:val="00C7296B"/>
    <w:rsid w:val="00C7434D"/>
    <w:rsid w:val="00C77960"/>
    <w:rsid w:val="00C804E9"/>
    <w:rsid w:val="00C8114A"/>
    <w:rsid w:val="00C81BF6"/>
    <w:rsid w:val="00C841FD"/>
    <w:rsid w:val="00C85A8A"/>
    <w:rsid w:val="00C87A45"/>
    <w:rsid w:val="00C90ABD"/>
    <w:rsid w:val="00C91382"/>
    <w:rsid w:val="00C91865"/>
    <w:rsid w:val="00C93E0F"/>
    <w:rsid w:val="00CA031B"/>
    <w:rsid w:val="00CA3E1E"/>
    <w:rsid w:val="00CA420C"/>
    <w:rsid w:val="00CA481B"/>
    <w:rsid w:val="00CA53D9"/>
    <w:rsid w:val="00CA53DC"/>
    <w:rsid w:val="00CA6218"/>
    <w:rsid w:val="00CA6E29"/>
    <w:rsid w:val="00CB0715"/>
    <w:rsid w:val="00CB0BD6"/>
    <w:rsid w:val="00CB0CAB"/>
    <w:rsid w:val="00CB1810"/>
    <w:rsid w:val="00CB1885"/>
    <w:rsid w:val="00CB1A12"/>
    <w:rsid w:val="00CB280F"/>
    <w:rsid w:val="00CB2897"/>
    <w:rsid w:val="00CB6561"/>
    <w:rsid w:val="00CB75AF"/>
    <w:rsid w:val="00CB77D0"/>
    <w:rsid w:val="00CB78F9"/>
    <w:rsid w:val="00CC143E"/>
    <w:rsid w:val="00CC20AB"/>
    <w:rsid w:val="00CC21ED"/>
    <w:rsid w:val="00CC38DA"/>
    <w:rsid w:val="00CC49A6"/>
    <w:rsid w:val="00CC511C"/>
    <w:rsid w:val="00CC5798"/>
    <w:rsid w:val="00CC6E92"/>
    <w:rsid w:val="00CD13BD"/>
    <w:rsid w:val="00CD2482"/>
    <w:rsid w:val="00CD2C08"/>
    <w:rsid w:val="00CD3E1E"/>
    <w:rsid w:val="00CD6DC6"/>
    <w:rsid w:val="00CD752C"/>
    <w:rsid w:val="00CD7764"/>
    <w:rsid w:val="00CE00D3"/>
    <w:rsid w:val="00CE10B3"/>
    <w:rsid w:val="00CE129F"/>
    <w:rsid w:val="00CE1822"/>
    <w:rsid w:val="00CE3D77"/>
    <w:rsid w:val="00CE4473"/>
    <w:rsid w:val="00CE47D8"/>
    <w:rsid w:val="00CE4DCA"/>
    <w:rsid w:val="00CE52CB"/>
    <w:rsid w:val="00CE57E3"/>
    <w:rsid w:val="00CE718F"/>
    <w:rsid w:val="00CF2E4B"/>
    <w:rsid w:val="00CF3343"/>
    <w:rsid w:val="00CF3802"/>
    <w:rsid w:val="00CF3C09"/>
    <w:rsid w:val="00CF428B"/>
    <w:rsid w:val="00CF4C7B"/>
    <w:rsid w:val="00CF50EB"/>
    <w:rsid w:val="00CF552E"/>
    <w:rsid w:val="00CF7074"/>
    <w:rsid w:val="00CF74BE"/>
    <w:rsid w:val="00D0160F"/>
    <w:rsid w:val="00D028C8"/>
    <w:rsid w:val="00D039FD"/>
    <w:rsid w:val="00D04337"/>
    <w:rsid w:val="00D05404"/>
    <w:rsid w:val="00D06F4D"/>
    <w:rsid w:val="00D102F8"/>
    <w:rsid w:val="00D105CC"/>
    <w:rsid w:val="00D1072C"/>
    <w:rsid w:val="00D10B5D"/>
    <w:rsid w:val="00D10F3F"/>
    <w:rsid w:val="00D123DA"/>
    <w:rsid w:val="00D13272"/>
    <w:rsid w:val="00D1332C"/>
    <w:rsid w:val="00D14095"/>
    <w:rsid w:val="00D140AC"/>
    <w:rsid w:val="00D178BF"/>
    <w:rsid w:val="00D20066"/>
    <w:rsid w:val="00D206BD"/>
    <w:rsid w:val="00D22581"/>
    <w:rsid w:val="00D22C1A"/>
    <w:rsid w:val="00D23BF9"/>
    <w:rsid w:val="00D24234"/>
    <w:rsid w:val="00D243E6"/>
    <w:rsid w:val="00D257A3"/>
    <w:rsid w:val="00D2616B"/>
    <w:rsid w:val="00D275A6"/>
    <w:rsid w:val="00D30171"/>
    <w:rsid w:val="00D302AA"/>
    <w:rsid w:val="00D30EC3"/>
    <w:rsid w:val="00D31C9A"/>
    <w:rsid w:val="00D327A2"/>
    <w:rsid w:val="00D32BB6"/>
    <w:rsid w:val="00D34051"/>
    <w:rsid w:val="00D3513A"/>
    <w:rsid w:val="00D3621E"/>
    <w:rsid w:val="00D420BF"/>
    <w:rsid w:val="00D43C8E"/>
    <w:rsid w:val="00D4693B"/>
    <w:rsid w:val="00D51D44"/>
    <w:rsid w:val="00D52565"/>
    <w:rsid w:val="00D5267C"/>
    <w:rsid w:val="00D52D7F"/>
    <w:rsid w:val="00D551E6"/>
    <w:rsid w:val="00D565E4"/>
    <w:rsid w:val="00D56765"/>
    <w:rsid w:val="00D56778"/>
    <w:rsid w:val="00D56CF0"/>
    <w:rsid w:val="00D57A64"/>
    <w:rsid w:val="00D62B82"/>
    <w:rsid w:val="00D638AA"/>
    <w:rsid w:val="00D63F3D"/>
    <w:rsid w:val="00D65A71"/>
    <w:rsid w:val="00D65D43"/>
    <w:rsid w:val="00D67A00"/>
    <w:rsid w:val="00D7033F"/>
    <w:rsid w:val="00D70DED"/>
    <w:rsid w:val="00D70F24"/>
    <w:rsid w:val="00D71278"/>
    <w:rsid w:val="00D725E7"/>
    <w:rsid w:val="00D72B1A"/>
    <w:rsid w:val="00D73592"/>
    <w:rsid w:val="00D746B0"/>
    <w:rsid w:val="00D74E37"/>
    <w:rsid w:val="00D76687"/>
    <w:rsid w:val="00D76BF4"/>
    <w:rsid w:val="00D77017"/>
    <w:rsid w:val="00D77651"/>
    <w:rsid w:val="00D82031"/>
    <w:rsid w:val="00D82980"/>
    <w:rsid w:val="00D83CB9"/>
    <w:rsid w:val="00D84D6D"/>
    <w:rsid w:val="00D857C5"/>
    <w:rsid w:val="00D87757"/>
    <w:rsid w:val="00D87EFC"/>
    <w:rsid w:val="00D92374"/>
    <w:rsid w:val="00D923A4"/>
    <w:rsid w:val="00D94E53"/>
    <w:rsid w:val="00D96BA7"/>
    <w:rsid w:val="00D97CAA"/>
    <w:rsid w:val="00DA2BC0"/>
    <w:rsid w:val="00DA3591"/>
    <w:rsid w:val="00DA3ECE"/>
    <w:rsid w:val="00DA41DC"/>
    <w:rsid w:val="00DA5FAF"/>
    <w:rsid w:val="00DA7462"/>
    <w:rsid w:val="00DA7538"/>
    <w:rsid w:val="00DB0B66"/>
    <w:rsid w:val="00DB0B75"/>
    <w:rsid w:val="00DB0D8D"/>
    <w:rsid w:val="00DB154F"/>
    <w:rsid w:val="00DB25FE"/>
    <w:rsid w:val="00DB26DF"/>
    <w:rsid w:val="00DB2729"/>
    <w:rsid w:val="00DB3957"/>
    <w:rsid w:val="00DB58DA"/>
    <w:rsid w:val="00DB5C6F"/>
    <w:rsid w:val="00DB65F7"/>
    <w:rsid w:val="00DB72E5"/>
    <w:rsid w:val="00DB7FCA"/>
    <w:rsid w:val="00DC04BD"/>
    <w:rsid w:val="00DC36FF"/>
    <w:rsid w:val="00DC37CD"/>
    <w:rsid w:val="00DC3806"/>
    <w:rsid w:val="00DC3F8C"/>
    <w:rsid w:val="00DC4F39"/>
    <w:rsid w:val="00DC7977"/>
    <w:rsid w:val="00DD098F"/>
    <w:rsid w:val="00DD2C85"/>
    <w:rsid w:val="00DD401E"/>
    <w:rsid w:val="00DD4633"/>
    <w:rsid w:val="00DD643A"/>
    <w:rsid w:val="00DD6A6D"/>
    <w:rsid w:val="00DD6D5D"/>
    <w:rsid w:val="00DD76CF"/>
    <w:rsid w:val="00DE0DA5"/>
    <w:rsid w:val="00DE1ADD"/>
    <w:rsid w:val="00DE3059"/>
    <w:rsid w:val="00DE4F52"/>
    <w:rsid w:val="00DE534E"/>
    <w:rsid w:val="00DE57D4"/>
    <w:rsid w:val="00DF0534"/>
    <w:rsid w:val="00DF0B7F"/>
    <w:rsid w:val="00DF147A"/>
    <w:rsid w:val="00DF1765"/>
    <w:rsid w:val="00DF422D"/>
    <w:rsid w:val="00DF4997"/>
    <w:rsid w:val="00DF55CD"/>
    <w:rsid w:val="00DF57BA"/>
    <w:rsid w:val="00DF65B6"/>
    <w:rsid w:val="00E0139A"/>
    <w:rsid w:val="00E015B9"/>
    <w:rsid w:val="00E01D34"/>
    <w:rsid w:val="00E02CC5"/>
    <w:rsid w:val="00E055D1"/>
    <w:rsid w:val="00E07090"/>
    <w:rsid w:val="00E076BC"/>
    <w:rsid w:val="00E10364"/>
    <w:rsid w:val="00E10E6A"/>
    <w:rsid w:val="00E11ACB"/>
    <w:rsid w:val="00E14A71"/>
    <w:rsid w:val="00E15F2F"/>
    <w:rsid w:val="00E17116"/>
    <w:rsid w:val="00E17660"/>
    <w:rsid w:val="00E2331F"/>
    <w:rsid w:val="00E2334B"/>
    <w:rsid w:val="00E24150"/>
    <w:rsid w:val="00E247CB"/>
    <w:rsid w:val="00E24E64"/>
    <w:rsid w:val="00E264A9"/>
    <w:rsid w:val="00E26625"/>
    <w:rsid w:val="00E27633"/>
    <w:rsid w:val="00E27FFC"/>
    <w:rsid w:val="00E30725"/>
    <w:rsid w:val="00E31807"/>
    <w:rsid w:val="00E32AA5"/>
    <w:rsid w:val="00E32DB0"/>
    <w:rsid w:val="00E33C8B"/>
    <w:rsid w:val="00E35CD8"/>
    <w:rsid w:val="00E40488"/>
    <w:rsid w:val="00E40529"/>
    <w:rsid w:val="00E41714"/>
    <w:rsid w:val="00E422BF"/>
    <w:rsid w:val="00E42840"/>
    <w:rsid w:val="00E42B88"/>
    <w:rsid w:val="00E436CA"/>
    <w:rsid w:val="00E4421F"/>
    <w:rsid w:val="00E449AA"/>
    <w:rsid w:val="00E45707"/>
    <w:rsid w:val="00E45D1D"/>
    <w:rsid w:val="00E517A0"/>
    <w:rsid w:val="00E51869"/>
    <w:rsid w:val="00E52CCF"/>
    <w:rsid w:val="00E55868"/>
    <w:rsid w:val="00E563F0"/>
    <w:rsid w:val="00E564F3"/>
    <w:rsid w:val="00E56FC6"/>
    <w:rsid w:val="00E57779"/>
    <w:rsid w:val="00E60164"/>
    <w:rsid w:val="00E60667"/>
    <w:rsid w:val="00E62856"/>
    <w:rsid w:val="00E6393E"/>
    <w:rsid w:val="00E643B6"/>
    <w:rsid w:val="00E653CC"/>
    <w:rsid w:val="00E65F9A"/>
    <w:rsid w:val="00E66066"/>
    <w:rsid w:val="00E6661C"/>
    <w:rsid w:val="00E66C33"/>
    <w:rsid w:val="00E70222"/>
    <w:rsid w:val="00E70753"/>
    <w:rsid w:val="00E71B5D"/>
    <w:rsid w:val="00E72633"/>
    <w:rsid w:val="00E72CC1"/>
    <w:rsid w:val="00E72D7F"/>
    <w:rsid w:val="00E75B3B"/>
    <w:rsid w:val="00E75EA0"/>
    <w:rsid w:val="00E77153"/>
    <w:rsid w:val="00E77E2B"/>
    <w:rsid w:val="00E8104F"/>
    <w:rsid w:val="00E823E7"/>
    <w:rsid w:val="00E824B5"/>
    <w:rsid w:val="00E82782"/>
    <w:rsid w:val="00E844EF"/>
    <w:rsid w:val="00E848DC"/>
    <w:rsid w:val="00E85B35"/>
    <w:rsid w:val="00E85C25"/>
    <w:rsid w:val="00E86540"/>
    <w:rsid w:val="00E90126"/>
    <w:rsid w:val="00E90220"/>
    <w:rsid w:val="00E903AE"/>
    <w:rsid w:val="00E923CC"/>
    <w:rsid w:val="00E92DC3"/>
    <w:rsid w:val="00E944A3"/>
    <w:rsid w:val="00E945BE"/>
    <w:rsid w:val="00E94F86"/>
    <w:rsid w:val="00E95D39"/>
    <w:rsid w:val="00E96562"/>
    <w:rsid w:val="00E976C2"/>
    <w:rsid w:val="00EA03BD"/>
    <w:rsid w:val="00EA03CB"/>
    <w:rsid w:val="00EA04CE"/>
    <w:rsid w:val="00EA1632"/>
    <w:rsid w:val="00EA1B47"/>
    <w:rsid w:val="00EA1C13"/>
    <w:rsid w:val="00EA1DB8"/>
    <w:rsid w:val="00EA2A5F"/>
    <w:rsid w:val="00EA5FA9"/>
    <w:rsid w:val="00EB0516"/>
    <w:rsid w:val="00EB366D"/>
    <w:rsid w:val="00EB583D"/>
    <w:rsid w:val="00EB65C3"/>
    <w:rsid w:val="00EB65F9"/>
    <w:rsid w:val="00EB7EBB"/>
    <w:rsid w:val="00EC0DC9"/>
    <w:rsid w:val="00EC0F2C"/>
    <w:rsid w:val="00EC150A"/>
    <w:rsid w:val="00EC1E0F"/>
    <w:rsid w:val="00EC22CE"/>
    <w:rsid w:val="00EC267F"/>
    <w:rsid w:val="00EC44F2"/>
    <w:rsid w:val="00EC45B0"/>
    <w:rsid w:val="00EC46EF"/>
    <w:rsid w:val="00EC6260"/>
    <w:rsid w:val="00EC6D6E"/>
    <w:rsid w:val="00ED17D2"/>
    <w:rsid w:val="00ED1E6F"/>
    <w:rsid w:val="00ED24C4"/>
    <w:rsid w:val="00ED3963"/>
    <w:rsid w:val="00ED632A"/>
    <w:rsid w:val="00ED6D6D"/>
    <w:rsid w:val="00ED7B3B"/>
    <w:rsid w:val="00EE04F6"/>
    <w:rsid w:val="00EE076D"/>
    <w:rsid w:val="00EE0D35"/>
    <w:rsid w:val="00EE2C17"/>
    <w:rsid w:val="00EE31D5"/>
    <w:rsid w:val="00EE3BC3"/>
    <w:rsid w:val="00EE49F1"/>
    <w:rsid w:val="00EF0C48"/>
    <w:rsid w:val="00EF1FEB"/>
    <w:rsid w:val="00EF23DC"/>
    <w:rsid w:val="00EF2656"/>
    <w:rsid w:val="00EF2903"/>
    <w:rsid w:val="00EF77D7"/>
    <w:rsid w:val="00EF7AA9"/>
    <w:rsid w:val="00EF7D85"/>
    <w:rsid w:val="00F00FAB"/>
    <w:rsid w:val="00F015C5"/>
    <w:rsid w:val="00F01DA9"/>
    <w:rsid w:val="00F02726"/>
    <w:rsid w:val="00F04072"/>
    <w:rsid w:val="00F04655"/>
    <w:rsid w:val="00F04A38"/>
    <w:rsid w:val="00F07A10"/>
    <w:rsid w:val="00F10DD3"/>
    <w:rsid w:val="00F1155B"/>
    <w:rsid w:val="00F129D6"/>
    <w:rsid w:val="00F12B62"/>
    <w:rsid w:val="00F20057"/>
    <w:rsid w:val="00F210B9"/>
    <w:rsid w:val="00F2166A"/>
    <w:rsid w:val="00F2167E"/>
    <w:rsid w:val="00F21DD8"/>
    <w:rsid w:val="00F22979"/>
    <w:rsid w:val="00F23E82"/>
    <w:rsid w:val="00F240A9"/>
    <w:rsid w:val="00F24C70"/>
    <w:rsid w:val="00F25F5D"/>
    <w:rsid w:val="00F26108"/>
    <w:rsid w:val="00F27BEF"/>
    <w:rsid w:val="00F30333"/>
    <w:rsid w:val="00F303DC"/>
    <w:rsid w:val="00F3075D"/>
    <w:rsid w:val="00F336F3"/>
    <w:rsid w:val="00F41C83"/>
    <w:rsid w:val="00F41DB7"/>
    <w:rsid w:val="00F42CF0"/>
    <w:rsid w:val="00F42D50"/>
    <w:rsid w:val="00F43836"/>
    <w:rsid w:val="00F44718"/>
    <w:rsid w:val="00F45520"/>
    <w:rsid w:val="00F459F9"/>
    <w:rsid w:val="00F45CA6"/>
    <w:rsid w:val="00F45D43"/>
    <w:rsid w:val="00F4793A"/>
    <w:rsid w:val="00F47A7E"/>
    <w:rsid w:val="00F513F6"/>
    <w:rsid w:val="00F518B5"/>
    <w:rsid w:val="00F529A2"/>
    <w:rsid w:val="00F52E0B"/>
    <w:rsid w:val="00F537E0"/>
    <w:rsid w:val="00F53D20"/>
    <w:rsid w:val="00F53EE6"/>
    <w:rsid w:val="00F5578F"/>
    <w:rsid w:val="00F56AFD"/>
    <w:rsid w:val="00F56CCA"/>
    <w:rsid w:val="00F5766F"/>
    <w:rsid w:val="00F576B5"/>
    <w:rsid w:val="00F602B3"/>
    <w:rsid w:val="00F63153"/>
    <w:rsid w:val="00F63240"/>
    <w:rsid w:val="00F65795"/>
    <w:rsid w:val="00F65CB4"/>
    <w:rsid w:val="00F667BF"/>
    <w:rsid w:val="00F66C46"/>
    <w:rsid w:val="00F71565"/>
    <w:rsid w:val="00F73152"/>
    <w:rsid w:val="00F80F8E"/>
    <w:rsid w:val="00F82708"/>
    <w:rsid w:val="00F852FE"/>
    <w:rsid w:val="00F85C67"/>
    <w:rsid w:val="00F8791F"/>
    <w:rsid w:val="00F9075C"/>
    <w:rsid w:val="00F90E4E"/>
    <w:rsid w:val="00F90EA0"/>
    <w:rsid w:val="00F91393"/>
    <w:rsid w:val="00F91F68"/>
    <w:rsid w:val="00F9287A"/>
    <w:rsid w:val="00F975E1"/>
    <w:rsid w:val="00F97C3E"/>
    <w:rsid w:val="00F97FB6"/>
    <w:rsid w:val="00FA0133"/>
    <w:rsid w:val="00FA0760"/>
    <w:rsid w:val="00FA2823"/>
    <w:rsid w:val="00FA2AD1"/>
    <w:rsid w:val="00FA3201"/>
    <w:rsid w:val="00FA567B"/>
    <w:rsid w:val="00FA5731"/>
    <w:rsid w:val="00FA6611"/>
    <w:rsid w:val="00FA73AA"/>
    <w:rsid w:val="00FA794D"/>
    <w:rsid w:val="00FB00BF"/>
    <w:rsid w:val="00FB0DE3"/>
    <w:rsid w:val="00FB1F4E"/>
    <w:rsid w:val="00FB3588"/>
    <w:rsid w:val="00FB4053"/>
    <w:rsid w:val="00FB544C"/>
    <w:rsid w:val="00FC0159"/>
    <w:rsid w:val="00FC033E"/>
    <w:rsid w:val="00FC4296"/>
    <w:rsid w:val="00FC4F2B"/>
    <w:rsid w:val="00FC6C8B"/>
    <w:rsid w:val="00FC6DBF"/>
    <w:rsid w:val="00FC6E17"/>
    <w:rsid w:val="00FC6EDE"/>
    <w:rsid w:val="00FC74F3"/>
    <w:rsid w:val="00FC776E"/>
    <w:rsid w:val="00FD011C"/>
    <w:rsid w:val="00FD0718"/>
    <w:rsid w:val="00FD1DEA"/>
    <w:rsid w:val="00FD1F44"/>
    <w:rsid w:val="00FD2118"/>
    <w:rsid w:val="00FD34E2"/>
    <w:rsid w:val="00FD3744"/>
    <w:rsid w:val="00FD381E"/>
    <w:rsid w:val="00FD3E09"/>
    <w:rsid w:val="00FD4C61"/>
    <w:rsid w:val="00FD59AA"/>
    <w:rsid w:val="00FD65F5"/>
    <w:rsid w:val="00FD684B"/>
    <w:rsid w:val="00FD6EAA"/>
    <w:rsid w:val="00FE79D7"/>
    <w:rsid w:val="00FE7BF6"/>
    <w:rsid w:val="00FF087A"/>
    <w:rsid w:val="00FF1461"/>
    <w:rsid w:val="00FF1970"/>
    <w:rsid w:val="00FF48A6"/>
    <w:rsid w:val="00FF658D"/>
    <w:rsid w:val="00FFD9EA"/>
    <w:rsid w:val="010362ED"/>
    <w:rsid w:val="01162324"/>
    <w:rsid w:val="015326C8"/>
    <w:rsid w:val="015DEFD8"/>
    <w:rsid w:val="0163C3B0"/>
    <w:rsid w:val="01740588"/>
    <w:rsid w:val="018084EB"/>
    <w:rsid w:val="01A486BE"/>
    <w:rsid w:val="01BD6EFF"/>
    <w:rsid w:val="01C23387"/>
    <w:rsid w:val="01C2C517"/>
    <w:rsid w:val="01EB351B"/>
    <w:rsid w:val="01ED3E5A"/>
    <w:rsid w:val="0217B5C4"/>
    <w:rsid w:val="0219F5E1"/>
    <w:rsid w:val="0222A0E0"/>
    <w:rsid w:val="022BB6E0"/>
    <w:rsid w:val="0239A0AD"/>
    <w:rsid w:val="02495D8A"/>
    <w:rsid w:val="0252E0C9"/>
    <w:rsid w:val="02712730"/>
    <w:rsid w:val="02749F67"/>
    <w:rsid w:val="02B8056E"/>
    <w:rsid w:val="02C830AB"/>
    <w:rsid w:val="02E02261"/>
    <w:rsid w:val="02EF6575"/>
    <w:rsid w:val="03249E06"/>
    <w:rsid w:val="0327236F"/>
    <w:rsid w:val="032830D5"/>
    <w:rsid w:val="03482F03"/>
    <w:rsid w:val="03489988"/>
    <w:rsid w:val="034F4479"/>
    <w:rsid w:val="03B42963"/>
    <w:rsid w:val="03B6F6FF"/>
    <w:rsid w:val="03C2AF6A"/>
    <w:rsid w:val="03C582D9"/>
    <w:rsid w:val="03CD657E"/>
    <w:rsid w:val="03E1D9DB"/>
    <w:rsid w:val="040A8F15"/>
    <w:rsid w:val="0419E076"/>
    <w:rsid w:val="042087A4"/>
    <w:rsid w:val="0421FC3B"/>
    <w:rsid w:val="0433C531"/>
    <w:rsid w:val="0438245A"/>
    <w:rsid w:val="044250C6"/>
    <w:rsid w:val="047BDBB5"/>
    <w:rsid w:val="04AA68D9"/>
    <w:rsid w:val="04B498E7"/>
    <w:rsid w:val="04BC3820"/>
    <w:rsid w:val="04DFC0C4"/>
    <w:rsid w:val="04EC1B18"/>
    <w:rsid w:val="04F9FFB9"/>
    <w:rsid w:val="04FED1EF"/>
    <w:rsid w:val="0510A4AB"/>
    <w:rsid w:val="0511938A"/>
    <w:rsid w:val="052D9EA0"/>
    <w:rsid w:val="05517311"/>
    <w:rsid w:val="05595E58"/>
    <w:rsid w:val="055DDA51"/>
    <w:rsid w:val="0566CB54"/>
    <w:rsid w:val="05864097"/>
    <w:rsid w:val="05B1FBC2"/>
    <w:rsid w:val="05CF45B9"/>
    <w:rsid w:val="05F43622"/>
    <w:rsid w:val="06074895"/>
    <w:rsid w:val="064D5149"/>
    <w:rsid w:val="0656E048"/>
    <w:rsid w:val="06662BB5"/>
    <w:rsid w:val="068DDAD0"/>
    <w:rsid w:val="0692C536"/>
    <w:rsid w:val="06A04B47"/>
    <w:rsid w:val="06CB0BD3"/>
    <w:rsid w:val="06EDB360"/>
    <w:rsid w:val="0723AB63"/>
    <w:rsid w:val="0737AAD4"/>
    <w:rsid w:val="07706807"/>
    <w:rsid w:val="077336E4"/>
    <w:rsid w:val="0782C224"/>
    <w:rsid w:val="07A46502"/>
    <w:rsid w:val="07C404A9"/>
    <w:rsid w:val="07C4249B"/>
    <w:rsid w:val="07CFC60E"/>
    <w:rsid w:val="07D5E34A"/>
    <w:rsid w:val="07F052D2"/>
    <w:rsid w:val="080A118B"/>
    <w:rsid w:val="08316DCC"/>
    <w:rsid w:val="0835BE17"/>
    <w:rsid w:val="08695149"/>
    <w:rsid w:val="0880AAA0"/>
    <w:rsid w:val="08897903"/>
    <w:rsid w:val="08AE4B76"/>
    <w:rsid w:val="08AEF85A"/>
    <w:rsid w:val="08BC1D2A"/>
    <w:rsid w:val="093D7AB5"/>
    <w:rsid w:val="094D663D"/>
    <w:rsid w:val="097E2941"/>
    <w:rsid w:val="0981B67F"/>
    <w:rsid w:val="099391B8"/>
    <w:rsid w:val="09D61BC2"/>
    <w:rsid w:val="09F0206E"/>
    <w:rsid w:val="0A095090"/>
    <w:rsid w:val="0A29DA41"/>
    <w:rsid w:val="0A2C8009"/>
    <w:rsid w:val="0A40AD3C"/>
    <w:rsid w:val="0A4E32CE"/>
    <w:rsid w:val="0A4FB972"/>
    <w:rsid w:val="0A565F8C"/>
    <w:rsid w:val="0A66E452"/>
    <w:rsid w:val="0A77B27F"/>
    <w:rsid w:val="0A82B710"/>
    <w:rsid w:val="0A944D0F"/>
    <w:rsid w:val="0A97BA52"/>
    <w:rsid w:val="0AB0EAC4"/>
    <w:rsid w:val="0ACC1A70"/>
    <w:rsid w:val="0AD35F48"/>
    <w:rsid w:val="0AD55A9A"/>
    <w:rsid w:val="0ADCB839"/>
    <w:rsid w:val="0AF88E73"/>
    <w:rsid w:val="0B1EE4E1"/>
    <w:rsid w:val="0B209917"/>
    <w:rsid w:val="0B5B81F8"/>
    <w:rsid w:val="0B617A3C"/>
    <w:rsid w:val="0B6B0A8C"/>
    <w:rsid w:val="0B79E5B1"/>
    <w:rsid w:val="0B8A671C"/>
    <w:rsid w:val="0B8C06F1"/>
    <w:rsid w:val="0BDB4CA1"/>
    <w:rsid w:val="0C56DBFD"/>
    <w:rsid w:val="0C67795C"/>
    <w:rsid w:val="0C7C89D5"/>
    <w:rsid w:val="0C8DA0E3"/>
    <w:rsid w:val="0C8F90AF"/>
    <w:rsid w:val="0CAB8297"/>
    <w:rsid w:val="0CB2F268"/>
    <w:rsid w:val="0CD09893"/>
    <w:rsid w:val="0CE47207"/>
    <w:rsid w:val="0CEF24F0"/>
    <w:rsid w:val="0D14A987"/>
    <w:rsid w:val="0D3FEAC2"/>
    <w:rsid w:val="0D5768D3"/>
    <w:rsid w:val="0D5BD389"/>
    <w:rsid w:val="0D8A0EC4"/>
    <w:rsid w:val="0D9E690F"/>
    <w:rsid w:val="0DA9CE9F"/>
    <w:rsid w:val="0DAAEC08"/>
    <w:rsid w:val="0DBB83FB"/>
    <w:rsid w:val="0DCEA1A2"/>
    <w:rsid w:val="0E0268A3"/>
    <w:rsid w:val="0E071595"/>
    <w:rsid w:val="0E1DC9D3"/>
    <w:rsid w:val="0E3291F6"/>
    <w:rsid w:val="0E32FFD7"/>
    <w:rsid w:val="0E4AF90E"/>
    <w:rsid w:val="0E624ED4"/>
    <w:rsid w:val="0E9775F2"/>
    <w:rsid w:val="0ED2E779"/>
    <w:rsid w:val="0ED7F837"/>
    <w:rsid w:val="0F381CF2"/>
    <w:rsid w:val="0F4C8C68"/>
    <w:rsid w:val="0F7C991E"/>
    <w:rsid w:val="0F7E1CC2"/>
    <w:rsid w:val="0FA097D9"/>
    <w:rsid w:val="0FA186D2"/>
    <w:rsid w:val="0FB87BB6"/>
    <w:rsid w:val="0FCA7AF4"/>
    <w:rsid w:val="0FE2BD36"/>
    <w:rsid w:val="0FE87B2B"/>
    <w:rsid w:val="0FF1D516"/>
    <w:rsid w:val="1011B233"/>
    <w:rsid w:val="10247650"/>
    <w:rsid w:val="10336069"/>
    <w:rsid w:val="10372D9B"/>
    <w:rsid w:val="1041895D"/>
    <w:rsid w:val="10A65E59"/>
    <w:rsid w:val="10B0E9A8"/>
    <w:rsid w:val="10C6AA92"/>
    <w:rsid w:val="10EA96A2"/>
    <w:rsid w:val="10F4D069"/>
    <w:rsid w:val="10F6A78D"/>
    <w:rsid w:val="1196E233"/>
    <w:rsid w:val="11984188"/>
    <w:rsid w:val="11CDAF0D"/>
    <w:rsid w:val="11DC07EF"/>
    <w:rsid w:val="11FC1A1F"/>
    <w:rsid w:val="1200FC93"/>
    <w:rsid w:val="12205C7F"/>
    <w:rsid w:val="1246839E"/>
    <w:rsid w:val="124AE6B4"/>
    <w:rsid w:val="127E7F45"/>
    <w:rsid w:val="1283FC85"/>
    <w:rsid w:val="129D76CE"/>
    <w:rsid w:val="12C41749"/>
    <w:rsid w:val="12C7571E"/>
    <w:rsid w:val="12C81FDD"/>
    <w:rsid w:val="13411DE6"/>
    <w:rsid w:val="136EC7B6"/>
    <w:rsid w:val="13797A75"/>
    <w:rsid w:val="13E50E2C"/>
    <w:rsid w:val="13F0EF0C"/>
    <w:rsid w:val="13F581AA"/>
    <w:rsid w:val="13FC1FF9"/>
    <w:rsid w:val="1442D906"/>
    <w:rsid w:val="146878F0"/>
    <w:rsid w:val="14A26D76"/>
    <w:rsid w:val="14A79004"/>
    <w:rsid w:val="14B1DEE4"/>
    <w:rsid w:val="14B6DFB2"/>
    <w:rsid w:val="14CB2EB6"/>
    <w:rsid w:val="14D8E2F9"/>
    <w:rsid w:val="14F0CDD3"/>
    <w:rsid w:val="14F963E0"/>
    <w:rsid w:val="151DEDB0"/>
    <w:rsid w:val="1540B15A"/>
    <w:rsid w:val="15563CAC"/>
    <w:rsid w:val="155D52EE"/>
    <w:rsid w:val="155E719B"/>
    <w:rsid w:val="156D089F"/>
    <w:rsid w:val="15973017"/>
    <w:rsid w:val="159E8327"/>
    <w:rsid w:val="15B284B2"/>
    <w:rsid w:val="15C20017"/>
    <w:rsid w:val="15D0F905"/>
    <w:rsid w:val="15D3DB51"/>
    <w:rsid w:val="15DD14DD"/>
    <w:rsid w:val="15E160DB"/>
    <w:rsid w:val="16482426"/>
    <w:rsid w:val="165AD27F"/>
    <w:rsid w:val="1666FF55"/>
    <w:rsid w:val="167192AC"/>
    <w:rsid w:val="16938262"/>
    <w:rsid w:val="16B79569"/>
    <w:rsid w:val="16CE0592"/>
    <w:rsid w:val="16DB3DD7"/>
    <w:rsid w:val="16E22355"/>
    <w:rsid w:val="16F015B4"/>
    <w:rsid w:val="16FA24EF"/>
    <w:rsid w:val="1725C5F1"/>
    <w:rsid w:val="17854039"/>
    <w:rsid w:val="178CCC8A"/>
    <w:rsid w:val="17995349"/>
    <w:rsid w:val="17A6321A"/>
    <w:rsid w:val="17B43B1D"/>
    <w:rsid w:val="17C65FA2"/>
    <w:rsid w:val="17F10F57"/>
    <w:rsid w:val="17F1F2B7"/>
    <w:rsid w:val="17F22F59"/>
    <w:rsid w:val="18151BE7"/>
    <w:rsid w:val="182AEDCF"/>
    <w:rsid w:val="18350A34"/>
    <w:rsid w:val="185A2244"/>
    <w:rsid w:val="185D7875"/>
    <w:rsid w:val="186031A4"/>
    <w:rsid w:val="1870809C"/>
    <w:rsid w:val="187B629A"/>
    <w:rsid w:val="18884F6D"/>
    <w:rsid w:val="189937E7"/>
    <w:rsid w:val="18B3E134"/>
    <w:rsid w:val="18BDB7A8"/>
    <w:rsid w:val="18DF2162"/>
    <w:rsid w:val="18F12A14"/>
    <w:rsid w:val="18F3CD43"/>
    <w:rsid w:val="18F57641"/>
    <w:rsid w:val="190B3408"/>
    <w:rsid w:val="19390E29"/>
    <w:rsid w:val="194AE02A"/>
    <w:rsid w:val="19581BC2"/>
    <w:rsid w:val="1964985D"/>
    <w:rsid w:val="1981CF9D"/>
    <w:rsid w:val="19ABA5E3"/>
    <w:rsid w:val="19C9EC1E"/>
    <w:rsid w:val="19DC2564"/>
    <w:rsid w:val="19DC70AF"/>
    <w:rsid w:val="19E71460"/>
    <w:rsid w:val="1A18A2E3"/>
    <w:rsid w:val="1A25606A"/>
    <w:rsid w:val="1A39FA65"/>
    <w:rsid w:val="1A43618D"/>
    <w:rsid w:val="1A4DEB83"/>
    <w:rsid w:val="1A5731F6"/>
    <w:rsid w:val="1A683D32"/>
    <w:rsid w:val="1A722D10"/>
    <w:rsid w:val="1AC0297F"/>
    <w:rsid w:val="1AE5BD5A"/>
    <w:rsid w:val="1B156A64"/>
    <w:rsid w:val="1B33B6E1"/>
    <w:rsid w:val="1B378E23"/>
    <w:rsid w:val="1B396C98"/>
    <w:rsid w:val="1B5AEF5E"/>
    <w:rsid w:val="1B74D28A"/>
    <w:rsid w:val="1B8DCA4F"/>
    <w:rsid w:val="1B92433F"/>
    <w:rsid w:val="1BC5A86B"/>
    <w:rsid w:val="1BCF80E7"/>
    <w:rsid w:val="1BD55CE9"/>
    <w:rsid w:val="1BE9480B"/>
    <w:rsid w:val="1C311C65"/>
    <w:rsid w:val="1C312EEF"/>
    <w:rsid w:val="1C370C28"/>
    <w:rsid w:val="1C5A484A"/>
    <w:rsid w:val="1C678642"/>
    <w:rsid w:val="1CBD2D23"/>
    <w:rsid w:val="1CD99A27"/>
    <w:rsid w:val="1CFC442E"/>
    <w:rsid w:val="1D140485"/>
    <w:rsid w:val="1D348E93"/>
    <w:rsid w:val="1D50287A"/>
    <w:rsid w:val="1D55C41D"/>
    <w:rsid w:val="1D718CCB"/>
    <w:rsid w:val="1D7BDF98"/>
    <w:rsid w:val="1D8AF0E1"/>
    <w:rsid w:val="1D947068"/>
    <w:rsid w:val="1D9D05E7"/>
    <w:rsid w:val="1DA3B840"/>
    <w:rsid w:val="1DAEEF19"/>
    <w:rsid w:val="1DCC121B"/>
    <w:rsid w:val="1DCD71C5"/>
    <w:rsid w:val="1DCEED3C"/>
    <w:rsid w:val="1DD7BCE7"/>
    <w:rsid w:val="1E023B04"/>
    <w:rsid w:val="1E02870B"/>
    <w:rsid w:val="1E39A295"/>
    <w:rsid w:val="1E3D2E85"/>
    <w:rsid w:val="1E479660"/>
    <w:rsid w:val="1E514F9B"/>
    <w:rsid w:val="1E5C3342"/>
    <w:rsid w:val="1E65BF89"/>
    <w:rsid w:val="1E82F0CA"/>
    <w:rsid w:val="1E8E4070"/>
    <w:rsid w:val="1E9B2641"/>
    <w:rsid w:val="1EA5E5D8"/>
    <w:rsid w:val="1EAA4735"/>
    <w:rsid w:val="1ED38ABB"/>
    <w:rsid w:val="1ED47CC7"/>
    <w:rsid w:val="1F1C603B"/>
    <w:rsid w:val="1F1CFE1E"/>
    <w:rsid w:val="1F24EE2D"/>
    <w:rsid w:val="1F36ECF1"/>
    <w:rsid w:val="1F4CA770"/>
    <w:rsid w:val="1F798D03"/>
    <w:rsid w:val="1F9A43CC"/>
    <w:rsid w:val="1FA22AC1"/>
    <w:rsid w:val="1FB6DC07"/>
    <w:rsid w:val="1FCEFCBC"/>
    <w:rsid w:val="1FE96C87"/>
    <w:rsid w:val="200A93FB"/>
    <w:rsid w:val="20223AEC"/>
    <w:rsid w:val="203E0169"/>
    <w:rsid w:val="207D2A4C"/>
    <w:rsid w:val="20B2B6AD"/>
    <w:rsid w:val="20D77FEF"/>
    <w:rsid w:val="20E52628"/>
    <w:rsid w:val="20F1E0D6"/>
    <w:rsid w:val="21078308"/>
    <w:rsid w:val="212F749C"/>
    <w:rsid w:val="213A3417"/>
    <w:rsid w:val="2167AC40"/>
    <w:rsid w:val="217C94FE"/>
    <w:rsid w:val="21AC411E"/>
    <w:rsid w:val="21C7AB27"/>
    <w:rsid w:val="21D1A389"/>
    <w:rsid w:val="21D45E13"/>
    <w:rsid w:val="21DA8F78"/>
    <w:rsid w:val="21E5CDE8"/>
    <w:rsid w:val="22269BE3"/>
    <w:rsid w:val="225606D7"/>
    <w:rsid w:val="225D51B9"/>
    <w:rsid w:val="2273AB98"/>
    <w:rsid w:val="228E57A8"/>
    <w:rsid w:val="22A36400"/>
    <w:rsid w:val="22C389FE"/>
    <w:rsid w:val="22E9E042"/>
    <w:rsid w:val="22F2CB60"/>
    <w:rsid w:val="23047EE4"/>
    <w:rsid w:val="2310B4D3"/>
    <w:rsid w:val="2325BEC2"/>
    <w:rsid w:val="23344419"/>
    <w:rsid w:val="2335641F"/>
    <w:rsid w:val="23371104"/>
    <w:rsid w:val="234814F7"/>
    <w:rsid w:val="234C4BF4"/>
    <w:rsid w:val="23666157"/>
    <w:rsid w:val="236C657D"/>
    <w:rsid w:val="238557AA"/>
    <w:rsid w:val="23890C97"/>
    <w:rsid w:val="23AA7C7F"/>
    <w:rsid w:val="23B860FB"/>
    <w:rsid w:val="23C7C079"/>
    <w:rsid w:val="23CB7AC3"/>
    <w:rsid w:val="23DB0ADB"/>
    <w:rsid w:val="240DE603"/>
    <w:rsid w:val="24327AF1"/>
    <w:rsid w:val="24502046"/>
    <w:rsid w:val="245597C2"/>
    <w:rsid w:val="245ACE89"/>
    <w:rsid w:val="24A325A7"/>
    <w:rsid w:val="24AD98CB"/>
    <w:rsid w:val="24AD999A"/>
    <w:rsid w:val="24AE9998"/>
    <w:rsid w:val="24C44450"/>
    <w:rsid w:val="24E91DB3"/>
    <w:rsid w:val="24FB82DF"/>
    <w:rsid w:val="253F4E3D"/>
    <w:rsid w:val="25480717"/>
    <w:rsid w:val="2549FD54"/>
    <w:rsid w:val="25AC1578"/>
    <w:rsid w:val="25C6DDD9"/>
    <w:rsid w:val="25CEBDC0"/>
    <w:rsid w:val="25DC1D05"/>
    <w:rsid w:val="25E11311"/>
    <w:rsid w:val="25F182A4"/>
    <w:rsid w:val="25F5046A"/>
    <w:rsid w:val="260DB6B1"/>
    <w:rsid w:val="263DBA43"/>
    <w:rsid w:val="26704105"/>
    <w:rsid w:val="2685BCFA"/>
    <w:rsid w:val="26901EA5"/>
    <w:rsid w:val="26AF577A"/>
    <w:rsid w:val="26DB809B"/>
    <w:rsid w:val="26EF904C"/>
    <w:rsid w:val="270BE198"/>
    <w:rsid w:val="271A84DF"/>
    <w:rsid w:val="27280EF0"/>
    <w:rsid w:val="2754A993"/>
    <w:rsid w:val="27648740"/>
    <w:rsid w:val="278F0F0D"/>
    <w:rsid w:val="279342F4"/>
    <w:rsid w:val="27AF2BFD"/>
    <w:rsid w:val="27BC95DD"/>
    <w:rsid w:val="27C9C08D"/>
    <w:rsid w:val="27CFA0CC"/>
    <w:rsid w:val="27E240D0"/>
    <w:rsid w:val="280F3CC1"/>
    <w:rsid w:val="28620447"/>
    <w:rsid w:val="28641739"/>
    <w:rsid w:val="2869AE62"/>
    <w:rsid w:val="28C85469"/>
    <w:rsid w:val="28F1145A"/>
    <w:rsid w:val="291A8C76"/>
    <w:rsid w:val="2926333C"/>
    <w:rsid w:val="292E00F5"/>
    <w:rsid w:val="2932E814"/>
    <w:rsid w:val="2946FAC8"/>
    <w:rsid w:val="294BC94C"/>
    <w:rsid w:val="296459AA"/>
    <w:rsid w:val="296CD99A"/>
    <w:rsid w:val="296D86DB"/>
    <w:rsid w:val="2986ACD1"/>
    <w:rsid w:val="29A0A43F"/>
    <w:rsid w:val="29D7B23E"/>
    <w:rsid w:val="29E4D5C5"/>
    <w:rsid w:val="29EC4B16"/>
    <w:rsid w:val="2A01C990"/>
    <w:rsid w:val="2A0976BE"/>
    <w:rsid w:val="2A0F0C71"/>
    <w:rsid w:val="2A1859FC"/>
    <w:rsid w:val="2A3DE564"/>
    <w:rsid w:val="2A5CE6C1"/>
    <w:rsid w:val="2A7B2421"/>
    <w:rsid w:val="2A83571D"/>
    <w:rsid w:val="2A950DE8"/>
    <w:rsid w:val="2AC893FD"/>
    <w:rsid w:val="2ACCEE46"/>
    <w:rsid w:val="2AEF6BCD"/>
    <w:rsid w:val="2B0E958C"/>
    <w:rsid w:val="2B1DA5E5"/>
    <w:rsid w:val="2B2E30AC"/>
    <w:rsid w:val="2B561698"/>
    <w:rsid w:val="2B59CEEE"/>
    <w:rsid w:val="2B67E1EE"/>
    <w:rsid w:val="2B7F7826"/>
    <w:rsid w:val="2B858BAE"/>
    <w:rsid w:val="2BA96476"/>
    <w:rsid w:val="2BC3D1C4"/>
    <w:rsid w:val="2BDA3000"/>
    <w:rsid w:val="2BE53AAB"/>
    <w:rsid w:val="2BF1C059"/>
    <w:rsid w:val="2C0177CC"/>
    <w:rsid w:val="2C0AE8AD"/>
    <w:rsid w:val="2C102194"/>
    <w:rsid w:val="2C29051E"/>
    <w:rsid w:val="2C2E66EF"/>
    <w:rsid w:val="2C355EF2"/>
    <w:rsid w:val="2C446432"/>
    <w:rsid w:val="2C5D732D"/>
    <w:rsid w:val="2C8108AA"/>
    <w:rsid w:val="2C94AD6D"/>
    <w:rsid w:val="2CA4F9F5"/>
    <w:rsid w:val="2CACCEF3"/>
    <w:rsid w:val="2CB84571"/>
    <w:rsid w:val="2D090A94"/>
    <w:rsid w:val="2D2152C5"/>
    <w:rsid w:val="2D22D38C"/>
    <w:rsid w:val="2D2E0BF6"/>
    <w:rsid w:val="2D305CD9"/>
    <w:rsid w:val="2D79149D"/>
    <w:rsid w:val="2D914200"/>
    <w:rsid w:val="2D9A9863"/>
    <w:rsid w:val="2DACBF76"/>
    <w:rsid w:val="2DB8ACAF"/>
    <w:rsid w:val="2DBB166E"/>
    <w:rsid w:val="2DC0EEE5"/>
    <w:rsid w:val="2DCE205B"/>
    <w:rsid w:val="2E0564C5"/>
    <w:rsid w:val="2E24E119"/>
    <w:rsid w:val="2E30126A"/>
    <w:rsid w:val="2E32E3C1"/>
    <w:rsid w:val="2E8443A7"/>
    <w:rsid w:val="2E988974"/>
    <w:rsid w:val="2F211172"/>
    <w:rsid w:val="2F267E8E"/>
    <w:rsid w:val="2F2CC980"/>
    <w:rsid w:val="2F2E547D"/>
    <w:rsid w:val="2F3E6326"/>
    <w:rsid w:val="2F5BA44D"/>
    <w:rsid w:val="2F7CE365"/>
    <w:rsid w:val="2F7E731F"/>
    <w:rsid w:val="2F9A6EDC"/>
    <w:rsid w:val="2FDEC56B"/>
    <w:rsid w:val="301EE243"/>
    <w:rsid w:val="304C96E3"/>
    <w:rsid w:val="306361E9"/>
    <w:rsid w:val="3092456E"/>
    <w:rsid w:val="30ADEDDD"/>
    <w:rsid w:val="30BB1DE4"/>
    <w:rsid w:val="30DBD968"/>
    <w:rsid w:val="30E7DA89"/>
    <w:rsid w:val="30FA385A"/>
    <w:rsid w:val="312EEC75"/>
    <w:rsid w:val="3131C85F"/>
    <w:rsid w:val="3140431A"/>
    <w:rsid w:val="3170D63C"/>
    <w:rsid w:val="317857C4"/>
    <w:rsid w:val="3191BA7D"/>
    <w:rsid w:val="3198ADD6"/>
    <w:rsid w:val="31AC8208"/>
    <w:rsid w:val="31BCEB84"/>
    <w:rsid w:val="31C376DC"/>
    <w:rsid w:val="31CFCD38"/>
    <w:rsid w:val="31E595BC"/>
    <w:rsid w:val="31F1EF81"/>
    <w:rsid w:val="31FD2AB1"/>
    <w:rsid w:val="3214C4A3"/>
    <w:rsid w:val="321E2A32"/>
    <w:rsid w:val="3241414D"/>
    <w:rsid w:val="324BB135"/>
    <w:rsid w:val="32647D3A"/>
    <w:rsid w:val="3292F2F5"/>
    <w:rsid w:val="32B3D139"/>
    <w:rsid w:val="32CA8C98"/>
    <w:rsid w:val="32E401C1"/>
    <w:rsid w:val="3328EB0D"/>
    <w:rsid w:val="33419154"/>
    <w:rsid w:val="338B3DAC"/>
    <w:rsid w:val="33C3C42F"/>
    <w:rsid w:val="33DF9BAC"/>
    <w:rsid w:val="34021EE9"/>
    <w:rsid w:val="34473857"/>
    <w:rsid w:val="34821E2E"/>
    <w:rsid w:val="3489AE2D"/>
    <w:rsid w:val="348FC4DF"/>
    <w:rsid w:val="34961E05"/>
    <w:rsid w:val="349D418B"/>
    <w:rsid w:val="349F70E3"/>
    <w:rsid w:val="34CD522C"/>
    <w:rsid w:val="35286443"/>
    <w:rsid w:val="358B1C3C"/>
    <w:rsid w:val="35E1E13B"/>
    <w:rsid w:val="35E4FAE2"/>
    <w:rsid w:val="360C41D4"/>
    <w:rsid w:val="361427E8"/>
    <w:rsid w:val="361AB3E3"/>
    <w:rsid w:val="362CC07B"/>
    <w:rsid w:val="362FF248"/>
    <w:rsid w:val="365673CE"/>
    <w:rsid w:val="36A6C033"/>
    <w:rsid w:val="36A96739"/>
    <w:rsid w:val="36B564D8"/>
    <w:rsid w:val="36C548D4"/>
    <w:rsid w:val="36D3E48A"/>
    <w:rsid w:val="36E47236"/>
    <w:rsid w:val="36E62842"/>
    <w:rsid w:val="36FC6EF6"/>
    <w:rsid w:val="371DB823"/>
    <w:rsid w:val="374EB0D8"/>
    <w:rsid w:val="37676CDD"/>
    <w:rsid w:val="3776390C"/>
    <w:rsid w:val="37D66CA3"/>
    <w:rsid w:val="38170CA2"/>
    <w:rsid w:val="383C0492"/>
    <w:rsid w:val="3880859B"/>
    <w:rsid w:val="3884EAD4"/>
    <w:rsid w:val="38870B75"/>
    <w:rsid w:val="38B0E368"/>
    <w:rsid w:val="38EFA194"/>
    <w:rsid w:val="38FDAE41"/>
    <w:rsid w:val="39343BFD"/>
    <w:rsid w:val="3960C964"/>
    <w:rsid w:val="3960D188"/>
    <w:rsid w:val="397035DB"/>
    <w:rsid w:val="39DA7333"/>
    <w:rsid w:val="39F4C84D"/>
    <w:rsid w:val="3A2AD078"/>
    <w:rsid w:val="3A3DAFA4"/>
    <w:rsid w:val="3A413DC3"/>
    <w:rsid w:val="3A891051"/>
    <w:rsid w:val="3AB86F9D"/>
    <w:rsid w:val="3ABD67CD"/>
    <w:rsid w:val="3ADCF83E"/>
    <w:rsid w:val="3B15CA1B"/>
    <w:rsid w:val="3B16DF9C"/>
    <w:rsid w:val="3B3AB270"/>
    <w:rsid w:val="3B40D85C"/>
    <w:rsid w:val="3B4C1674"/>
    <w:rsid w:val="3B4CFB5F"/>
    <w:rsid w:val="3B73FACD"/>
    <w:rsid w:val="3B7DB434"/>
    <w:rsid w:val="3B84DECD"/>
    <w:rsid w:val="3B8951E9"/>
    <w:rsid w:val="3BAF7C9B"/>
    <w:rsid w:val="3BDA15F5"/>
    <w:rsid w:val="3BEBBA56"/>
    <w:rsid w:val="3BF52F99"/>
    <w:rsid w:val="3BF98274"/>
    <w:rsid w:val="3BFF7CF4"/>
    <w:rsid w:val="3C47CECF"/>
    <w:rsid w:val="3C64A155"/>
    <w:rsid w:val="3C792AD0"/>
    <w:rsid w:val="3C955B78"/>
    <w:rsid w:val="3CAFA7FA"/>
    <w:rsid w:val="3CB3C3A9"/>
    <w:rsid w:val="3CB7B974"/>
    <w:rsid w:val="3CB8E91E"/>
    <w:rsid w:val="3CF3DCE3"/>
    <w:rsid w:val="3D4366D9"/>
    <w:rsid w:val="3D439C1C"/>
    <w:rsid w:val="3D49A416"/>
    <w:rsid w:val="3D4C04EF"/>
    <w:rsid w:val="3DCC7A9C"/>
    <w:rsid w:val="3DE5C719"/>
    <w:rsid w:val="3DF25F5E"/>
    <w:rsid w:val="3DF483B4"/>
    <w:rsid w:val="3DF9D2CD"/>
    <w:rsid w:val="3E340A21"/>
    <w:rsid w:val="3E660305"/>
    <w:rsid w:val="3E67B00E"/>
    <w:rsid w:val="3E765715"/>
    <w:rsid w:val="3E8C8D64"/>
    <w:rsid w:val="3EBCB981"/>
    <w:rsid w:val="3EC502CF"/>
    <w:rsid w:val="3ECBB757"/>
    <w:rsid w:val="3EE8AC3C"/>
    <w:rsid w:val="3EED618B"/>
    <w:rsid w:val="3EF15A49"/>
    <w:rsid w:val="3EF7540B"/>
    <w:rsid w:val="3F17A832"/>
    <w:rsid w:val="3F254471"/>
    <w:rsid w:val="3F33BCAC"/>
    <w:rsid w:val="3F46176C"/>
    <w:rsid w:val="3F531792"/>
    <w:rsid w:val="3F6C26F5"/>
    <w:rsid w:val="3F82AD79"/>
    <w:rsid w:val="3FB6947F"/>
    <w:rsid w:val="3FFAAF8D"/>
    <w:rsid w:val="402134FD"/>
    <w:rsid w:val="40225AB6"/>
    <w:rsid w:val="40288B0C"/>
    <w:rsid w:val="4035C849"/>
    <w:rsid w:val="405A9A80"/>
    <w:rsid w:val="408B0E33"/>
    <w:rsid w:val="40A10A80"/>
    <w:rsid w:val="40B0AF96"/>
    <w:rsid w:val="40CB777E"/>
    <w:rsid w:val="410EF7FA"/>
    <w:rsid w:val="411E8D77"/>
    <w:rsid w:val="41869054"/>
    <w:rsid w:val="41C4516C"/>
    <w:rsid w:val="41C7BBA3"/>
    <w:rsid w:val="41E66C57"/>
    <w:rsid w:val="41FD160B"/>
    <w:rsid w:val="421A1789"/>
    <w:rsid w:val="42202936"/>
    <w:rsid w:val="4236CD47"/>
    <w:rsid w:val="423ACFD4"/>
    <w:rsid w:val="426560A5"/>
    <w:rsid w:val="42736909"/>
    <w:rsid w:val="429B8D83"/>
    <w:rsid w:val="42A7139C"/>
    <w:rsid w:val="42C1C504"/>
    <w:rsid w:val="42C4AB2A"/>
    <w:rsid w:val="42CAFC89"/>
    <w:rsid w:val="433FA088"/>
    <w:rsid w:val="4347B1E9"/>
    <w:rsid w:val="434F2638"/>
    <w:rsid w:val="436B5A5C"/>
    <w:rsid w:val="43723C7A"/>
    <w:rsid w:val="438DC7CC"/>
    <w:rsid w:val="43991D36"/>
    <w:rsid w:val="43BCBF88"/>
    <w:rsid w:val="43C21AC8"/>
    <w:rsid w:val="43E4BDC0"/>
    <w:rsid w:val="43FFA2AB"/>
    <w:rsid w:val="4409DD55"/>
    <w:rsid w:val="4412AE85"/>
    <w:rsid w:val="445AB4F5"/>
    <w:rsid w:val="4466E1B5"/>
    <w:rsid w:val="448600E2"/>
    <w:rsid w:val="44B5826D"/>
    <w:rsid w:val="44B75729"/>
    <w:rsid w:val="44F45EED"/>
    <w:rsid w:val="44F9DE89"/>
    <w:rsid w:val="44FB3C11"/>
    <w:rsid w:val="45260734"/>
    <w:rsid w:val="45342D2A"/>
    <w:rsid w:val="4536639C"/>
    <w:rsid w:val="4536DDD0"/>
    <w:rsid w:val="45610BDF"/>
    <w:rsid w:val="458A05B4"/>
    <w:rsid w:val="45BB38C1"/>
    <w:rsid w:val="45E44310"/>
    <w:rsid w:val="45EC6932"/>
    <w:rsid w:val="462B9E82"/>
    <w:rsid w:val="4630CE28"/>
    <w:rsid w:val="463214B6"/>
    <w:rsid w:val="4639E352"/>
    <w:rsid w:val="465190A0"/>
    <w:rsid w:val="467F2F83"/>
    <w:rsid w:val="46AAF60C"/>
    <w:rsid w:val="46C482FC"/>
    <w:rsid w:val="47041158"/>
    <w:rsid w:val="4726D841"/>
    <w:rsid w:val="47282DAA"/>
    <w:rsid w:val="4731F422"/>
    <w:rsid w:val="473B76BE"/>
    <w:rsid w:val="47854483"/>
    <w:rsid w:val="4787013D"/>
    <w:rsid w:val="47901C62"/>
    <w:rsid w:val="47BB2EA0"/>
    <w:rsid w:val="47D5899B"/>
    <w:rsid w:val="482D9477"/>
    <w:rsid w:val="48589B3F"/>
    <w:rsid w:val="487BFBD9"/>
    <w:rsid w:val="48895F35"/>
    <w:rsid w:val="488AE096"/>
    <w:rsid w:val="4893F4EE"/>
    <w:rsid w:val="48AD3221"/>
    <w:rsid w:val="48C8FB3A"/>
    <w:rsid w:val="48DBA3BC"/>
    <w:rsid w:val="48ED81E0"/>
    <w:rsid w:val="48F2B8EA"/>
    <w:rsid w:val="49350140"/>
    <w:rsid w:val="495DE7F4"/>
    <w:rsid w:val="49691C1F"/>
    <w:rsid w:val="496A0E69"/>
    <w:rsid w:val="4982CD0A"/>
    <w:rsid w:val="49B557CA"/>
    <w:rsid w:val="49CF5833"/>
    <w:rsid w:val="49D3856F"/>
    <w:rsid w:val="4A246B45"/>
    <w:rsid w:val="4A4F372F"/>
    <w:rsid w:val="4A6D24EE"/>
    <w:rsid w:val="4A88F682"/>
    <w:rsid w:val="4A9B50D0"/>
    <w:rsid w:val="4AA11F12"/>
    <w:rsid w:val="4AB1BCBD"/>
    <w:rsid w:val="4ABB1423"/>
    <w:rsid w:val="4ADE722F"/>
    <w:rsid w:val="4AE51F17"/>
    <w:rsid w:val="4AF24FD1"/>
    <w:rsid w:val="4AFF674E"/>
    <w:rsid w:val="4B134ABC"/>
    <w:rsid w:val="4B677B14"/>
    <w:rsid w:val="4BA2C122"/>
    <w:rsid w:val="4BAEAF57"/>
    <w:rsid w:val="4BC2188B"/>
    <w:rsid w:val="4BC3431B"/>
    <w:rsid w:val="4BCA10F7"/>
    <w:rsid w:val="4BD98AC3"/>
    <w:rsid w:val="4BE9BFDE"/>
    <w:rsid w:val="4C0A6877"/>
    <w:rsid w:val="4C54DDBE"/>
    <w:rsid w:val="4CB2CF5F"/>
    <w:rsid w:val="4CBD6D2A"/>
    <w:rsid w:val="4CEC8C85"/>
    <w:rsid w:val="4CF14988"/>
    <w:rsid w:val="4CF47574"/>
    <w:rsid w:val="4CFAC253"/>
    <w:rsid w:val="4D0382F0"/>
    <w:rsid w:val="4D420D92"/>
    <w:rsid w:val="4D5F25DD"/>
    <w:rsid w:val="4D736532"/>
    <w:rsid w:val="4D8CC518"/>
    <w:rsid w:val="4D8E3A3C"/>
    <w:rsid w:val="4DB5D629"/>
    <w:rsid w:val="4DCFB078"/>
    <w:rsid w:val="4DDCFBA5"/>
    <w:rsid w:val="4DDDA2DA"/>
    <w:rsid w:val="4DF62FC3"/>
    <w:rsid w:val="4E2191FB"/>
    <w:rsid w:val="4E57B0F0"/>
    <w:rsid w:val="4E5F420F"/>
    <w:rsid w:val="4E6DF6EC"/>
    <w:rsid w:val="4E7AEC23"/>
    <w:rsid w:val="4E7B52E5"/>
    <w:rsid w:val="4E8C5703"/>
    <w:rsid w:val="4E9D63EE"/>
    <w:rsid w:val="4EA1B94E"/>
    <w:rsid w:val="4EE7EF50"/>
    <w:rsid w:val="4EF86CAA"/>
    <w:rsid w:val="4F00D447"/>
    <w:rsid w:val="4F1E01B2"/>
    <w:rsid w:val="4F1F76ED"/>
    <w:rsid w:val="4F3E52B7"/>
    <w:rsid w:val="4F46C482"/>
    <w:rsid w:val="4F4915FA"/>
    <w:rsid w:val="4F640A77"/>
    <w:rsid w:val="4F71E58D"/>
    <w:rsid w:val="4F7ED2AF"/>
    <w:rsid w:val="4F8410AB"/>
    <w:rsid w:val="4FB38C1A"/>
    <w:rsid w:val="4FCED1AF"/>
    <w:rsid w:val="4FF8C13E"/>
    <w:rsid w:val="500E5F48"/>
    <w:rsid w:val="504BA4E8"/>
    <w:rsid w:val="5069EFA7"/>
    <w:rsid w:val="507B6CA7"/>
    <w:rsid w:val="50856DCB"/>
    <w:rsid w:val="5089F0FC"/>
    <w:rsid w:val="508AA0DB"/>
    <w:rsid w:val="5094223D"/>
    <w:rsid w:val="50A2CBB7"/>
    <w:rsid w:val="50B8C728"/>
    <w:rsid w:val="50EDFBE9"/>
    <w:rsid w:val="513EF09B"/>
    <w:rsid w:val="51763A36"/>
    <w:rsid w:val="517C8028"/>
    <w:rsid w:val="5183BD1C"/>
    <w:rsid w:val="5195BA87"/>
    <w:rsid w:val="519E405D"/>
    <w:rsid w:val="51A33278"/>
    <w:rsid w:val="51E79BE7"/>
    <w:rsid w:val="51EA6DB1"/>
    <w:rsid w:val="520A8490"/>
    <w:rsid w:val="5235A3C3"/>
    <w:rsid w:val="52751305"/>
    <w:rsid w:val="527A1316"/>
    <w:rsid w:val="528FCBC4"/>
    <w:rsid w:val="52BA7423"/>
    <w:rsid w:val="52E21A58"/>
    <w:rsid w:val="531A7F4B"/>
    <w:rsid w:val="53415D73"/>
    <w:rsid w:val="53512E87"/>
    <w:rsid w:val="5351E6B2"/>
    <w:rsid w:val="537B1455"/>
    <w:rsid w:val="5380F3D1"/>
    <w:rsid w:val="53A22169"/>
    <w:rsid w:val="53A52B70"/>
    <w:rsid w:val="53A90BFD"/>
    <w:rsid w:val="53A9943C"/>
    <w:rsid w:val="53C17E1F"/>
    <w:rsid w:val="53EC98CC"/>
    <w:rsid w:val="53F09868"/>
    <w:rsid w:val="53FA9FFC"/>
    <w:rsid w:val="54170B60"/>
    <w:rsid w:val="541C44B2"/>
    <w:rsid w:val="5434CB40"/>
    <w:rsid w:val="5444EBD0"/>
    <w:rsid w:val="5448D700"/>
    <w:rsid w:val="54716689"/>
    <w:rsid w:val="5492BA64"/>
    <w:rsid w:val="54AA2EDA"/>
    <w:rsid w:val="54B48F8B"/>
    <w:rsid w:val="54B4A2BB"/>
    <w:rsid w:val="54B6B2FF"/>
    <w:rsid w:val="54E7FCB0"/>
    <w:rsid w:val="54E8CAAF"/>
    <w:rsid w:val="54F09E0D"/>
    <w:rsid w:val="54FDEF9F"/>
    <w:rsid w:val="5529E41D"/>
    <w:rsid w:val="5561B124"/>
    <w:rsid w:val="556C2814"/>
    <w:rsid w:val="55717966"/>
    <w:rsid w:val="5573B16A"/>
    <w:rsid w:val="55873E3C"/>
    <w:rsid w:val="558EE88B"/>
    <w:rsid w:val="55BEE007"/>
    <w:rsid w:val="55E9D967"/>
    <w:rsid w:val="55EF2AE4"/>
    <w:rsid w:val="55F14B48"/>
    <w:rsid w:val="55F5D868"/>
    <w:rsid w:val="561D7F57"/>
    <w:rsid w:val="5629F951"/>
    <w:rsid w:val="56452D6B"/>
    <w:rsid w:val="564B2A6F"/>
    <w:rsid w:val="565F796D"/>
    <w:rsid w:val="5675E49A"/>
    <w:rsid w:val="567CF970"/>
    <w:rsid w:val="569A950D"/>
    <w:rsid w:val="569AD6E9"/>
    <w:rsid w:val="56A98B5F"/>
    <w:rsid w:val="56B7D3BF"/>
    <w:rsid w:val="56D0F059"/>
    <w:rsid w:val="56D8D001"/>
    <w:rsid w:val="56E17FC5"/>
    <w:rsid w:val="56E25DE8"/>
    <w:rsid w:val="56EE10D2"/>
    <w:rsid w:val="56FD14D1"/>
    <w:rsid w:val="573054F4"/>
    <w:rsid w:val="577E9E82"/>
    <w:rsid w:val="57872695"/>
    <w:rsid w:val="57CE9359"/>
    <w:rsid w:val="584C1D37"/>
    <w:rsid w:val="5856ABAD"/>
    <w:rsid w:val="58573E17"/>
    <w:rsid w:val="58BAD8FE"/>
    <w:rsid w:val="58D3F2C6"/>
    <w:rsid w:val="58E41666"/>
    <w:rsid w:val="58E52592"/>
    <w:rsid w:val="58FA5736"/>
    <w:rsid w:val="58FF4722"/>
    <w:rsid w:val="5901F1E8"/>
    <w:rsid w:val="59229149"/>
    <w:rsid w:val="5947939B"/>
    <w:rsid w:val="5956F75C"/>
    <w:rsid w:val="596D123B"/>
    <w:rsid w:val="5987102C"/>
    <w:rsid w:val="5987201A"/>
    <w:rsid w:val="59D4B70B"/>
    <w:rsid w:val="59D8EA13"/>
    <w:rsid w:val="59D98A05"/>
    <w:rsid w:val="59DF8718"/>
    <w:rsid w:val="59E257DF"/>
    <w:rsid w:val="59E50778"/>
    <w:rsid w:val="5A0D2E32"/>
    <w:rsid w:val="5A1C0975"/>
    <w:rsid w:val="5A1D1FB1"/>
    <w:rsid w:val="5A57044C"/>
    <w:rsid w:val="5A6B779E"/>
    <w:rsid w:val="5A7B6F8B"/>
    <w:rsid w:val="5A863DAC"/>
    <w:rsid w:val="5A93214A"/>
    <w:rsid w:val="5A948BA6"/>
    <w:rsid w:val="5A953832"/>
    <w:rsid w:val="5AADEDA1"/>
    <w:rsid w:val="5AC30C7A"/>
    <w:rsid w:val="5B062AEE"/>
    <w:rsid w:val="5B066D54"/>
    <w:rsid w:val="5B5A5DA4"/>
    <w:rsid w:val="5B5D025F"/>
    <w:rsid w:val="5B6F6DB2"/>
    <w:rsid w:val="5B816A4E"/>
    <w:rsid w:val="5BCA50EA"/>
    <w:rsid w:val="5BE1F2DD"/>
    <w:rsid w:val="5BE8AB62"/>
    <w:rsid w:val="5BF8D547"/>
    <w:rsid w:val="5C148EB1"/>
    <w:rsid w:val="5C589C1F"/>
    <w:rsid w:val="5C760E84"/>
    <w:rsid w:val="5C91EDDF"/>
    <w:rsid w:val="5C97DD7E"/>
    <w:rsid w:val="5C9A906E"/>
    <w:rsid w:val="5CEDBF5A"/>
    <w:rsid w:val="5CF654CC"/>
    <w:rsid w:val="5CF8DBEB"/>
    <w:rsid w:val="5D0FB563"/>
    <w:rsid w:val="5D2F774A"/>
    <w:rsid w:val="5D30842C"/>
    <w:rsid w:val="5D6CFEDF"/>
    <w:rsid w:val="5D84254A"/>
    <w:rsid w:val="5D9C6F12"/>
    <w:rsid w:val="5DEF96AF"/>
    <w:rsid w:val="5E08317E"/>
    <w:rsid w:val="5E17CB4E"/>
    <w:rsid w:val="5E6232E2"/>
    <w:rsid w:val="5EBA4B31"/>
    <w:rsid w:val="5EBFB55D"/>
    <w:rsid w:val="5EE29DFA"/>
    <w:rsid w:val="5F3A0C22"/>
    <w:rsid w:val="5F3EF777"/>
    <w:rsid w:val="5F4A38A7"/>
    <w:rsid w:val="5F4A72C8"/>
    <w:rsid w:val="5F823E84"/>
    <w:rsid w:val="5F9B42B7"/>
    <w:rsid w:val="5F9D4C8B"/>
    <w:rsid w:val="5FAD11CC"/>
    <w:rsid w:val="5FB803AF"/>
    <w:rsid w:val="5FBE438D"/>
    <w:rsid w:val="5FC008D5"/>
    <w:rsid w:val="5FCC1A55"/>
    <w:rsid w:val="5FD5DD78"/>
    <w:rsid w:val="5FDAB1C6"/>
    <w:rsid w:val="5FFBA33C"/>
    <w:rsid w:val="6018E2C0"/>
    <w:rsid w:val="602D597C"/>
    <w:rsid w:val="60530FC2"/>
    <w:rsid w:val="607DF81B"/>
    <w:rsid w:val="6082DE9E"/>
    <w:rsid w:val="60CA9F58"/>
    <w:rsid w:val="60E56FC9"/>
    <w:rsid w:val="61306567"/>
    <w:rsid w:val="61330304"/>
    <w:rsid w:val="6137C474"/>
    <w:rsid w:val="61385CC9"/>
    <w:rsid w:val="6149E79E"/>
    <w:rsid w:val="61536770"/>
    <w:rsid w:val="615426E8"/>
    <w:rsid w:val="615BFAD9"/>
    <w:rsid w:val="615C1C62"/>
    <w:rsid w:val="616FDEB1"/>
    <w:rsid w:val="617C5AFA"/>
    <w:rsid w:val="61A9B157"/>
    <w:rsid w:val="61AC3BDF"/>
    <w:rsid w:val="61AD8A52"/>
    <w:rsid w:val="61BF7ED5"/>
    <w:rsid w:val="61BF7F36"/>
    <w:rsid w:val="61DACBB9"/>
    <w:rsid w:val="61DD1406"/>
    <w:rsid w:val="6209E652"/>
    <w:rsid w:val="62301EF2"/>
    <w:rsid w:val="6241A20D"/>
    <w:rsid w:val="6254DE6C"/>
    <w:rsid w:val="625C0B75"/>
    <w:rsid w:val="62751110"/>
    <w:rsid w:val="62B22233"/>
    <w:rsid w:val="62E2E07D"/>
    <w:rsid w:val="63009270"/>
    <w:rsid w:val="63550253"/>
    <w:rsid w:val="637CCE5B"/>
    <w:rsid w:val="6391AB20"/>
    <w:rsid w:val="63ABA6B5"/>
    <w:rsid w:val="63AEB725"/>
    <w:rsid w:val="63F548B4"/>
    <w:rsid w:val="640582CD"/>
    <w:rsid w:val="642AB7B8"/>
    <w:rsid w:val="6447B15B"/>
    <w:rsid w:val="647A8890"/>
    <w:rsid w:val="64926E16"/>
    <w:rsid w:val="649E7FF6"/>
    <w:rsid w:val="64AA92F4"/>
    <w:rsid w:val="64D0B3BA"/>
    <w:rsid w:val="64FD25CC"/>
    <w:rsid w:val="652FF8D1"/>
    <w:rsid w:val="65711438"/>
    <w:rsid w:val="65B25247"/>
    <w:rsid w:val="65C2F29F"/>
    <w:rsid w:val="66034B66"/>
    <w:rsid w:val="660842CE"/>
    <w:rsid w:val="66247F2A"/>
    <w:rsid w:val="663E2567"/>
    <w:rsid w:val="66566A4C"/>
    <w:rsid w:val="66726C44"/>
    <w:rsid w:val="66791118"/>
    <w:rsid w:val="667EC9D2"/>
    <w:rsid w:val="66873E6D"/>
    <w:rsid w:val="6697DA43"/>
    <w:rsid w:val="669BC680"/>
    <w:rsid w:val="66AE8B86"/>
    <w:rsid w:val="66B0CEC5"/>
    <w:rsid w:val="66BBA356"/>
    <w:rsid w:val="66E737B7"/>
    <w:rsid w:val="6736B441"/>
    <w:rsid w:val="6741FD09"/>
    <w:rsid w:val="67455F9D"/>
    <w:rsid w:val="6755FC81"/>
    <w:rsid w:val="67774545"/>
    <w:rsid w:val="679C1EFC"/>
    <w:rsid w:val="67BCDCFE"/>
    <w:rsid w:val="67C78D01"/>
    <w:rsid w:val="67CB7BB3"/>
    <w:rsid w:val="67D6E984"/>
    <w:rsid w:val="67D819E1"/>
    <w:rsid w:val="67E252FA"/>
    <w:rsid w:val="684944FD"/>
    <w:rsid w:val="688E2E5E"/>
    <w:rsid w:val="6892DFBF"/>
    <w:rsid w:val="689DB25E"/>
    <w:rsid w:val="68A59734"/>
    <w:rsid w:val="68C85A13"/>
    <w:rsid w:val="68D586EA"/>
    <w:rsid w:val="68F244D5"/>
    <w:rsid w:val="6910DE6E"/>
    <w:rsid w:val="69244A82"/>
    <w:rsid w:val="697DF947"/>
    <w:rsid w:val="697E2EF6"/>
    <w:rsid w:val="698E169B"/>
    <w:rsid w:val="6993C920"/>
    <w:rsid w:val="69999AD6"/>
    <w:rsid w:val="69B02D41"/>
    <w:rsid w:val="69C2CA00"/>
    <w:rsid w:val="69C4FD20"/>
    <w:rsid w:val="69CF2372"/>
    <w:rsid w:val="6A11CC98"/>
    <w:rsid w:val="6A5DCD94"/>
    <w:rsid w:val="6A684EFE"/>
    <w:rsid w:val="6A791D0B"/>
    <w:rsid w:val="6A7F9F45"/>
    <w:rsid w:val="6A9CFDDA"/>
    <w:rsid w:val="6AA5F16B"/>
    <w:rsid w:val="6AABCEB1"/>
    <w:rsid w:val="6ACDBC43"/>
    <w:rsid w:val="6AECD816"/>
    <w:rsid w:val="6AF9668D"/>
    <w:rsid w:val="6B17A039"/>
    <w:rsid w:val="6B1BCCF0"/>
    <w:rsid w:val="6B546FB0"/>
    <w:rsid w:val="6B5509DC"/>
    <w:rsid w:val="6B5DBF89"/>
    <w:rsid w:val="6B63D4C3"/>
    <w:rsid w:val="6B64E847"/>
    <w:rsid w:val="6B6E5865"/>
    <w:rsid w:val="6B72D334"/>
    <w:rsid w:val="6B868185"/>
    <w:rsid w:val="6BA3F90A"/>
    <w:rsid w:val="6BF82AA7"/>
    <w:rsid w:val="6C2FC37E"/>
    <w:rsid w:val="6C354657"/>
    <w:rsid w:val="6C54B5E3"/>
    <w:rsid w:val="6C5516CB"/>
    <w:rsid w:val="6C58D5A9"/>
    <w:rsid w:val="6C78F70A"/>
    <w:rsid w:val="6C8AC0ED"/>
    <w:rsid w:val="6C8D5C8A"/>
    <w:rsid w:val="6C900A10"/>
    <w:rsid w:val="6C9666DB"/>
    <w:rsid w:val="6CC569F2"/>
    <w:rsid w:val="6CD6095D"/>
    <w:rsid w:val="6CD89057"/>
    <w:rsid w:val="6CDDF6DE"/>
    <w:rsid w:val="6CE16B0D"/>
    <w:rsid w:val="6CE65B3D"/>
    <w:rsid w:val="6CF1227C"/>
    <w:rsid w:val="6D0CAA85"/>
    <w:rsid w:val="6D16C599"/>
    <w:rsid w:val="6D3590D0"/>
    <w:rsid w:val="6D3C2307"/>
    <w:rsid w:val="6D516DC7"/>
    <w:rsid w:val="6D637FED"/>
    <w:rsid w:val="6D679C6C"/>
    <w:rsid w:val="6D69DB11"/>
    <w:rsid w:val="6D72DAC9"/>
    <w:rsid w:val="6D975712"/>
    <w:rsid w:val="6D9D2347"/>
    <w:rsid w:val="6DB6E1CB"/>
    <w:rsid w:val="6DBF20BA"/>
    <w:rsid w:val="6DD7A33C"/>
    <w:rsid w:val="6DDDBE88"/>
    <w:rsid w:val="6DE8B433"/>
    <w:rsid w:val="6DF5948D"/>
    <w:rsid w:val="6E1F74E5"/>
    <w:rsid w:val="6E3D3A2B"/>
    <w:rsid w:val="6E538FDC"/>
    <w:rsid w:val="6EB7D012"/>
    <w:rsid w:val="6ECF5384"/>
    <w:rsid w:val="6EECE7AF"/>
    <w:rsid w:val="6F5280BF"/>
    <w:rsid w:val="6F59BBDF"/>
    <w:rsid w:val="6F893FEE"/>
    <w:rsid w:val="6F9A7A0B"/>
    <w:rsid w:val="6FA568B8"/>
    <w:rsid w:val="6FAC0DEF"/>
    <w:rsid w:val="6FB8F5B2"/>
    <w:rsid w:val="6FC1CE4E"/>
    <w:rsid w:val="6FC88B48"/>
    <w:rsid w:val="6FDAA641"/>
    <w:rsid w:val="6FDE6B15"/>
    <w:rsid w:val="6FDE8A3C"/>
    <w:rsid w:val="6FE7A72E"/>
    <w:rsid w:val="6FEACEA2"/>
    <w:rsid w:val="702CB288"/>
    <w:rsid w:val="702FC32A"/>
    <w:rsid w:val="70404CF5"/>
    <w:rsid w:val="707A39F8"/>
    <w:rsid w:val="7080B88C"/>
    <w:rsid w:val="7083625B"/>
    <w:rsid w:val="70A1A585"/>
    <w:rsid w:val="70C08D59"/>
    <w:rsid w:val="70D4F2B8"/>
    <w:rsid w:val="71021296"/>
    <w:rsid w:val="7104B1C1"/>
    <w:rsid w:val="712A944B"/>
    <w:rsid w:val="712CBDD4"/>
    <w:rsid w:val="714794C8"/>
    <w:rsid w:val="715CBC4B"/>
    <w:rsid w:val="715D7631"/>
    <w:rsid w:val="7176FD63"/>
    <w:rsid w:val="71AE996F"/>
    <w:rsid w:val="71D16371"/>
    <w:rsid w:val="71E45AE5"/>
    <w:rsid w:val="71E541F4"/>
    <w:rsid w:val="7203EE2D"/>
    <w:rsid w:val="72162A71"/>
    <w:rsid w:val="721BCCC7"/>
    <w:rsid w:val="722A5093"/>
    <w:rsid w:val="722F012E"/>
    <w:rsid w:val="722F4FA5"/>
    <w:rsid w:val="724781C2"/>
    <w:rsid w:val="72510D87"/>
    <w:rsid w:val="7258470D"/>
    <w:rsid w:val="7259B982"/>
    <w:rsid w:val="726F1FD9"/>
    <w:rsid w:val="72A47E71"/>
    <w:rsid w:val="72BD435D"/>
    <w:rsid w:val="72C35FA8"/>
    <w:rsid w:val="72F7D603"/>
    <w:rsid w:val="73002AB2"/>
    <w:rsid w:val="73042A8E"/>
    <w:rsid w:val="733EE1C2"/>
    <w:rsid w:val="73467656"/>
    <w:rsid w:val="736237EE"/>
    <w:rsid w:val="73886906"/>
    <w:rsid w:val="738F000F"/>
    <w:rsid w:val="739CF13F"/>
    <w:rsid w:val="73B852B2"/>
    <w:rsid w:val="73CDC880"/>
    <w:rsid w:val="73E08283"/>
    <w:rsid w:val="73FCBAB3"/>
    <w:rsid w:val="7409E859"/>
    <w:rsid w:val="740DDFCF"/>
    <w:rsid w:val="74178D80"/>
    <w:rsid w:val="7435F4B1"/>
    <w:rsid w:val="7449B9C7"/>
    <w:rsid w:val="74515065"/>
    <w:rsid w:val="7461AFD1"/>
    <w:rsid w:val="7475F56F"/>
    <w:rsid w:val="748FC060"/>
    <w:rsid w:val="74A567C5"/>
    <w:rsid w:val="74B4D595"/>
    <w:rsid w:val="75013A5B"/>
    <w:rsid w:val="751CFE93"/>
    <w:rsid w:val="7522ACCD"/>
    <w:rsid w:val="7561456F"/>
    <w:rsid w:val="757ED6B8"/>
    <w:rsid w:val="75942207"/>
    <w:rsid w:val="759CA84C"/>
    <w:rsid w:val="75A05661"/>
    <w:rsid w:val="75B479DE"/>
    <w:rsid w:val="75BF7723"/>
    <w:rsid w:val="75C56E55"/>
    <w:rsid w:val="75DCF527"/>
    <w:rsid w:val="75E87A28"/>
    <w:rsid w:val="75EE8747"/>
    <w:rsid w:val="75F8D326"/>
    <w:rsid w:val="7620BF76"/>
    <w:rsid w:val="7672F784"/>
    <w:rsid w:val="76B8A31E"/>
    <w:rsid w:val="7709696B"/>
    <w:rsid w:val="77204D5D"/>
    <w:rsid w:val="775002F5"/>
    <w:rsid w:val="776E4C22"/>
    <w:rsid w:val="776F55FB"/>
    <w:rsid w:val="77B283F3"/>
    <w:rsid w:val="77CC4138"/>
    <w:rsid w:val="77E04119"/>
    <w:rsid w:val="77F5B9DD"/>
    <w:rsid w:val="77FA90B8"/>
    <w:rsid w:val="787BEE61"/>
    <w:rsid w:val="7883D7A9"/>
    <w:rsid w:val="7884D866"/>
    <w:rsid w:val="788CD871"/>
    <w:rsid w:val="78929A49"/>
    <w:rsid w:val="78A179DF"/>
    <w:rsid w:val="78E33110"/>
    <w:rsid w:val="78F3CBDB"/>
    <w:rsid w:val="7930846D"/>
    <w:rsid w:val="795985EC"/>
    <w:rsid w:val="79709485"/>
    <w:rsid w:val="79865291"/>
    <w:rsid w:val="79984CEE"/>
    <w:rsid w:val="79A7B8FA"/>
    <w:rsid w:val="7A1CE160"/>
    <w:rsid w:val="7A32E7E9"/>
    <w:rsid w:val="7A4A1A1B"/>
    <w:rsid w:val="7A8D1438"/>
    <w:rsid w:val="7A8D5A35"/>
    <w:rsid w:val="7AB944CA"/>
    <w:rsid w:val="7AC29366"/>
    <w:rsid w:val="7AC3D522"/>
    <w:rsid w:val="7AE4334D"/>
    <w:rsid w:val="7B08B174"/>
    <w:rsid w:val="7B23AA40"/>
    <w:rsid w:val="7B421673"/>
    <w:rsid w:val="7B63847E"/>
    <w:rsid w:val="7B6BCAA9"/>
    <w:rsid w:val="7B74C121"/>
    <w:rsid w:val="7BB370CD"/>
    <w:rsid w:val="7BC436D8"/>
    <w:rsid w:val="7BD99B53"/>
    <w:rsid w:val="7BF232B6"/>
    <w:rsid w:val="7BF9E0D4"/>
    <w:rsid w:val="7C1E9A1E"/>
    <w:rsid w:val="7C21D348"/>
    <w:rsid w:val="7C3FB519"/>
    <w:rsid w:val="7C47F0A6"/>
    <w:rsid w:val="7C7B2F75"/>
    <w:rsid w:val="7C92A96E"/>
    <w:rsid w:val="7CA94F97"/>
    <w:rsid w:val="7D078F74"/>
    <w:rsid w:val="7D2787AD"/>
    <w:rsid w:val="7D334F1D"/>
    <w:rsid w:val="7D3F4C76"/>
    <w:rsid w:val="7D4BDB59"/>
    <w:rsid w:val="7D5A604B"/>
    <w:rsid w:val="7D617222"/>
    <w:rsid w:val="7DAE2787"/>
    <w:rsid w:val="7DE009EA"/>
    <w:rsid w:val="7DF73F7D"/>
    <w:rsid w:val="7DF75FDB"/>
    <w:rsid w:val="7DFAED75"/>
    <w:rsid w:val="7E031101"/>
    <w:rsid w:val="7E22C17A"/>
    <w:rsid w:val="7E2CA247"/>
    <w:rsid w:val="7E2EF32B"/>
    <w:rsid w:val="7E37678D"/>
    <w:rsid w:val="7E3FCF48"/>
    <w:rsid w:val="7E8506C9"/>
    <w:rsid w:val="7EAFB422"/>
    <w:rsid w:val="7EC2407C"/>
    <w:rsid w:val="7EE616CB"/>
    <w:rsid w:val="7F047AA3"/>
    <w:rsid w:val="7F323709"/>
    <w:rsid w:val="7F4E6FC5"/>
    <w:rsid w:val="7F6AADA5"/>
    <w:rsid w:val="7F6D137C"/>
    <w:rsid w:val="7F859DC4"/>
    <w:rsid w:val="7FA3727D"/>
    <w:rsid w:val="7FA8E4C1"/>
    <w:rsid w:val="7FACC0CD"/>
    <w:rsid w:val="7FD1EBF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87BA4AA"/>
  <w15:docId w15:val="{63C969B7-0396-495F-9AF8-80287D18E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449F"/>
    <w:pPr>
      <w:spacing w:before="120" w:after="120"/>
      <w:ind w:left="567"/>
    </w:pPr>
    <w:rPr>
      <w:rFonts w:ascii="TimesTenCondensed" w:eastAsia="MS Mincho" w:hAnsi="TimesTenCondensed"/>
      <w:sz w:val="22"/>
      <w:lang w:val="en-US" w:eastAsia="de-DE"/>
    </w:rPr>
  </w:style>
  <w:style w:type="paragraph" w:styleId="Heading1">
    <w:name w:val="heading 1"/>
    <w:basedOn w:val="Normal"/>
    <w:next w:val="Normal"/>
    <w:qFormat/>
    <w:rsid w:val="00B36084"/>
    <w:pPr>
      <w:numPr>
        <w:numId w:val="15"/>
      </w:numPr>
      <w:tabs>
        <w:tab w:val="num" w:pos="567"/>
      </w:tabs>
      <w:spacing w:line="312" w:lineRule="exact"/>
      <w:ind w:left="567" w:hanging="567"/>
      <w:outlineLvl w:val="0"/>
    </w:pPr>
    <w:rPr>
      <w:rFonts w:ascii="NewsGoth BT" w:hAnsi="NewsGoth BT"/>
      <w:b/>
      <w:sz w:val="24"/>
    </w:rPr>
  </w:style>
  <w:style w:type="paragraph" w:styleId="Heading2">
    <w:name w:val="heading 2"/>
    <w:basedOn w:val="Normal"/>
    <w:next w:val="Normal"/>
    <w:qFormat/>
    <w:rsid w:val="00B36084"/>
    <w:pPr>
      <w:keepNext/>
      <w:numPr>
        <w:ilvl w:val="1"/>
        <w:numId w:val="15"/>
      </w:numPr>
      <w:spacing w:before="240" w:after="60"/>
      <w:outlineLvl w:val="1"/>
    </w:pPr>
    <w:rPr>
      <w:rFonts w:ascii="NewsGoth BT" w:hAnsi="NewsGoth BT"/>
    </w:rPr>
  </w:style>
  <w:style w:type="paragraph" w:styleId="Heading3">
    <w:name w:val="heading 3"/>
    <w:aliases w:val="Heading 3 Char2,Heading 3 Char Char,Heading 3 Char1 Char Char,Heading 3 Char Char1 Char Char,Heading 3 Char2 Char Char1 Char Char,Heading 3 Char Char Char Char Char,Heading 3 Char2 Char Char Char Char Char,Heading 3 Char1 Char1,Heading 3 Char"/>
    <w:basedOn w:val="Normal"/>
    <w:next w:val="Normal"/>
    <w:qFormat/>
    <w:rsid w:val="00B36084"/>
    <w:pPr>
      <w:keepNext/>
      <w:numPr>
        <w:ilvl w:val="2"/>
        <w:numId w:val="15"/>
      </w:numPr>
      <w:spacing w:before="240" w:after="60"/>
      <w:outlineLvl w:val="2"/>
    </w:pPr>
    <w:rPr>
      <w:rFonts w:ascii="NewsGoth BT" w:hAnsi="NewsGoth BT"/>
    </w:rPr>
  </w:style>
  <w:style w:type="paragraph" w:styleId="Heading4">
    <w:name w:val="heading 4"/>
    <w:basedOn w:val="Normal"/>
    <w:next w:val="Normal"/>
    <w:qFormat/>
    <w:rsid w:val="00B36084"/>
    <w:pPr>
      <w:keepNext/>
      <w:numPr>
        <w:ilvl w:val="3"/>
        <w:numId w:val="15"/>
      </w:numPr>
      <w:spacing w:before="240" w:after="60"/>
      <w:outlineLvl w:val="3"/>
    </w:pPr>
    <w:rPr>
      <w:rFonts w:ascii="Arial" w:hAnsi="Arial"/>
      <w:b/>
      <w:sz w:val="24"/>
    </w:rPr>
  </w:style>
  <w:style w:type="paragraph" w:styleId="Heading5">
    <w:name w:val="heading 5"/>
    <w:basedOn w:val="Normal"/>
    <w:next w:val="Normal"/>
    <w:link w:val="Heading5Char"/>
    <w:qFormat/>
    <w:rsid w:val="00B36084"/>
    <w:pPr>
      <w:numPr>
        <w:ilvl w:val="4"/>
        <w:numId w:val="15"/>
      </w:numPr>
      <w:spacing w:before="240" w:after="60"/>
      <w:outlineLvl w:val="4"/>
    </w:pPr>
  </w:style>
  <w:style w:type="paragraph" w:styleId="Heading6">
    <w:name w:val="heading 6"/>
    <w:basedOn w:val="Normal"/>
    <w:next w:val="Normal"/>
    <w:qFormat/>
    <w:rsid w:val="00B36084"/>
    <w:pPr>
      <w:numPr>
        <w:ilvl w:val="5"/>
        <w:numId w:val="15"/>
      </w:numPr>
      <w:spacing w:before="240" w:after="60"/>
      <w:outlineLvl w:val="5"/>
    </w:pPr>
    <w:rPr>
      <w:rFonts w:ascii="Times New Roman" w:hAnsi="Times New Roman"/>
      <w:i/>
    </w:rPr>
  </w:style>
  <w:style w:type="paragraph" w:styleId="Heading7">
    <w:name w:val="heading 7"/>
    <w:basedOn w:val="Normal"/>
    <w:next w:val="Normal"/>
    <w:qFormat/>
    <w:rsid w:val="00B36084"/>
    <w:pPr>
      <w:numPr>
        <w:ilvl w:val="6"/>
        <w:numId w:val="15"/>
      </w:numPr>
      <w:spacing w:before="240" w:after="60"/>
      <w:outlineLvl w:val="6"/>
    </w:pPr>
    <w:rPr>
      <w:rFonts w:ascii="Arial" w:hAnsi="Arial"/>
      <w:sz w:val="20"/>
    </w:rPr>
  </w:style>
  <w:style w:type="paragraph" w:styleId="Heading8">
    <w:name w:val="heading 8"/>
    <w:basedOn w:val="Normal"/>
    <w:next w:val="Normal"/>
    <w:qFormat/>
    <w:rsid w:val="00B36084"/>
    <w:pPr>
      <w:numPr>
        <w:ilvl w:val="7"/>
        <w:numId w:val="15"/>
      </w:numPr>
      <w:spacing w:before="240" w:after="60"/>
      <w:outlineLvl w:val="7"/>
    </w:pPr>
    <w:rPr>
      <w:rFonts w:ascii="Arial" w:hAnsi="Arial"/>
      <w:i/>
      <w:sz w:val="20"/>
    </w:rPr>
  </w:style>
  <w:style w:type="paragraph" w:styleId="Heading9">
    <w:name w:val="heading 9"/>
    <w:basedOn w:val="Normal"/>
    <w:next w:val="Normal"/>
    <w:qFormat/>
    <w:rsid w:val="00B36084"/>
    <w:pPr>
      <w:numPr>
        <w:ilvl w:val="8"/>
        <w:numId w:val="15"/>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6">
    <w:name w:val="toc 6"/>
    <w:basedOn w:val="Normal"/>
    <w:next w:val="Normal"/>
    <w:autoRedefine/>
    <w:semiHidden/>
    <w:rsid w:val="00B36084"/>
    <w:pPr>
      <w:tabs>
        <w:tab w:val="num" w:pos="0"/>
      </w:tabs>
      <w:spacing w:before="0" w:after="0"/>
      <w:ind w:left="0"/>
    </w:pPr>
    <w:rPr>
      <w:rFonts w:ascii="NewsGoth Lt BT" w:hAnsi="NewsGoth Lt BT"/>
      <w:sz w:val="18"/>
      <w:szCs w:val="18"/>
    </w:rPr>
  </w:style>
  <w:style w:type="paragraph" w:styleId="FootnoteText">
    <w:name w:val="footnote text"/>
    <w:basedOn w:val="Normal"/>
    <w:semiHidden/>
    <w:rsid w:val="00B36084"/>
    <w:rPr>
      <w:sz w:val="20"/>
    </w:rPr>
  </w:style>
  <w:style w:type="paragraph" w:customStyle="1" w:styleId="Method">
    <w:name w:val="Method"/>
    <w:basedOn w:val="Normal"/>
    <w:rsid w:val="00B36084"/>
    <w:pPr>
      <w:tabs>
        <w:tab w:val="center" w:pos="8647"/>
      </w:tabs>
      <w:spacing w:before="0" w:after="0"/>
      <w:ind w:left="941" w:right="2489" w:hanging="374"/>
      <w:jc w:val="both"/>
    </w:pPr>
    <w:rPr>
      <w:rFonts w:ascii="Times New Roman" w:eastAsia="Times New Roman" w:hAnsi="Times New Roman"/>
      <w:sz w:val="24"/>
      <w:lang w:val="en-GB"/>
    </w:rPr>
  </w:style>
  <w:style w:type="paragraph" w:styleId="Header">
    <w:name w:val="header"/>
    <w:basedOn w:val="Normal"/>
    <w:rsid w:val="00E0139A"/>
    <w:pPr>
      <w:tabs>
        <w:tab w:val="center" w:pos="4536"/>
        <w:tab w:val="right" w:pos="9072"/>
      </w:tabs>
    </w:pPr>
  </w:style>
  <w:style w:type="paragraph" w:styleId="Footer">
    <w:name w:val="footer"/>
    <w:basedOn w:val="Normal"/>
    <w:rsid w:val="00E0139A"/>
    <w:pPr>
      <w:tabs>
        <w:tab w:val="center" w:pos="4536"/>
        <w:tab w:val="right" w:pos="9072"/>
      </w:tabs>
    </w:pPr>
  </w:style>
  <w:style w:type="character" w:styleId="PageNumber">
    <w:name w:val="page number"/>
    <w:basedOn w:val="DefaultParagraphFont"/>
    <w:rsid w:val="00433558"/>
  </w:style>
  <w:style w:type="character" w:styleId="Hyperlink">
    <w:name w:val="Hyperlink"/>
    <w:uiPriority w:val="99"/>
    <w:rsid w:val="00D72B1A"/>
    <w:rPr>
      <w:color w:val="0000FF"/>
      <w:u w:val="single"/>
    </w:rPr>
  </w:style>
  <w:style w:type="table" w:styleId="TableGrid">
    <w:name w:val="Table Grid"/>
    <w:basedOn w:val="TableNormal"/>
    <w:uiPriority w:val="39"/>
    <w:rsid w:val="009D79BB"/>
    <w:pPr>
      <w:spacing w:before="120" w:after="120"/>
      <w:ind w:left="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F1155B"/>
    <w:rPr>
      <w:rFonts w:ascii="Tahoma" w:hAnsi="Tahoma" w:cs="Tahoma"/>
      <w:sz w:val="16"/>
      <w:szCs w:val="16"/>
    </w:rPr>
  </w:style>
  <w:style w:type="paragraph" w:customStyle="1" w:styleId="Default">
    <w:name w:val="Default"/>
    <w:rsid w:val="001C5986"/>
    <w:pPr>
      <w:autoSpaceDE w:val="0"/>
      <w:autoSpaceDN w:val="0"/>
      <w:adjustRightInd w:val="0"/>
    </w:pPr>
    <w:rPr>
      <w:color w:val="000000"/>
      <w:sz w:val="24"/>
      <w:szCs w:val="24"/>
    </w:rPr>
  </w:style>
  <w:style w:type="paragraph" w:styleId="BodyText">
    <w:name w:val="Body Text"/>
    <w:basedOn w:val="Normal"/>
    <w:rsid w:val="00CE52CB"/>
    <w:pPr>
      <w:spacing w:before="0" w:after="240"/>
      <w:ind w:left="0"/>
    </w:pPr>
    <w:rPr>
      <w:rFonts w:ascii="Times New Roman" w:eastAsia="Times New Roman" w:hAnsi="Times New Roman"/>
      <w:i/>
      <w:sz w:val="24"/>
      <w:lang w:val="de-DE" w:eastAsia="en-US"/>
    </w:rPr>
  </w:style>
  <w:style w:type="paragraph" w:customStyle="1" w:styleId="Haupttitel">
    <w:name w:val="Haupttitel"/>
    <w:basedOn w:val="Normal"/>
    <w:rsid w:val="00E436CA"/>
    <w:pPr>
      <w:spacing w:before="0" w:after="0" w:line="270" w:lineRule="atLeast"/>
      <w:ind w:left="1134" w:hanging="1134"/>
    </w:pPr>
    <w:rPr>
      <w:rFonts w:ascii="NewsGoth BT" w:eastAsia="Times New Roman" w:hAnsi="NewsGoth BT"/>
      <w:b/>
      <w:sz w:val="24"/>
      <w:lang w:val="de-DE" w:eastAsia="en-US"/>
    </w:rPr>
  </w:style>
  <w:style w:type="paragraph" w:customStyle="1" w:styleId="Handbuchtitel">
    <w:name w:val="Handbuchtitel"/>
    <w:basedOn w:val="Normal"/>
    <w:rsid w:val="00E436CA"/>
    <w:pPr>
      <w:spacing w:before="0" w:after="0" w:line="270" w:lineRule="atLeast"/>
      <w:ind w:left="1134"/>
    </w:pPr>
    <w:rPr>
      <w:rFonts w:ascii="NewsGoth Dm BT" w:eastAsia="Times New Roman" w:hAnsi="NewsGoth Dm BT"/>
      <w:sz w:val="20"/>
      <w:lang w:val="de-DE" w:eastAsia="en-US"/>
    </w:rPr>
  </w:style>
  <w:style w:type="paragraph" w:styleId="Subtitle">
    <w:name w:val="Subtitle"/>
    <w:basedOn w:val="Normal"/>
    <w:link w:val="SubtitleChar"/>
    <w:qFormat/>
    <w:rsid w:val="006F0BFC"/>
    <w:pPr>
      <w:spacing w:before="0" w:after="60"/>
      <w:ind w:left="0"/>
    </w:pPr>
    <w:rPr>
      <w:rFonts w:ascii="NewsGoth Dm BT" w:eastAsia="Times New Roman" w:hAnsi="NewsGoth Dm BT"/>
      <w:b/>
      <w:sz w:val="24"/>
      <w:lang w:eastAsia="en-US"/>
    </w:rPr>
  </w:style>
  <w:style w:type="paragraph" w:styleId="ListBullet2">
    <w:name w:val="List Bullet 2"/>
    <w:basedOn w:val="Normal"/>
    <w:autoRedefine/>
    <w:rsid w:val="006F0BFC"/>
    <w:pPr>
      <w:numPr>
        <w:numId w:val="16"/>
      </w:numPr>
      <w:spacing w:before="0" w:after="0" w:line="270" w:lineRule="atLeast"/>
    </w:pPr>
    <w:rPr>
      <w:rFonts w:ascii="NewsGoth Lt BT" w:eastAsia="Times New Roman" w:hAnsi="NewsGoth Lt BT"/>
      <w:sz w:val="20"/>
      <w:lang w:val="de-DE" w:eastAsia="en-US"/>
    </w:rPr>
  </w:style>
  <w:style w:type="paragraph" w:styleId="ListParagraph">
    <w:name w:val="List Paragraph"/>
    <w:aliases w:val="#Listenabsatz,Liste 1"/>
    <w:basedOn w:val="Normal"/>
    <w:link w:val="ListParagraphChar"/>
    <w:uiPriority w:val="34"/>
    <w:qFormat/>
    <w:rsid w:val="003C5409"/>
    <w:pPr>
      <w:ind w:left="720"/>
      <w:contextualSpacing/>
    </w:pPr>
  </w:style>
  <w:style w:type="paragraph" w:styleId="NormalWeb">
    <w:name w:val="Normal (Web)"/>
    <w:basedOn w:val="Normal"/>
    <w:uiPriority w:val="99"/>
    <w:unhideWhenUsed/>
    <w:rsid w:val="00F90E4E"/>
    <w:pPr>
      <w:spacing w:before="100" w:beforeAutospacing="1" w:after="100" w:afterAutospacing="1"/>
      <w:ind w:left="0"/>
    </w:pPr>
    <w:rPr>
      <w:rFonts w:ascii="Times New Roman" w:eastAsia="Times New Roman" w:hAnsi="Times New Roman"/>
      <w:sz w:val="24"/>
      <w:szCs w:val="24"/>
      <w:lang w:val="en-GB" w:eastAsia="en-GB"/>
    </w:rPr>
  </w:style>
  <w:style w:type="character" w:styleId="Emphasis">
    <w:name w:val="Emphasis"/>
    <w:basedOn w:val="DefaultParagraphFont"/>
    <w:uiPriority w:val="20"/>
    <w:qFormat/>
    <w:rsid w:val="005007ED"/>
    <w:rPr>
      <w:i/>
      <w:iCs/>
    </w:rPr>
  </w:style>
  <w:style w:type="paragraph" w:customStyle="1" w:styleId="bullet1">
    <w:name w:val="bullet 1"/>
    <w:basedOn w:val="Normal"/>
    <w:rsid w:val="00753400"/>
    <w:pPr>
      <w:numPr>
        <w:numId w:val="17"/>
      </w:numPr>
      <w:spacing w:before="0" w:after="0"/>
    </w:pPr>
    <w:rPr>
      <w:rFonts w:ascii="DIN-Regular" w:eastAsia="Times New Roman" w:hAnsi="DIN-Regular"/>
      <w:sz w:val="24"/>
      <w:lang w:val="en-GB" w:eastAsia="en-GB"/>
    </w:rPr>
  </w:style>
  <w:style w:type="character" w:customStyle="1" w:styleId="HeadingChar">
    <w:name w:val="Heading Char"/>
    <w:basedOn w:val="DefaultParagraphFont"/>
    <w:link w:val="Heading"/>
    <w:rsid w:val="00BE06C3"/>
    <w:rPr>
      <w:rFonts w:ascii="News Gothic GDB" w:hAnsi="News Gothic GDB"/>
      <w:b/>
      <w:sz w:val="24"/>
      <w:lang w:eastAsia="de-DE"/>
    </w:rPr>
  </w:style>
  <w:style w:type="paragraph" w:customStyle="1" w:styleId="Heading">
    <w:name w:val="Heading"/>
    <w:basedOn w:val="Normal"/>
    <w:link w:val="HeadingChar"/>
    <w:rsid w:val="00BE06C3"/>
    <w:pPr>
      <w:pageBreakBefore/>
      <w:widowControl w:val="0"/>
      <w:spacing w:before="0" w:after="240"/>
      <w:ind w:left="0"/>
    </w:pPr>
    <w:rPr>
      <w:rFonts w:ascii="News Gothic GDB" w:eastAsia="Times New Roman" w:hAnsi="News Gothic GDB"/>
      <w:b/>
      <w:sz w:val="24"/>
      <w:lang w:val="en-GB"/>
    </w:rPr>
  </w:style>
  <w:style w:type="character" w:customStyle="1" w:styleId="Heading5Char">
    <w:name w:val="Heading 5 Char"/>
    <w:basedOn w:val="DefaultParagraphFont"/>
    <w:link w:val="Heading5"/>
    <w:rsid w:val="001E4951"/>
    <w:rPr>
      <w:rFonts w:ascii="TimesTenCondensed" w:eastAsia="MS Mincho" w:hAnsi="TimesTenCondensed"/>
      <w:sz w:val="22"/>
      <w:lang w:val="en-US" w:eastAsia="de-DE"/>
    </w:rPr>
  </w:style>
  <w:style w:type="paragraph" w:customStyle="1" w:styleId="Bullet10">
    <w:name w:val="Bullet1"/>
    <w:basedOn w:val="Normal"/>
    <w:rsid w:val="00251ADC"/>
    <w:pPr>
      <w:widowControl w:val="0"/>
      <w:numPr>
        <w:numId w:val="18"/>
      </w:numPr>
      <w:tabs>
        <w:tab w:val="clear" w:pos="720"/>
        <w:tab w:val="num" w:pos="284"/>
      </w:tabs>
      <w:spacing w:before="0" w:after="0"/>
      <w:ind w:left="284" w:hanging="284"/>
    </w:pPr>
    <w:rPr>
      <w:rFonts w:ascii="News Gothic GDB" w:eastAsia="Times New Roman" w:hAnsi="News Gothic GDB"/>
      <w:sz w:val="20"/>
      <w:lang w:val="en-GB"/>
    </w:rPr>
  </w:style>
  <w:style w:type="paragraph" w:customStyle="1" w:styleId="Sub-Heading3">
    <w:name w:val="Sub-Heading3"/>
    <w:basedOn w:val="Normal"/>
    <w:link w:val="Sub-Heading3Char"/>
    <w:rsid w:val="00251ADC"/>
    <w:pPr>
      <w:keepNext/>
      <w:widowControl w:val="0"/>
      <w:spacing w:before="240"/>
      <w:ind w:left="0"/>
    </w:pPr>
    <w:rPr>
      <w:rFonts w:ascii="News Gothic GDB" w:eastAsia="Times New Roman" w:hAnsi="News Gothic GDB"/>
      <w:b/>
      <w:lang w:val="en-GB"/>
    </w:rPr>
  </w:style>
  <w:style w:type="character" w:customStyle="1" w:styleId="Sub-Heading3Char">
    <w:name w:val="Sub-Heading3 Char"/>
    <w:basedOn w:val="DefaultParagraphFont"/>
    <w:link w:val="Sub-Heading3"/>
    <w:rsid w:val="00251ADC"/>
    <w:rPr>
      <w:rFonts w:ascii="News Gothic GDB" w:hAnsi="News Gothic GDB"/>
      <w:b/>
      <w:sz w:val="22"/>
      <w:lang w:eastAsia="de-DE"/>
    </w:rPr>
  </w:style>
  <w:style w:type="character" w:styleId="FollowedHyperlink">
    <w:name w:val="FollowedHyperlink"/>
    <w:basedOn w:val="DefaultParagraphFont"/>
    <w:uiPriority w:val="99"/>
    <w:semiHidden/>
    <w:unhideWhenUsed/>
    <w:rsid w:val="006E72BF"/>
    <w:rPr>
      <w:color w:val="800080"/>
      <w:u w:val="single"/>
    </w:rPr>
  </w:style>
  <w:style w:type="paragraph" w:customStyle="1" w:styleId="xl66">
    <w:name w:val="xl66"/>
    <w:basedOn w:val="Normal"/>
    <w:rsid w:val="006E72BF"/>
    <w:pPr>
      <w:spacing w:before="100" w:beforeAutospacing="1" w:after="100" w:afterAutospacing="1"/>
      <w:ind w:left="0"/>
    </w:pPr>
    <w:rPr>
      <w:rFonts w:ascii="Times New Roman" w:eastAsia="Times New Roman" w:hAnsi="Times New Roman"/>
      <w:b/>
      <w:bCs/>
      <w:sz w:val="24"/>
      <w:szCs w:val="24"/>
      <w:lang w:val="en-GB" w:eastAsia="en-GB"/>
    </w:rPr>
  </w:style>
  <w:style w:type="paragraph" w:styleId="BodyTextIndent">
    <w:name w:val="Body Text Indent"/>
    <w:basedOn w:val="Normal"/>
    <w:link w:val="BodyTextIndentChar"/>
    <w:uiPriority w:val="99"/>
    <w:semiHidden/>
    <w:unhideWhenUsed/>
    <w:rsid w:val="0099754E"/>
    <w:pPr>
      <w:ind w:left="283"/>
    </w:pPr>
  </w:style>
  <w:style w:type="character" w:customStyle="1" w:styleId="BodyTextIndentChar">
    <w:name w:val="Body Text Indent Char"/>
    <w:basedOn w:val="DefaultParagraphFont"/>
    <w:link w:val="BodyTextIndent"/>
    <w:uiPriority w:val="99"/>
    <w:semiHidden/>
    <w:rsid w:val="0099754E"/>
    <w:rPr>
      <w:rFonts w:ascii="TimesTenCondensed" w:eastAsia="MS Mincho" w:hAnsi="TimesTenCondensed"/>
      <w:sz w:val="22"/>
      <w:lang w:val="en-US" w:eastAsia="de-DE"/>
    </w:rPr>
  </w:style>
  <w:style w:type="character" w:customStyle="1" w:styleId="Style16ptBold">
    <w:name w:val="Style 16 pt Bold"/>
    <w:rsid w:val="0099754E"/>
    <w:rPr>
      <w:rFonts w:ascii="Helvetica" w:hAnsi="Helvetica"/>
      <w:b/>
      <w:bCs/>
      <w:sz w:val="32"/>
    </w:rPr>
  </w:style>
  <w:style w:type="paragraph" w:styleId="NormalIndent">
    <w:name w:val="Normal Indent"/>
    <w:basedOn w:val="Normal"/>
    <w:rsid w:val="0099754E"/>
    <w:pPr>
      <w:spacing w:before="0" w:after="0"/>
      <w:ind w:left="708"/>
    </w:pPr>
    <w:rPr>
      <w:rFonts w:ascii="Times New Roman" w:eastAsia="Times New Roman" w:hAnsi="Times New Roman"/>
      <w:sz w:val="24"/>
      <w:szCs w:val="24"/>
      <w:lang w:val="en-GB"/>
    </w:rPr>
  </w:style>
  <w:style w:type="paragraph" w:customStyle="1" w:styleId="Title1">
    <w:name w:val="Title1"/>
    <w:basedOn w:val="Normal"/>
    <w:autoRedefine/>
    <w:semiHidden/>
    <w:rsid w:val="003E1804"/>
    <w:pPr>
      <w:widowControl w:val="0"/>
      <w:spacing w:before="0" w:after="0" w:line="425" w:lineRule="exact"/>
      <w:ind w:left="0"/>
    </w:pPr>
    <w:rPr>
      <w:rFonts w:ascii="News Gothic GDB" w:eastAsia="Times New Roman" w:hAnsi="News Gothic GDB"/>
      <w:b/>
      <w:sz w:val="48"/>
      <w:szCs w:val="48"/>
      <w:lang w:val="de-DE" w:eastAsia="en-US"/>
    </w:rPr>
  </w:style>
  <w:style w:type="paragraph" w:customStyle="1" w:styleId="SubTitle2">
    <w:name w:val="SubTitle2"/>
    <w:basedOn w:val="Normal"/>
    <w:autoRedefine/>
    <w:semiHidden/>
    <w:rsid w:val="003E1804"/>
    <w:pPr>
      <w:widowControl w:val="0"/>
      <w:spacing w:before="0" w:after="0"/>
      <w:ind w:left="3572"/>
    </w:pPr>
    <w:rPr>
      <w:rFonts w:ascii="News Gothic GDB" w:eastAsia="Times New Roman" w:hAnsi="News Gothic GDB"/>
      <w:b/>
      <w:sz w:val="32"/>
      <w:szCs w:val="32"/>
      <w:lang w:val="de-DE" w:eastAsia="en-US"/>
    </w:rPr>
  </w:style>
  <w:style w:type="paragraph" w:customStyle="1" w:styleId="SubTitle1">
    <w:name w:val="SubTitle1"/>
    <w:basedOn w:val="Normal"/>
    <w:autoRedefine/>
    <w:semiHidden/>
    <w:rsid w:val="00CC511C"/>
    <w:pPr>
      <w:widowControl w:val="0"/>
      <w:spacing w:before="0" w:after="0" w:line="851" w:lineRule="exact"/>
      <w:ind w:left="3572"/>
    </w:pPr>
    <w:rPr>
      <w:rFonts w:ascii="News Gothic GDB" w:eastAsia="Times New Roman" w:hAnsi="News Gothic GDB"/>
      <w:b/>
      <w:sz w:val="48"/>
      <w:lang w:val="de-DE" w:eastAsia="en-US"/>
    </w:rPr>
  </w:style>
  <w:style w:type="character" w:styleId="CommentReference">
    <w:name w:val="annotation reference"/>
    <w:basedOn w:val="DefaultParagraphFont"/>
    <w:uiPriority w:val="99"/>
    <w:semiHidden/>
    <w:unhideWhenUsed/>
    <w:rsid w:val="00DF1765"/>
    <w:rPr>
      <w:sz w:val="16"/>
      <w:szCs w:val="16"/>
    </w:rPr>
  </w:style>
  <w:style w:type="paragraph" w:styleId="CommentText">
    <w:name w:val="annotation text"/>
    <w:basedOn w:val="Normal"/>
    <w:link w:val="CommentTextChar"/>
    <w:uiPriority w:val="99"/>
    <w:unhideWhenUsed/>
    <w:rsid w:val="00DF1765"/>
    <w:rPr>
      <w:sz w:val="20"/>
    </w:rPr>
  </w:style>
  <w:style w:type="character" w:customStyle="1" w:styleId="CommentTextChar">
    <w:name w:val="Comment Text Char"/>
    <w:basedOn w:val="DefaultParagraphFont"/>
    <w:link w:val="CommentText"/>
    <w:uiPriority w:val="99"/>
    <w:rsid w:val="00DF1765"/>
    <w:rPr>
      <w:rFonts w:ascii="TimesTenCondensed" w:eastAsia="MS Mincho" w:hAnsi="TimesTenCondensed"/>
      <w:lang w:val="en-US" w:eastAsia="de-DE"/>
    </w:rPr>
  </w:style>
  <w:style w:type="paragraph" w:styleId="CommentSubject">
    <w:name w:val="annotation subject"/>
    <w:basedOn w:val="CommentText"/>
    <w:next w:val="CommentText"/>
    <w:link w:val="CommentSubjectChar"/>
    <w:uiPriority w:val="99"/>
    <w:semiHidden/>
    <w:unhideWhenUsed/>
    <w:rsid w:val="00DF1765"/>
    <w:rPr>
      <w:b/>
      <w:bCs/>
    </w:rPr>
  </w:style>
  <w:style w:type="character" w:customStyle="1" w:styleId="CommentSubjectChar">
    <w:name w:val="Comment Subject Char"/>
    <w:basedOn w:val="CommentTextChar"/>
    <w:link w:val="CommentSubject"/>
    <w:uiPriority w:val="99"/>
    <w:semiHidden/>
    <w:rsid w:val="00DF1765"/>
    <w:rPr>
      <w:rFonts w:ascii="TimesTenCondensed" w:eastAsia="MS Mincho" w:hAnsi="TimesTenCondensed"/>
      <w:b/>
      <w:bCs/>
      <w:lang w:val="en-US" w:eastAsia="de-DE"/>
    </w:rPr>
  </w:style>
  <w:style w:type="character" w:customStyle="1" w:styleId="SubtitleChar">
    <w:name w:val="Subtitle Char"/>
    <w:basedOn w:val="DefaultParagraphFont"/>
    <w:link w:val="Subtitle"/>
    <w:rsid w:val="00B208CB"/>
    <w:rPr>
      <w:rFonts w:ascii="NewsGoth Dm BT" w:hAnsi="NewsGoth Dm BT"/>
      <w:b/>
      <w:sz w:val="24"/>
      <w:lang w:val="en-US" w:eastAsia="en-US"/>
    </w:rPr>
  </w:style>
  <w:style w:type="paragraph" w:styleId="NoSpacing">
    <w:name w:val="No Spacing"/>
    <w:uiPriority w:val="1"/>
    <w:qFormat/>
    <w:rsid w:val="00A86CB3"/>
    <w:pPr>
      <w:ind w:left="567"/>
    </w:pPr>
    <w:rPr>
      <w:rFonts w:ascii="TimesTenCondensed" w:eastAsia="MS Mincho" w:hAnsi="TimesTenCondensed"/>
      <w:sz w:val="22"/>
      <w:lang w:val="en-US" w:eastAsia="de-DE"/>
    </w:rPr>
  </w:style>
  <w:style w:type="character" w:styleId="UnresolvedMention">
    <w:name w:val="Unresolved Mention"/>
    <w:basedOn w:val="DefaultParagraphFont"/>
    <w:uiPriority w:val="99"/>
    <w:semiHidden/>
    <w:unhideWhenUsed/>
    <w:rsid w:val="00181848"/>
    <w:rPr>
      <w:color w:val="605E5C"/>
      <w:shd w:val="clear" w:color="auto" w:fill="E1DFDD"/>
    </w:rPr>
  </w:style>
  <w:style w:type="character" w:customStyle="1" w:styleId="ListParagraphChar">
    <w:name w:val="List Paragraph Char"/>
    <w:aliases w:val="#Listenabsatz Char,Liste 1 Char"/>
    <w:basedOn w:val="DefaultParagraphFont"/>
    <w:link w:val="ListParagraph"/>
    <w:uiPriority w:val="34"/>
    <w:rsid w:val="00FA794D"/>
    <w:rPr>
      <w:rFonts w:ascii="TimesTenCondensed" w:eastAsia="MS Mincho" w:hAnsi="TimesTenCondensed"/>
      <w:sz w:val="22"/>
      <w:lang w:val="en-US" w:eastAsia="de-DE"/>
    </w:rPr>
  </w:style>
  <w:style w:type="table" w:styleId="PlainTable3">
    <w:name w:val="Plain Table 3"/>
    <w:basedOn w:val="TableNormal"/>
    <w:uiPriority w:val="43"/>
    <w:rsid w:val="00F303D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FB4053"/>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D327A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Mention">
    <w:name w:val="Mention"/>
    <w:basedOn w:val="DefaultParagraphFont"/>
    <w:uiPriority w:val="99"/>
    <w:unhideWhenUsed/>
    <w:rsid w:val="0062620E"/>
    <w:rPr>
      <w:color w:val="2B579A"/>
      <w:shd w:val="clear" w:color="auto" w:fill="E1DFDD"/>
    </w:rPr>
  </w:style>
  <w:style w:type="paragraph" w:styleId="Revision">
    <w:name w:val="Revision"/>
    <w:hidden/>
    <w:uiPriority w:val="99"/>
    <w:semiHidden/>
    <w:rsid w:val="002C24BB"/>
    <w:rPr>
      <w:rFonts w:ascii="TimesTenCondensed" w:eastAsia="MS Mincho" w:hAnsi="TimesTenCondensed"/>
      <w:sz w:val="22"/>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638129">
      <w:bodyDiv w:val="1"/>
      <w:marLeft w:val="0"/>
      <w:marRight w:val="0"/>
      <w:marTop w:val="0"/>
      <w:marBottom w:val="0"/>
      <w:divBdr>
        <w:top w:val="none" w:sz="0" w:space="0" w:color="auto"/>
        <w:left w:val="none" w:sz="0" w:space="0" w:color="auto"/>
        <w:bottom w:val="none" w:sz="0" w:space="0" w:color="auto"/>
        <w:right w:val="none" w:sz="0" w:space="0" w:color="auto"/>
      </w:divBdr>
    </w:div>
    <w:div w:id="95096899">
      <w:bodyDiv w:val="1"/>
      <w:marLeft w:val="0"/>
      <w:marRight w:val="0"/>
      <w:marTop w:val="0"/>
      <w:marBottom w:val="0"/>
      <w:divBdr>
        <w:top w:val="none" w:sz="0" w:space="0" w:color="auto"/>
        <w:left w:val="none" w:sz="0" w:space="0" w:color="auto"/>
        <w:bottom w:val="none" w:sz="0" w:space="0" w:color="auto"/>
        <w:right w:val="none" w:sz="0" w:space="0" w:color="auto"/>
      </w:divBdr>
    </w:div>
    <w:div w:id="138304603">
      <w:bodyDiv w:val="1"/>
      <w:marLeft w:val="0"/>
      <w:marRight w:val="0"/>
      <w:marTop w:val="0"/>
      <w:marBottom w:val="0"/>
      <w:divBdr>
        <w:top w:val="none" w:sz="0" w:space="0" w:color="auto"/>
        <w:left w:val="none" w:sz="0" w:space="0" w:color="auto"/>
        <w:bottom w:val="none" w:sz="0" w:space="0" w:color="auto"/>
        <w:right w:val="none" w:sz="0" w:space="0" w:color="auto"/>
      </w:divBdr>
    </w:div>
    <w:div w:id="147287126">
      <w:bodyDiv w:val="1"/>
      <w:marLeft w:val="0"/>
      <w:marRight w:val="0"/>
      <w:marTop w:val="0"/>
      <w:marBottom w:val="0"/>
      <w:divBdr>
        <w:top w:val="none" w:sz="0" w:space="0" w:color="auto"/>
        <w:left w:val="none" w:sz="0" w:space="0" w:color="auto"/>
        <w:bottom w:val="none" w:sz="0" w:space="0" w:color="auto"/>
        <w:right w:val="none" w:sz="0" w:space="0" w:color="auto"/>
      </w:divBdr>
    </w:div>
    <w:div w:id="163934591">
      <w:bodyDiv w:val="1"/>
      <w:marLeft w:val="0"/>
      <w:marRight w:val="0"/>
      <w:marTop w:val="0"/>
      <w:marBottom w:val="0"/>
      <w:divBdr>
        <w:top w:val="none" w:sz="0" w:space="0" w:color="auto"/>
        <w:left w:val="none" w:sz="0" w:space="0" w:color="auto"/>
        <w:bottom w:val="none" w:sz="0" w:space="0" w:color="auto"/>
        <w:right w:val="none" w:sz="0" w:space="0" w:color="auto"/>
      </w:divBdr>
    </w:div>
    <w:div w:id="173345066">
      <w:bodyDiv w:val="1"/>
      <w:marLeft w:val="0"/>
      <w:marRight w:val="0"/>
      <w:marTop w:val="0"/>
      <w:marBottom w:val="0"/>
      <w:divBdr>
        <w:top w:val="none" w:sz="0" w:space="0" w:color="auto"/>
        <w:left w:val="none" w:sz="0" w:space="0" w:color="auto"/>
        <w:bottom w:val="none" w:sz="0" w:space="0" w:color="auto"/>
        <w:right w:val="none" w:sz="0" w:space="0" w:color="auto"/>
      </w:divBdr>
    </w:div>
    <w:div w:id="220943769">
      <w:bodyDiv w:val="1"/>
      <w:marLeft w:val="0"/>
      <w:marRight w:val="0"/>
      <w:marTop w:val="0"/>
      <w:marBottom w:val="0"/>
      <w:divBdr>
        <w:top w:val="none" w:sz="0" w:space="0" w:color="auto"/>
        <w:left w:val="none" w:sz="0" w:space="0" w:color="auto"/>
        <w:bottom w:val="none" w:sz="0" w:space="0" w:color="auto"/>
        <w:right w:val="none" w:sz="0" w:space="0" w:color="auto"/>
      </w:divBdr>
    </w:div>
    <w:div w:id="303656352">
      <w:bodyDiv w:val="1"/>
      <w:marLeft w:val="0"/>
      <w:marRight w:val="0"/>
      <w:marTop w:val="0"/>
      <w:marBottom w:val="0"/>
      <w:divBdr>
        <w:top w:val="none" w:sz="0" w:space="0" w:color="auto"/>
        <w:left w:val="none" w:sz="0" w:space="0" w:color="auto"/>
        <w:bottom w:val="none" w:sz="0" w:space="0" w:color="auto"/>
        <w:right w:val="none" w:sz="0" w:space="0" w:color="auto"/>
      </w:divBdr>
    </w:div>
    <w:div w:id="354506498">
      <w:bodyDiv w:val="1"/>
      <w:marLeft w:val="0"/>
      <w:marRight w:val="0"/>
      <w:marTop w:val="0"/>
      <w:marBottom w:val="0"/>
      <w:divBdr>
        <w:top w:val="none" w:sz="0" w:space="0" w:color="auto"/>
        <w:left w:val="none" w:sz="0" w:space="0" w:color="auto"/>
        <w:bottom w:val="none" w:sz="0" w:space="0" w:color="auto"/>
        <w:right w:val="none" w:sz="0" w:space="0" w:color="auto"/>
      </w:divBdr>
    </w:div>
    <w:div w:id="397940032">
      <w:bodyDiv w:val="1"/>
      <w:marLeft w:val="0"/>
      <w:marRight w:val="0"/>
      <w:marTop w:val="0"/>
      <w:marBottom w:val="0"/>
      <w:divBdr>
        <w:top w:val="none" w:sz="0" w:space="0" w:color="auto"/>
        <w:left w:val="none" w:sz="0" w:space="0" w:color="auto"/>
        <w:bottom w:val="none" w:sz="0" w:space="0" w:color="auto"/>
        <w:right w:val="none" w:sz="0" w:space="0" w:color="auto"/>
      </w:divBdr>
    </w:div>
    <w:div w:id="442464066">
      <w:bodyDiv w:val="1"/>
      <w:marLeft w:val="0"/>
      <w:marRight w:val="0"/>
      <w:marTop w:val="0"/>
      <w:marBottom w:val="0"/>
      <w:divBdr>
        <w:top w:val="none" w:sz="0" w:space="0" w:color="auto"/>
        <w:left w:val="none" w:sz="0" w:space="0" w:color="auto"/>
        <w:bottom w:val="none" w:sz="0" w:space="0" w:color="auto"/>
        <w:right w:val="none" w:sz="0" w:space="0" w:color="auto"/>
      </w:divBdr>
    </w:div>
    <w:div w:id="444348013">
      <w:bodyDiv w:val="1"/>
      <w:marLeft w:val="0"/>
      <w:marRight w:val="0"/>
      <w:marTop w:val="0"/>
      <w:marBottom w:val="0"/>
      <w:divBdr>
        <w:top w:val="none" w:sz="0" w:space="0" w:color="auto"/>
        <w:left w:val="none" w:sz="0" w:space="0" w:color="auto"/>
        <w:bottom w:val="none" w:sz="0" w:space="0" w:color="auto"/>
        <w:right w:val="none" w:sz="0" w:space="0" w:color="auto"/>
      </w:divBdr>
    </w:div>
    <w:div w:id="485319134">
      <w:bodyDiv w:val="1"/>
      <w:marLeft w:val="0"/>
      <w:marRight w:val="0"/>
      <w:marTop w:val="0"/>
      <w:marBottom w:val="0"/>
      <w:divBdr>
        <w:top w:val="none" w:sz="0" w:space="0" w:color="auto"/>
        <w:left w:val="none" w:sz="0" w:space="0" w:color="auto"/>
        <w:bottom w:val="none" w:sz="0" w:space="0" w:color="auto"/>
        <w:right w:val="none" w:sz="0" w:space="0" w:color="auto"/>
      </w:divBdr>
    </w:div>
    <w:div w:id="503131394">
      <w:bodyDiv w:val="1"/>
      <w:marLeft w:val="0"/>
      <w:marRight w:val="0"/>
      <w:marTop w:val="0"/>
      <w:marBottom w:val="0"/>
      <w:divBdr>
        <w:top w:val="none" w:sz="0" w:space="0" w:color="auto"/>
        <w:left w:val="none" w:sz="0" w:space="0" w:color="auto"/>
        <w:bottom w:val="none" w:sz="0" w:space="0" w:color="auto"/>
        <w:right w:val="none" w:sz="0" w:space="0" w:color="auto"/>
      </w:divBdr>
    </w:div>
    <w:div w:id="554120218">
      <w:bodyDiv w:val="1"/>
      <w:marLeft w:val="0"/>
      <w:marRight w:val="0"/>
      <w:marTop w:val="0"/>
      <w:marBottom w:val="0"/>
      <w:divBdr>
        <w:top w:val="none" w:sz="0" w:space="0" w:color="auto"/>
        <w:left w:val="none" w:sz="0" w:space="0" w:color="auto"/>
        <w:bottom w:val="none" w:sz="0" w:space="0" w:color="auto"/>
        <w:right w:val="none" w:sz="0" w:space="0" w:color="auto"/>
      </w:divBdr>
    </w:div>
    <w:div w:id="577129011">
      <w:bodyDiv w:val="1"/>
      <w:marLeft w:val="0"/>
      <w:marRight w:val="0"/>
      <w:marTop w:val="0"/>
      <w:marBottom w:val="0"/>
      <w:divBdr>
        <w:top w:val="none" w:sz="0" w:space="0" w:color="auto"/>
        <w:left w:val="none" w:sz="0" w:space="0" w:color="auto"/>
        <w:bottom w:val="none" w:sz="0" w:space="0" w:color="auto"/>
        <w:right w:val="none" w:sz="0" w:space="0" w:color="auto"/>
      </w:divBdr>
    </w:div>
    <w:div w:id="605843844">
      <w:bodyDiv w:val="1"/>
      <w:marLeft w:val="0"/>
      <w:marRight w:val="0"/>
      <w:marTop w:val="0"/>
      <w:marBottom w:val="0"/>
      <w:divBdr>
        <w:top w:val="none" w:sz="0" w:space="0" w:color="auto"/>
        <w:left w:val="none" w:sz="0" w:space="0" w:color="auto"/>
        <w:bottom w:val="none" w:sz="0" w:space="0" w:color="auto"/>
        <w:right w:val="none" w:sz="0" w:space="0" w:color="auto"/>
      </w:divBdr>
    </w:div>
    <w:div w:id="624778822">
      <w:bodyDiv w:val="1"/>
      <w:marLeft w:val="0"/>
      <w:marRight w:val="0"/>
      <w:marTop w:val="0"/>
      <w:marBottom w:val="0"/>
      <w:divBdr>
        <w:top w:val="none" w:sz="0" w:space="0" w:color="auto"/>
        <w:left w:val="none" w:sz="0" w:space="0" w:color="auto"/>
        <w:bottom w:val="none" w:sz="0" w:space="0" w:color="auto"/>
        <w:right w:val="none" w:sz="0" w:space="0" w:color="auto"/>
      </w:divBdr>
    </w:div>
    <w:div w:id="665939277">
      <w:bodyDiv w:val="1"/>
      <w:marLeft w:val="0"/>
      <w:marRight w:val="0"/>
      <w:marTop w:val="0"/>
      <w:marBottom w:val="0"/>
      <w:divBdr>
        <w:top w:val="none" w:sz="0" w:space="0" w:color="auto"/>
        <w:left w:val="none" w:sz="0" w:space="0" w:color="auto"/>
        <w:bottom w:val="none" w:sz="0" w:space="0" w:color="auto"/>
        <w:right w:val="none" w:sz="0" w:space="0" w:color="auto"/>
      </w:divBdr>
    </w:div>
    <w:div w:id="763191930">
      <w:bodyDiv w:val="1"/>
      <w:marLeft w:val="0"/>
      <w:marRight w:val="0"/>
      <w:marTop w:val="0"/>
      <w:marBottom w:val="0"/>
      <w:divBdr>
        <w:top w:val="none" w:sz="0" w:space="0" w:color="auto"/>
        <w:left w:val="none" w:sz="0" w:space="0" w:color="auto"/>
        <w:bottom w:val="none" w:sz="0" w:space="0" w:color="auto"/>
        <w:right w:val="none" w:sz="0" w:space="0" w:color="auto"/>
      </w:divBdr>
    </w:div>
    <w:div w:id="795175328">
      <w:bodyDiv w:val="1"/>
      <w:marLeft w:val="0"/>
      <w:marRight w:val="0"/>
      <w:marTop w:val="0"/>
      <w:marBottom w:val="0"/>
      <w:divBdr>
        <w:top w:val="none" w:sz="0" w:space="0" w:color="auto"/>
        <w:left w:val="none" w:sz="0" w:space="0" w:color="auto"/>
        <w:bottom w:val="none" w:sz="0" w:space="0" w:color="auto"/>
        <w:right w:val="none" w:sz="0" w:space="0" w:color="auto"/>
      </w:divBdr>
    </w:div>
    <w:div w:id="801070040">
      <w:bodyDiv w:val="1"/>
      <w:marLeft w:val="0"/>
      <w:marRight w:val="0"/>
      <w:marTop w:val="0"/>
      <w:marBottom w:val="0"/>
      <w:divBdr>
        <w:top w:val="none" w:sz="0" w:space="0" w:color="auto"/>
        <w:left w:val="none" w:sz="0" w:space="0" w:color="auto"/>
        <w:bottom w:val="none" w:sz="0" w:space="0" w:color="auto"/>
        <w:right w:val="none" w:sz="0" w:space="0" w:color="auto"/>
      </w:divBdr>
    </w:div>
    <w:div w:id="807550583">
      <w:bodyDiv w:val="1"/>
      <w:marLeft w:val="0"/>
      <w:marRight w:val="0"/>
      <w:marTop w:val="0"/>
      <w:marBottom w:val="0"/>
      <w:divBdr>
        <w:top w:val="none" w:sz="0" w:space="0" w:color="auto"/>
        <w:left w:val="none" w:sz="0" w:space="0" w:color="auto"/>
        <w:bottom w:val="none" w:sz="0" w:space="0" w:color="auto"/>
        <w:right w:val="none" w:sz="0" w:space="0" w:color="auto"/>
      </w:divBdr>
    </w:div>
    <w:div w:id="810026609">
      <w:bodyDiv w:val="1"/>
      <w:marLeft w:val="0"/>
      <w:marRight w:val="0"/>
      <w:marTop w:val="0"/>
      <w:marBottom w:val="0"/>
      <w:divBdr>
        <w:top w:val="none" w:sz="0" w:space="0" w:color="auto"/>
        <w:left w:val="none" w:sz="0" w:space="0" w:color="auto"/>
        <w:bottom w:val="none" w:sz="0" w:space="0" w:color="auto"/>
        <w:right w:val="none" w:sz="0" w:space="0" w:color="auto"/>
      </w:divBdr>
    </w:div>
    <w:div w:id="845826829">
      <w:bodyDiv w:val="1"/>
      <w:marLeft w:val="0"/>
      <w:marRight w:val="0"/>
      <w:marTop w:val="0"/>
      <w:marBottom w:val="0"/>
      <w:divBdr>
        <w:top w:val="none" w:sz="0" w:space="0" w:color="auto"/>
        <w:left w:val="none" w:sz="0" w:space="0" w:color="auto"/>
        <w:bottom w:val="none" w:sz="0" w:space="0" w:color="auto"/>
        <w:right w:val="none" w:sz="0" w:space="0" w:color="auto"/>
      </w:divBdr>
    </w:div>
    <w:div w:id="906499969">
      <w:bodyDiv w:val="1"/>
      <w:marLeft w:val="0"/>
      <w:marRight w:val="0"/>
      <w:marTop w:val="0"/>
      <w:marBottom w:val="0"/>
      <w:divBdr>
        <w:top w:val="none" w:sz="0" w:space="0" w:color="auto"/>
        <w:left w:val="none" w:sz="0" w:space="0" w:color="auto"/>
        <w:bottom w:val="none" w:sz="0" w:space="0" w:color="auto"/>
        <w:right w:val="none" w:sz="0" w:space="0" w:color="auto"/>
      </w:divBdr>
    </w:div>
    <w:div w:id="923800113">
      <w:bodyDiv w:val="1"/>
      <w:marLeft w:val="0"/>
      <w:marRight w:val="0"/>
      <w:marTop w:val="0"/>
      <w:marBottom w:val="0"/>
      <w:divBdr>
        <w:top w:val="none" w:sz="0" w:space="0" w:color="auto"/>
        <w:left w:val="none" w:sz="0" w:space="0" w:color="auto"/>
        <w:bottom w:val="none" w:sz="0" w:space="0" w:color="auto"/>
        <w:right w:val="none" w:sz="0" w:space="0" w:color="auto"/>
      </w:divBdr>
    </w:div>
    <w:div w:id="964625474">
      <w:bodyDiv w:val="1"/>
      <w:marLeft w:val="0"/>
      <w:marRight w:val="0"/>
      <w:marTop w:val="0"/>
      <w:marBottom w:val="0"/>
      <w:divBdr>
        <w:top w:val="none" w:sz="0" w:space="0" w:color="auto"/>
        <w:left w:val="none" w:sz="0" w:space="0" w:color="auto"/>
        <w:bottom w:val="none" w:sz="0" w:space="0" w:color="auto"/>
        <w:right w:val="none" w:sz="0" w:space="0" w:color="auto"/>
      </w:divBdr>
    </w:div>
    <w:div w:id="984890719">
      <w:bodyDiv w:val="1"/>
      <w:marLeft w:val="0"/>
      <w:marRight w:val="0"/>
      <w:marTop w:val="0"/>
      <w:marBottom w:val="0"/>
      <w:divBdr>
        <w:top w:val="none" w:sz="0" w:space="0" w:color="auto"/>
        <w:left w:val="none" w:sz="0" w:space="0" w:color="auto"/>
        <w:bottom w:val="none" w:sz="0" w:space="0" w:color="auto"/>
        <w:right w:val="none" w:sz="0" w:space="0" w:color="auto"/>
      </w:divBdr>
    </w:div>
    <w:div w:id="996229566">
      <w:bodyDiv w:val="1"/>
      <w:marLeft w:val="0"/>
      <w:marRight w:val="0"/>
      <w:marTop w:val="0"/>
      <w:marBottom w:val="0"/>
      <w:divBdr>
        <w:top w:val="none" w:sz="0" w:space="0" w:color="auto"/>
        <w:left w:val="none" w:sz="0" w:space="0" w:color="auto"/>
        <w:bottom w:val="none" w:sz="0" w:space="0" w:color="auto"/>
        <w:right w:val="none" w:sz="0" w:space="0" w:color="auto"/>
      </w:divBdr>
    </w:div>
    <w:div w:id="1033075332">
      <w:bodyDiv w:val="1"/>
      <w:marLeft w:val="0"/>
      <w:marRight w:val="0"/>
      <w:marTop w:val="0"/>
      <w:marBottom w:val="0"/>
      <w:divBdr>
        <w:top w:val="none" w:sz="0" w:space="0" w:color="auto"/>
        <w:left w:val="none" w:sz="0" w:space="0" w:color="auto"/>
        <w:bottom w:val="none" w:sz="0" w:space="0" w:color="auto"/>
        <w:right w:val="none" w:sz="0" w:space="0" w:color="auto"/>
      </w:divBdr>
    </w:div>
    <w:div w:id="1041781699">
      <w:bodyDiv w:val="1"/>
      <w:marLeft w:val="0"/>
      <w:marRight w:val="0"/>
      <w:marTop w:val="0"/>
      <w:marBottom w:val="0"/>
      <w:divBdr>
        <w:top w:val="none" w:sz="0" w:space="0" w:color="auto"/>
        <w:left w:val="none" w:sz="0" w:space="0" w:color="auto"/>
        <w:bottom w:val="none" w:sz="0" w:space="0" w:color="auto"/>
        <w:right w:val="none" w:sz="0" w:space="0" w:color="auto"/>
      </w:divBdr>
    </w:div>
    <w:div w:id="1068110378">
      <w:bodyDiv w:val="1"/>
      <w:marLeft w:val="0"/>
      <w:marRight w:val="0"/>
      <w:marTop w:val="0"/>
      <w:marBottom w:val="0"/>
      <w:divBdr>
        <w:top w:val="none" w:sz="0" w:space="0" w:color="auto"/>
        <w:left w:val="none" w:sz="0" w:space="0" w:color="auto"/>
        <w:bottom w:val="none" w:sz="0" w:space="0" w:color="auto"/>
        <w:right w:val="none" w:sz="0" w:space="0" w:color="auto"/>
      </w:divBdr>
    </w:div>
    <w:div w:id="1098061305">
      <w:bodyDiv w:val="1"/>
      <w:marLeft w:val="0"/>
      <w:marRight w:val="0"/>
      <w:marTop w:val="0"/>
      <w:marBottom w:val="0"/>
      <w:divBdr>
        <w:top w:val="none" w:sz="0" w:space="0" w:color="auto"/>
        <w:left w:val="none" w:sz="0" w:space="0" w:color="auto"/>
        <w:bottom w:val="none" w:sz="0" w:space="0" w:color="auto"/>
        <w:right w:val="none" w:sz="0" w:space="0" w:color="auto"/>
      </w:divBdr>
    </w:div>
    <w:div w:id="1123501589">
      <w:bodyDiv w:val="1"/>
      <w:marLeft w:val="0"/>
      <w:marRight w:val="0"/>
      <w:marTop w:val="0"/>
      <w:marBottom w:val="0"/>
      <w:divBdr>
        <w:top w:val="none" w:sz="0" w:space="0" w:color="auto"/>
        <w:left w:val="none" w:sz="0" w:space="0" w:color="auto"/>
        <w:bottom w:val="none" w:sz="0" w:space="0" w:color="auto"/>
        <w:right w:val="none" w:sz="0" w:space="0" w:color="auto"/>
      </w:divBdr>
    </w:div>
    <w:div w:id="1166281250">
      <w:bodyDiv w:val="1"/>
      <w:marLeft w:val="0"/>
      <w:marRight w:val="0"/>
      <w:marTop w:val="0"/>
      <w:marBottom w:val="0"/>
      <w:divBdr>
        <w:top w:val="none" w:sz="0" w:space="0" w:color="auto"/>
        <w:left w:val="none" w:sz="0" w:space="0" w:color="auto"/>
        <w:bottom w:val="none" w:sz="0" w:space="0" w:color="auto"/>
        <w:right w:val="none" w:sz="0" w:space="0" w:color="auto"/>
      </w:divBdr>
    </w:div>
    <w:div w:id="1175417574">
      <w:bodyDiv w:val="1"/>
      <w:marLeft w:val="0"/>
      <w:marRight w:val="0"/>
      <w:marTop w:val="0"/>
      <w:marBottom w:val="0"/>
      <w:divBdr>
        <w:top w:val="none" w:sz="0" w:space="0" w:color="auto"/>
        <w:left w:val="none" w:sz="0" w:space="0" w:color="auto"/>
        <w:bottom w:val="none" w:sz="0" w:space="0" w:color="auto"/>
        <w:right w:val="none" w:sz="0" w:space="0" w:color="auto"/>
      </w:divBdr>
    </w:div>
    <w:div w:id="1195576071">
      <w:bodyDiv w:val="1"/>
      <w:marLeft w:val="0"/>
      <w:marRight w:val="0"/>
      <w:marTop w:val="0"/>
      <w:marBottom w:val="0"/>
      <w:divBdr>
        <w:top w:val="none" w:sz="0" w:space="0" w:color="auto"/>
        <w:left w:val="none" w:sz="0" w:space="0" w:color="auto"/>
        <w:bottom w:val="none" w:sz="0" w:space="0" w:color="auto"/>
        <w:right w:val="none" w:sz="0" w:space="0" w:color="auto"/>
      </w:divBdr>
    </w:div>
    <w:div w:id="1226988766">
      <w:bodyDiv w:val="1"/>
      <w:marLeft w:val="0"/>
      <w:marRight w:val="0"/>
      <w:marTop w:val="0"/>
      <w:marBottom w:val="0"/>
      <w:divBdr>
        <w:top w:val="none" w:sz="0" w:space="0" w:color="auto"/>
        <w:left w:val="none" w:sz="0" w:space="0" w:color="auto"/>
        <w:bottom w:val="none" w:sz="0" w:space="0" w:color="auto"/>
        <w:right w:val="none" w:sz="0" w:space="0" w:color="auto"/>
      </w:divBdr>
    </w:div>
    <w:div w:id="1242448847">
      <w:bodyDiv w:val="1"/>
      <w:marLeft w:val="0"/>
      <w:marRight w:val="0"/>
      <w:marTop w:val="0"/>
      <w:marBottom w:val="0"/>
      <w:divBdr>
        <w:top w:val="none" w:sz="0" w:space="0" w:color="auto"/>
        <w:left w:val="none" w:sz="0" w:space="0" w:color="auto"/>
        <w:bottom w:val="none" w:sz="0" w:space="0" w:color="auto"/>
        <w:right w:val="none" w:sz="0" w:space="0" w:color="auto"/>
      </w:divBdr>
    </w:div>
    <w:div w:id="1264337093">
      <w:bodyDiv w:val="1"/>
      <w:marLeft w:val="0"/>
      <w:marRight w:val="0"/>
      <w:marTop w:val="0"/>
      <w:marBottom w:val="0"/>
      <w:divBdr>
        <w:top w:val="none" w:sz="0" w:space="0" w:color="auto"/>
        <w:left w:val="none" w:sz="0" w:space="0" w:color="auto"/>
        <w:bottom w:val="none" w:sz="0" w:space="0" w:color="auto"/>
        <w:right w:val="none" w:sz="0" w:space="0" w:color="auto"/>
      </w:divBdr>
    </w:div>
    <w:div w:id="1338077506">
      <w:bodyDiv w:val="1"/>
      <w:marLeft w:val="0"/>
      <w:marRight w:val="0"/>
      <w:marTop w:val="0"/>
      <w:marBottom w:val="0"/>
      <w:divBdr>
        <w:top w:val="none" w:sz="0" w:space="0" w:color="auto"/>
        <w:left w:val="none" w:sz="0" w:space="0" w:color="auto"/>
        <w:bottom w:val="none" w:sz="0" w:space="0" w:color="auto"/>
        <w:right w:val="none" w:sz="0" w:space="0" w:color="auto"/>
      </w:divBdr>
    </w:div>
    <w:div w:id="1341470118">
      <w:bodyDiv w:val="1"/>
      <w:marLeft w:val="0"/>
      <w:marRight w:val="0"/>
      <w:marTop w:val="0"/>
      <w:marBottom w:val="0"/>
      <w:divBdr>
        <w:top w:val="none" w:sz="0" w:space="0" w:color="auto"/>
        <w:left w:val="none" w:sz="0" w:space="0" w:color="auto"/>
        <w:bottom w:val="none" w:sz="0" w:space="0" w:color="auto"/>
        <w:right w:val="none" w:sz="0" w:space="0" w:color="auto"/>
      </w:divBdr>
    </w:div>
    <w:div w:id="1358697155">
      <w:bodyDiv w:val="1"/>
      <w:marLeft w:val="0"/>
      <w:marRight w:val="0"/>
      <w:marTop w:val="0"/>
      <w:marBottom w:val="0"/>
      <w:divBdr>
        <w:top w:val="none" w:sz="0" w:space="0" w:color="auto"/>
        <w:left w:val="none" w:sz="0" w:space="0" w:color="auto"/>
        <w:bottom w:val="none" w:sz="0" w:space="0" w:color="auto"/>
        <w:right w:val="none" w:sz="0" w:space="0" w:color="auto"/>
      </w:divBdr>
    </w:div>
    <w:div w:id="1469279931">
      <w:bodyDiv w:val="1"/>
      <w:marLeft w:val="0"/>
      <w:marRight w:val="0"/>
      <w:marTop w:val="0"/>
      <w:marBottom w:val="0"/>
      <w:divBdr>
        <w:top w:val="none" w:sz="0" w:space="0" w:color="auto"/>
        <w:left w:val="none" w:sz="0" w:space="0" w:color="auto"/>
        <w:bottom w:val="none" w:sz="0" w:space="0" w:color="auto"/>
        <w:right w:val="none" w:sz="0" w:space="0" w:color="auto"/>
      </w:divBdr>
    </w:div>
    <w:div w:id="1488741091">
      <w:bodyDiv w:val="1"/>
      <w:marLeft w:val="0"/>
      <w:marRight w:val="0"/>
      <w:marTop w:val="0"/>
      <w:marBottom w:val="0"/>
      <w:divBdr>
        <w:top w:val="none" w:sz="0" w:space="0" w:color="auto"/>
        <w:left w:val="none" w:sz="0" w:space="0" w:color="auto"/>
        <w:bottom w:val="none" w:sz="0" w:space="0" w:color="auto"/>
        <w:right w:val="none" w:sz="0" w:space="0" w:color="auto"/>
      </w:divBdr>
    </w:div>
    <w:div w:id="1505171717">
      <w:bodyDiv w:val="1"/>
      <w:marLeft w:val="0"/>
      <w:marRight w:val="0"/>
      <w:marTop w:val="0"/>
      <w:marBottom w:val="0"/>
      <w:divBdr>
        <w:top w:val="none" w:sz="0" w:space="0" w:color="auto"/>
        <w:left w:val="none" w:sz="0" w:space="0" w:color="auto"/>
        <w:bottom w:val="none" w:sz="0" w:space="0" w:color="auto"/>
        <w:right w:val="none" w:sz="0" w:space="0" w:color="auto"/>
      </w:divBdr>
    </w:div>
    <w:div w:id="1506088285">
      <w:bodyDiv w:val="1"/>
      <w:marLeft w:val="0"/>
      <w:marRight w:val="0"/>
      <w:marTop w:val="0"/>
      <w:marBottom w:val="0"/>
      <w:divBdr>
        <w:top w:val="none" w:sz="0" w:space="0" w:color="auto"/>
        <w:left w:val="none" w:sz="0" w:space="0" w:color="auto"/>
        <w:bottom w:val="none" w:sz="0" w:space="0" w:color="auto"/>
        <w:right w:val="none" w:sz="0" w:space="0" w:color="auto"/>
      </w:divBdr>
    </w:div>
    <w:div w:id="1525094323">
      <w:bodyDiv w:val="1"/>
      <w:marLeft w:val="0"/>
      <w:marRight w:val="0"/>
      <w:marTop w:val="0"/>
      <w:marBottom w:val="0"/>
      <w:divBdr>
        <w:top w:val="none" w:sz="0" w:space="0" w:color="auto"/>
        <w:left w:val="none" w:sz="0" w:space="0" w:color="auto"/>
        <w:bottom w:val="none" w:sz="0" w:space="0" w:color="auto"/>
        <w:right w:val="none" w:sz="0" w:space="0" w:color="auto"/>
      </w:divBdr>
    </w:div>
    <w:div w:id="1638341680">
      <w:bodyDiv w:val="1"/>
      <w:marLeft w:val="0"/>
      <w:marRight w:val="0"/>
      <w:marTop w:val="0"/>
      <w:marBottom w:val="0"/>
      <w:divBdr>
        <w:top w:val="none" w:sz="0" w:space="0" w:color="auto"/>
        <w:left w:val="none" w:sz="0" w:space="0" w:color="auto"/>
        <w:bottom w:val="none" w:sz="0" w:space="0" w:color="auto"/>
        <w:right w:val="none" w:sz="0" w:space="0" w:color="auto"/>
      </w:divBdr>
    </w:div>
    <w:div w:id="1638413955">
      <w:bodyDiv w:val="1"/>
      <w:marLeft w:val="0"/>
      <w:marRight w:val="0"/>
      <w:marTop w:val="0"/>
      <w:marBottom w:val="0"/>
      <w:divBdr>
        <w:top w:val="none" w:sz="0" w:space="0" w:color="auto"/>
        <w:left w:val="none" w:sz="0" w:space="0" w:color="auto"/>
        <w:bottom w:val="none" w:sz="0" w:space="0" w:color="auto"/>
        <w:right w:val="none" w:sz="0" w:space="0" w:color="auto"/>
      </w:divBdr>
    </w:div>
    <w:div w:id="1641691041">
      <w:bodyDiv w:val="1"/>
      <w:marLeft w:val="0"/>
      <w:marRight w:val="0"/>
      <w:marTop w:val="0"/>
      <w:marBottom w:val="0"/>
      <w:divBdr>
        <w:top w:val="none" w:sz="0" w:space="0" w:color="auto"/>
        <w:left w:val="none" w:sz="0" w:space="0" w:color="auto"/>
        <w:bottom w:val="none" w:sz="0" w:space="0" w:color="auto"/>
        <w:right w:val="none" w:sz="0" w:space="0" w:color="auto"/>
      </w:divBdr>
    </w:div>
    <w:div w:id="1649246136">
      <w:bodyDiv w:val="1"/>
      <w:marLeft w:val="0"/>
      <w:marRight w:val="0"/>
      <w:marTop w:val="0"/>
      <w:marBottom w:val="0"/>
      <w:divBdr>
        <w:top w:val="none" w:sz="0" w:space="0" w:color="auto"/>
        <w:left w:val="none" w:sz="0" w:space="0" w:color="auto"/>
        <w:bottom w:val="none" w:sz="0" w:space="0" w:color="auto"/>
        <w:right w:val="none" w:sz="0" w:space="0" w:color="auto"/>
      </w:divBdr>
    </w:div>
    <w:div w:id="1649703272">
      <w:bodyDiv w:val="1"/>
      <w:marLeft w:val="0"/>
      <w:marRight w:val="0"/>
      <w:marTop w:val="0"/>
      <w:marBottom w:val="0"/>
      <w:divBdr>
        <w:top w:val="none" w:sz="0" w:space="0" w:color="auto"/>
        <w:left w:val="none" w:sz="0" w:space="0" w:color="auto"/>
        <w:bottom w:val="none" w:sz="0" w:space="0" w:color="auto"/>
        <w:right w:val="none" w:sz="0" w:space="0" w:color="auto"/>
      </w:divBdr>
    </w:div>
    <w:div w:id="1704476665">
      <w:bodyDiv w:val="1"/>
      <w:marLeft w:val="0"/>
      <w:marRight w:val="0"/>
      <w:marTop w:val="0"/>
      <w:marBottom w:val="0"/>
      <w:divBdr>
        <w:top w:val="none" w:sz="0" w:space="0" w:color="auto"/>
        <w:left w:val="none" w:sz="0" w:space="0" w:color="auto"/>
        <w:bottom w:val="none" w:sz="0" w:space="0" w:color="auto"/>
        <w:right w:val="none" w:sz="0" w:space="0" w:color="auto"/>
      </w:divBdr>
    </w:div>
    <w:div w:id="1714227586">
      <w:bodyDiv w:val="1"/>
      <w:marLeft w:val="0"/>
      <w:marRight w:val="0"/>
      <w:marTop w:val="0"/>
      <w:marBottom w:val="0"/>
      <w:divBdr>
        <w:top w:val="none" w:sz="0" w:space="0" w:color="auto"/>
        <w:left w:val="none" w:sz="0" w:space="0" w:color="auto"/>
        <w:bottom w:val="none" w:sz="0" w:space="0" w:color="auto"/>
        <w:right w:val="none" w:sz="0" w:space="0" w:color="auto"/>
      </w:divBdr>
    </w:div>
    <w:div w:id="1724714245">
      <w:bodyDiv w:val="1"/>
      <w:marLeft w:val="0"/>
      <w:marRight w:val="0"/>
      <w:marTop w:val="0"/>
      <w:marBottom w:val="0"/>
      <w:divBdr>
        <w:top w:val="none" w:sz="0" w:space="0" w:color="auto"/>
        <w:left w:val="none" w:sz="0" w:space="0" w:color="auto"/>
        <w:bottom w:val="none" w:sz="0" w:space="0" w:color="auto"/>
        <w:right w:val="none" w:sz="0" w:space="0" w:color="auto"/>
      </w:divBdr>
    </w:div>
    <w:div w:id="1845125186">
      <w:bodyDiv w:val="1"/>
      <w:marLeft w:val="0"/>
      <w:marRight w:val="0"/>
      <w:marTop w:val="0"/>
      <w:marBottom w:val="0"/>
      <w:divBdr>
        <w:top w:val="none" w:sz="0" w:space="0" w:color="auto"/>
        <w:left w:val="none" w:sz="0" w:space="0" w:color="auto"/>
        <w:bottom w:val="none" w:sz="0" w:space="0" w:color="auto"/>
        <w:right w:val="none" w:sz="0" w:space="0" w:color="auto"/>
      </w:divBdr>
    </w:div>
    <w:div w:id="1916625224">
      <w:bodyDiv w:val="1"/>
      <w:marLeft w:val="0"/>
      <w:marRight w:val="0"/>
      <w:marTop w:val="0"/>
      <w:marBottom w:val="0"/>
      <w:divBdr>
        <w:top w:val="none" w:sz="0" w:space="0" w:color="auto"/>
        <w:left w:val="none" w:sz="0" w:space="0" w:color="auto"/>
        <w:bottom w:val="none" w:sz="0" w:space="0" w:color="auto"/>
        <w:right w:val="none" w:sz="0" w:space="0" w:color="auto"/>
      </w:divBdr>
    </w:div>
    <w:div w:id="1949703346">
      <w:bodyDiv w:val="1"/>
      <w:marLeft w:val="0"/>
      <w:marRight w:val="0"/>
      <w:marTop w:val="0"/>
      <w:marBottom w:val="0"/>
      <w:divBdr>
        <w:top w:val="none" w:sz="0" w:space="0" w:color="auto"/>
        <w:left w:val="none" w:sz="0" w:space="0" w:color="auto"/>
        <w:bottom w:val="none" w:sz="0" w:space="0" w:color="auto"/>
        <w:right w:val="none" w:sz="0" w:space="0" w:color="auto"/>
      </w:divBdr>
    </w:div>
    <w:div w:id="1980183196">
      <w:bodyDiv w:val="1"/>
      <w:marLeft w:val="0"/>
      <w:marRight w:val="0"/>
      <w:marTop w:val="0"/>
      <w:marBottom w:val="0"/>
      <w:divBdr>
        <w:top w:val="none" w:sz="0" w:space="0" w:color="auto"/>
        <w:left w:val="none" w:sz="0" w:space="0" w:color="auto"/>
        <w:bottom w:val="none" w:sz="0" w:space="0" w:color="auto"/>
        <w:right w:val="none" w:sz="0" w:space="0" w:color="auto"/>
      </w:divBdr>
    </w:div>
    <w:div w:id="2011249851">
      <w:bodyDiv w:val="1"/>
      <w:marLeft w:val="0"/>
      <w:marRight w:val="0"/>
      <w:marTop w:val="0"/>
      <w:marBottom w:val="0"/>
      <w:divBdr>
        <w:top w:val="none" w:sz="0" w:space="0" w:color="auto"/>
        <w:left w:val="none" w:sz="0" w:space="0" w:color="auto"/>
        <w:bottom w:val="none" w:sz="0" w:space="0" w:color="auto"/>
        <w:right w:val="none" w:sz="0" w:space="0" w:color="auto"/>
      </w:divBdr>
    </w:div>
    <w:div w:id="2038701840">
      <w:bodyDiv w:val="1"/>
      <w:marLeft w:val="0"/>
      <w:marRight w:val="0"/>
      <w:marTop w:val="0"/>
      <w:marBottom w:val="0"/>
      <w:divBdr>
        <w:top w:val="none" w:sz="0" w:space="0" w:color="auto"/>
        <w:left w:val="none" w:sz="0" w:space="0" w:color="auto"/>
        <w:bottom w:val="none" w:sz="0" w:space="0" w:color="auto"/>
        <w:right w:val="none" w:sz="0" w:space="0" w:color="auto"/>
      </w:divBdr>
    </w:div>
    <w:div w:id="2051882116">
      <w:bodyDiv w:val="1"/>
      <w:marLeft w:val="0"/>
      <w:marRight w:val="0"/>
      <w:marTop w:val="0"/>
      <w:marBottom w:val="0"/>
      <w:divBdr>
        <w:top w:val="none" w:sz="0" w:space="0" w:color="auto"/>
        <w:left w:val="none" w:sz="0" w:space="0" w:color="auto"/>
        <w:bottom w:val="none" w:sz="0" w:space="0" w:color="auto"/>
        <w:right w:val="none" w:sz="0" w:space="0" w:color="auto"/>
      </w:divBdr>
    </w:div>
    <w:div w:id="2057318922">
      <w:bodyDiv w:val="1"/>
      <w:marLeft w:val="0"/>
      <w:marRight w:val="0"/>
      <w:marTop w:val="0"/>
      <w:marBottom w:val="0"/>
      <w:divBdr>
        <w:top w:val="none" w:sz="0" w:space="0" w:color="auto"/>
        <w:left w:val="none" w:sz="0" w:space="0" w:color="auto"/>
        <w:bottom w:val="none" w:sz="0" w:space="0" w:color="auto"/>
        <w:right w:val="none" w:sz="0" w:space="0" w:color="auto"/>
      </w:divBdr>
    </w:div>
    <w:div w:id="2069836096">
      <w:bodyDiv w:val="1"/>
      <w:marLeft w:val="0"/>
      <w:marRight w:val="0"/>
      <w:marTop w:val="0"/>
      <w:marBottom w:val="0"/>
      <w:divBdr>
        <w:top w:val="none" w:sz="0" w:space="0" w:color="auto"/>
        <w:left w:val="none" w:sz="0" w:space="0" w:color="auto"/>
        <w:bottom w:val="none" w:sz="0" w:space="0" w:color="auto"/>
        <w:right w:val="none" w:sz="0" w:space="0" w:color="auto"/>
      </w:divBdr>
    </w:div>
    <w:div w:id="2073657294">
      <w:bodyDiv w:val="1"/>
      <w:marLeft w:val="0"/>
      <w:marRight w:val="0"/>
      <w:marTop w:val="0"/>
      <w:marBottom w:val="0"/>
      <w:divBdr>
        <w:top w:val="none" w:sz="0" w:space="0" w:color="auto"/>
        <w:left w:val="none" w:sz="0" w:space="0" w:color="auto"/>
        <w:bottom w:val="none" w:sz="0" w:space="0" w:color="auto"/>
        <w:right w:val="none" w:sz="0" w:space="0" w:color="auto"/>
      </w:divBdr>
    </w:div>
    <w:div w:id="2099129345">
      <w:bodyDiv w:val="1"/>
      <w:marLeft w:val="0"/>
      <w:marRight w:val="0"/>
      <w:marTop w:val="0"/>
      <w:marBottom w:val="0"/>
      <w:divBdr>
        <w:top w:val="none" w:sz="0" w:space="0" w:color="auto"/>
        <w:left w:val="none" w:sz="0" w:space="0" w:color="auto"/>
        <w:bottom w:val="none" w:sz="0" w:space="0" w:color="auto"/>
        <w:right w:val="none" w:sz="0" w:space="0" w:color="auto"/>
      </w:divBdr>
    </w:div>
    <w:div w:id="2102485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18.png"/><Relationship Id="rId63" Type="http://schemas.openxmlformats.org/officeDocument/2006/relationships/image" Target="media/image31.png"/><Relationship Id="rId68" Type="http://schemas.openxmlformats.org/officeDocument/2006/relationships/hyperlink" Target="https://deutscheboerse.sharepoint.com/:u:/r/sites/sp0281/internal/2025%20Audits/2025-045%20Cyber%20and%20Information%20Security%20(DBAG,%20ECAG,%20CBF,%20CBL,%20CFCL)/06%20Fieldwork/Crypto%26PKI/RE%20IA%20Cyber%20%20IS%20Audit%20-%20Request%20for%20Documents%20(AID797-%20SCILA).msg?csf=1&amp;web=1&amp;e=G9CEFM" TargetMode="External"/><Relationship Id="rId84" Type="http://schemas.openxmlformats.org/officeDocument/2006/relationships/hyperlink" Target="https://deutscheboerse.sharepoint.com/:w:/r/sites/sp0281/internal/2025%20Audits/2025-045%20Cyber%20and%20Information%20Security%20(DBAG,%20ECAG,%20CBF,%20CBL,%20CFCL)/06%20Fieldwork/Crypto%26PKI/Security%20Documentation_AID1065_PKI%20MSCA_V2.1%20(2).docx?d=w5fb31ea5d7b44d95b0560b40a7796cf6&amp;csf=1&amp;web=1&amp;e=rPEvFf" TargetMode="External"/><Relationship Id="rId89" Type="http://schemas.openxmlformats.org/officeDocument/2006/relationships/hyperlink" Target="https://deutscheboerse.sharepoint.com/:x:/r/sites/sp0281/internal/2025%20Audits/2025-045%20Cyber%20and%20Information%20Security%20(DBAG,%20ECAG,%20CBF,%20CBL,%20CFCL)/06%20Fieldwork/Crypto%26PKI/PKI%20App%20Checks/Roles%20and%20Entitlements_AID1064.xlsx?d=w253863ad66014da9be3d00ce6c064844&amp;csf=1&amp;web=1&amp;e=h1b08W" TargetMode="External"/><Relationship Id="rId112" Type="http://schemas.microsoft.com/office/2011/relationships/people" Target="people.xml"/><Relationship Id="rId16" Type="http://schemas.openxmlformats.org/officeDocument/2006/relationships/hyperlink" Target="https://deutscheboerse.sharepoint.com/:w:/r/sites/DCM/ISO/inh_public/Documents/Jira/Jira%20-%20SECBAU%20Project%20-%20Instructions.docx?d=we1ea18afe47e405782d1db24c10b4125&amp;csf=1&amp;web=1&amp;e=djtWqA" TargetMode="External"/><Relationship Id="rId107" Type="http://schemas.openxmlformats.org/officeDocument/2006/relationships/hyperlink" Target="https://deutscheboerse.sharepoint.com/:w:/r/sites/sp0281/internal/2025%20Audits/2025-045%20Cyber%20and%20Information%20Security%20(DBAG,%20ECAG,%20CBF,%20CBL,%20CFCL)/06%20Fieldwork/Crypto%26PKI/PKI%20App%20Checks/Authorization%20Concept%20AID1064%20PKI-DBAG_v1.8%20(1).docx?d=wa9a8fd835f0a4cfd8997d15445b2d989&amp;csf=1&amp;web=1&amp;e=wQto11" TargetMode="External"/><Relationship Id="rId11" Type="http://schemas.openxmlformats.org/officeDocument/2006/relationships/hyperlink" Target="https://deutscheboerse.sharepoint.com/:x:/r/sites/sp0281/internal/2025%20Audits/2025-045%20Cyber%20and%20Information%20Security%20(DBAG,%20ECAG,%20CBF,%20CBL,%20CFCL)/02%20Preparation%20-%20BCA/DORA%20Mapping%20to%20AU%202025.xlsx?d=w2a4589721a874394b14bbf3af0281057&amp;csf=1&amp;web=1&amp;e=eGholS" TargetMode="External"/><Relationship Id="rId32" Type="http://schemas.microsoft.com/office/2018/08/relationships/commentsExtensible" Target="commentsExtensible.xml"/><Relationship Id="rId37" Type="http://schemas.openxmlformats.org/officeDocument/2006/relationships/hyperlink" Target="https://deutscheboerse.sharepoint.com/:x:/r/sites/sp0281/internal/2025%20Audits/2025-045%20Cyber%20and%20Information%20Security%20(DBAG,%20ECAG,%20CBF,%20CBL,%20CFCL)/06%20Fieldwork/Crypto%26PKI/Vulnerability%20Management%20Tool%20%26%20Risk%20Register%202025-06-04T15_14_18+0200.xlsx?d=w1e2c8a901a7b4b9b9df7b36472d09c61&amp;csf=1&amp;web=1&amp;e=mMOPRH" TargetMode="Externa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hyperlink" Target="https://deutscheboerse.sharepoint.com/:x:/r/sites/sp0281/internal/2025%20Audits/2025-045%20Cyber%20and%20Information%20Security%20(DBAG,%20ECAG,%20CBF,%20CBL,%20CFCL)/06%20Fieldwork/Crypto%26PKI/PKI%20App%20Checks/14%20Incidents%20records%202025-045%20Audit.xlsx?d=w3c728ec859da446b8917caac77faf00b&amp;csf=1&amp;web=1&amp;e=WrIwG8" TargetMode="External"/><Relationship Id="rId5" Type="http://schemas.openxmlformats.org/officeDocument/2006/relationships/numbering" Target="numbering.xml"/><Relationship Id="rId90" Type="http://schemas.openxmlformats.org/officeDocument/2006/relationships/hyperlink" Target="https://deutscheboerse.sharepoint.com/:w:/r/sites/sp0281/internal/2025%20Audits/2025-045%20Cyber%20and%20Information%20Security%20(DBAG,%20ECAG,%20CBF,%20CBL,%20CFCL)/06%20Fieldwork/Crypto%26PKI/PKI%20App%20Checks/Authorization%20Concept_AID1065%20PKI%20MSCA%20v2.1.docx?d=wb073614ae14740a4a40aec065f50fcb5&amp;csf=1&amp;web=1&amp;e=5Y3g2I" TargetMode="External"/><Relationship Id="rId95" Type="http://schemas.openxmlformats.org/officeDocument/2006/relationships/hyperlink" Target="https://deutscheboerse.sharepoint.com/:x:/r/sites/sp0281/internal/2025%20Audits/2025-045%20Cyber%20and%20Information%20Security%20(DBAG,%20ECAG,%20CBF,%20CBL,%20CFCL)/06%20Fieldwork/Crypto%26PKI/PKI%20App%20Checks/Roles%20%26%20Entitlements%20AID1066.xlsx?d=w5fef30ea230e4a1f9bacd5b85b9f0384&amp;csf=1&amp;web=1&amp;e=m0HOXG" TargetMode="External"/><Relationship Id="rId22" Type="http://schemas.openxmlformats.org/officeDocument/2006/relationships/image" Target="cid:image004.png@01DBDAEB.09D2EEF0" TargetMode="External"/><Relationship Id="rId27"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image" Target="media/image19.png"/><Relationship Id="rId64" Type="http://schemas.openxmlformats.org/officeDocument/2006/relationships/image" Target="media/image32.png"/><Relationship Id="rId69" Type="http://schemas.openxmlformats.org/officeDocument/2006/relationships/hyperlink" Target="https://deutscheboerse.sharepoint.com/:w:/r/sites/sp0281/internal/2025%20Audits/2025-045%20Cyber%20and%20Information%20Security%20(DBAG,%20ECAG,%20CBF,%20CBL,%20CFCL)/06%20Fieldwork/Crypto%26PKI/Security_Documentation_%20AID797_SCILA%20Partner%20Exchange_v2.1.docx?d=w78021ba775084430ab87db00d198a920&amp;csf=1&amp;web=1&amp;e=dBWhM8" TargetMode="External"/><Relationship Id="rId113" Type="http://schemas.openxmlformats.org/officeDocument/2006/relationships/theme" Target="theme/theme1.xml"/><Relationship Id="rId80" Type="http://schemas.openxmlformats.org/officeDocument/2006/relationships/image" Target="media/image43.png"/><Relationship Id="rId85" Type="http://schemas.openxmlformats.org/officeDocument/2006/relationships/hyperlink" Target="https://deutscheboerse.sharepoint.com/:w:/r/sites/sp0281/internal/2025%20Audits/2025-045%20Cyber%20and%20Information%20Security%20(DBAG,%20ECAG,%20CBF,%20CBL,%20CFCL)/06%20Fieldwork/Crypto%26PKI/PKI%20App%20Checks/Authorization%20Concept_AID1066%20PKI%20Clearstream_v1.7.docx?d=waf8632d0f0334fdb808da510cf529793&amp;csf=1&amp;web=1&amp;e=0037NV" TargetMode="External"/><Relationship Id="rId12" Type="http://schemas.openxmlformats.org/officeDocument/2006/relationships/hyperlink" Target="https://deutscheboerse.sharepoint.com/:x:/r/sites/sp0281/internal/2025%20Audits/2025-045%20Cyber%20and%20Information%20Security%20(DBAG,%20ECAG,%20CBF,%20CBL,%20CFCL)/02%20Preparation%20-%20BCA/DORA%20Mapping%20to%20AU%202025.xlsx?d=w2a4589721a874394b14bbf3af0281057&amp;csf=1&amp;web=1&amp;e=eGholS" TargetMode="External"/><Relationship Id="rId17" Type="http://schemas.openxmlformats.org/officeDocument/2006/relationships/image" Target="media/image3.png"/><Relationship Id="rId33" Type="http://schemas.openxmlformats.org/officeDocument/2006/relationships/hyperlink" Target="https://deutscheboerse.sharepoint.com/:b:/r/sites/sp0281/internal/2025%20Audits/2025-045%20Cyber%20and%20Information%20Security%20(DBAG,%20ECAG,%20CBF,%20CBL,%20CFCL)/06%20Fieldwork/Crypto%26PKI/Governance/DBG_GS_Data_Security_Guideline%20v1.1%20(7).pdf?csf=1&amp;web=1&amp;e=BzipcX" TargetMode="External"/><Relationship Id="rId38" Type="http://schemas.openxmlformats.org/officeDocument/2006/relationships/hyperlink" Target="https://deutscheboerse.sharepoint.com/:x:/r/sites/sp0281/internal/2025%20Audits/2025-045%20Cyber%20and%20Information%20Security%20(DBAG,%20ECAG,%20CBF,%20CBL,%20CFCL)/06%20Fieldwork/Crypto%26PKI/OE%20-%20Applications%20Sample.xlsx?d=w30b1c72c4ff3445aad91d0d87db94ef5&amp;csf=1&amp;web=1&amp;e=3337zp" TargetMode="External"/><Relationship Id="rId59" Type="http://schemas.openxmlformats.org/officeDocument/2006/relationships/image" Target="media/image27.png"/><Relationship Id="rId103" Type="http://schemas.openxmlformats.org/officeDocument/2006/relationships/hyperlink" Target="https://deutscheboerse.sharepoint.com/:w:/r/sites/DCM/ISO/INH%20-%20PKI/pki_edm/Documents/PKI/Audit%20documentation/Security%20Documentation/AID1064%20-%20PKI%20DBG/AID1064_Security_Documentation_PKI%20DBAG_v1.5.docx?d=w018b74bf03fc4c809055d1ae8a00d8a2&amp;csf=1&amp;web=1&amp;e=09EAhW" TargetMode="External"/><Relationship Id="rId108" Type="http://schemas.openxmlformats.org/officeDocument/2006/relationships/hyperlink" Target="https://deutscheboerse.sharepoint.com/:w:/r/sites/sp0281/internal/2025%20Audits/2025-045%20Cyber%20and%20Information%20Security%20(DBAG,%20ECAG,%20CBF,%20CBL,%20CFCL)/06%20Fieldwork/Crypto%26PKI/PKI%20App%20Checks/Authorization%20Concept_AID1065%20PKI%20MSCA%20v2.1.docx?d=wb073614ae14740a4a40aec065f50fcb5&amp;csf=1&amp;web=1&amp;e=73pnxq" TargetMode="External"/><Relationship Id="rId54" Type="http://schemas.openxmlformats.org/officeDocument/2006/relationships/image" Target="media/image22.png"/><Relationship Id="rId70" Type="http://schemas.openxmlformats.org/officeDocument/2006/relationships/hyperlink" Target="https://deutscheboerse.sharepoint.com/:u:/r/sites/sp0281/internal/2025%20Audits/2025-045%20Cyber%20and%20Information%20Security%20(DBAG,%20ECAG,%20CBF,%20CBL,%20CFCL)/06%20Fieldwork/Crypto%26PKI/RE%20IA%20Cyber%20%20IS%20Audit%20-%20Request%20for%20Documents%20(AID797-%20SCILA).msg?csf=1&amp;web=1&amp;e=G9CEFM" TargetMode="External"/><Relationship Id="rId75" Type="http://schemas.openxmlformats.org/officeDocument/2006/relationships/image" Target="media/image38.png"/><Relationship Id="rId91" Type="http://schemas.openxmlformats.org/officeDocument/2006/relationships/hyperlink" Target="https://deutscheboerse.sharepoint.com/:x:/r/sites/sp0281/internal/2025%20Audits/2025-045%20Cyber%20and%20Information%20Security%20(DBAG,%20ECAG,%20CBF,%20CBL,%20CFCL)/06%20Fieldwork/IIQ%20Roles%20(16June%202025).xlsx?d=wccc4a4a145cb4f4f99cc646108d77f3e&amp;csf=1&amp;web=1&amp;e=8SMxjB" TargetMode="External"/><Relationship Id="rId96" Type="http://schemas.openxmlformats.org/officeDocument/2006/relationships/hyperlink" Target="https://deutscheboerse.sharepoint.com/:w:/r/sites/sp0281/internal/2025%20Audits/2025-045%20Cyber%20and%20Information%20Security%20(DBAG,%20ECAG,%20CBF,%20CBL,%20CFCL)/06%20Fieldwork/Crypto%26PKI/AID1064_Security_Documentation_PKI%20DBAG_v1.5%20(1).docx?d=w28dc43a18b73409a95d31205b1028e4f&amp;csf=1&amp;web=1&amp;e=wdn7X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businessjira.deutsche-boerse.com/servicedesk/customer/portal/16"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deutscheboerse.sharepoint.com/:x:/r/sites/sp0281/internal/2025%20Audits/2025-045%20Cyber%20and%20Information%20Security%20(DBAG,%20ECAG,%20CBF,%20CBL,%20CFCL)/06%20Fieldwork/Crypto%26PKI/Applications.xlsx?d=w6b3ecfbcbc5c459a8c045d56a67e7a74&amp;csf=1&amp;web=1&amp;e=pJ1I8U" TargetMode="External"/><Relationship Id="rId49" Type="http://schemas.openxmlformats.org/officeDocument/2006/relationships/hyperlink" Target="https://deutscheboerse.sharepoint.com/:w:/r/sites/sp0281/internal/2025%20Audits/2025-045%20Cyber%20and%20Information%20Security%20(DBAG,%20ECAG,%20CBF,%20CBL,%20CFCL)/06%20Fieldwork/Crypto%26PKI/Governance/CFS%20Documentation.INR.CFCPORTAL%20Operational%20Documentation.v2.1%201.docx?d=w691223791dde4e31a956487a9ff9613a&amp;csf=1&amp;web=1&amp;e=yIUf86" TargetMode="External"/><Relationship Id="rId57" Type="http://schemas.openxmlformats.org/officeDocument/2006/relationships/image" Target="media/image25.png"/><Relationship Id="rId106" Type="http://schemas.openxmlformats.org/officeDocument/2006/relationships/hyperlink" Target="https://deutscheboerse.sharepoint.com/:w:/r/sites/sp0281/internal/2025%20Audits/2025-045%20Cyber%20and%20Information%20Security%20(DBAG,%20ECAG,%20CBF,%20CBL,%20CFCL)/06%20Fieldwork/Crypto%26PKI/PKI%20App%20Checks/Authorization%20Concept_AID1066%20PKI%20Clearstream_v1.7.docx?d=waf8632d0f0334fdb808da510cf529793&amp;csf=1&amp;web=1&amp;e=TPh1a7" TargetMode="External"/><Relationship Id="rId10" Type="http://schemas.openxmlformats.org/officeDocument/2006/relationships/endnotes" Target="endnotes.xml"/><Relationship Id="rId31" Type="http://schemas.microsoft.com/office/2016/09/relationships/commentsIds" Target="commentsIds.xml"/><Relationship Id="rId44" Type="http://schemas.openxmlformats.org/officeDocument/2006/relationships/hyperlink" Target="mailto:yildirim.yildiz@clearstream.com" TargetMode="External"/><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hyperlink" Target="https://deutscheboerse.sharepoint.com/:w:/r/sites/sp0281/internal/2025%20Audits/2025-045%20Cyber%20and%20Information%20Security%20(DBAG,%20ECAG,%20CBF,%20CBL,%20CFCL)/06%20Fieldwork/Crypto%26PKI/Authorization%20Concept%20AID1064%20PKI-DBAG_v1.8.docx?d=wca01ee317bb74ffcad56187d48a526a0&amp;csf=1&amp;web=1&amp;e=qMOOIC" TargetMode="External"/><Relationship Id="rId86" Type="http://schemas.openxmlformats.org/officeDocument/2006/relationships/hyperlink" Target="https://deutscheboerse.sharepoint.com/:w:/r/sites/sp0281/internal/2025%20Audits/2025-045%20Cyber%20and%20Information%20Security%20(DBAG,%20ECAG,%20CBF,%20CBL,%20CFCL)/06%20Fieldwork/Crypto%26PKI/PKI%20App%20Checks/Security_Documentation_AID1066_PKI%20Clearstream%20v.1.12.docx?d=w3c7c8f6e86b9496a869013416d74792a&amp;csf=1&amp;web=1&amp;e=7x17hv" TargetMode="External"/><Relationship Id="rId94" Type="http://schemas.openxmlformats.org/officeDocument/2006/relationships/hyperlink" Target="https://deutscheboerse.sharepoint.com/:x:/r/sites/sp0281/internal/2025%20Audits/2025-045%20Cyber%20and%20Information%20Security%20(DBAG,%20ECAG,%20CBF,%20CBL,%20CFCL)/06%20Fieldwork/IIQ%20Roles%20(16June%202025).xlsx?d=wccc4a4a145cb4f4f99cc646108d77f3e&amp;csf=1&amp;web=1&amp;e=8SMxjB" TargetMode="External"/><Relationship Id="rId99" Type="http://schemas.openxmlformats.org/officeDocument/2006/relationships/hyperlink" Target="https://deutscheboerse.sharepoint.com/:b:/r/sites/sp0281/internal/2025%20Audits/2025-045%20Cyber%20and%20Information%20Security%20(DBAG,%20ECAG,%20CBF,%20CBL,%20CFCL)/06%20Fieldwork/Crypto%26PKI/Test_Execution_Report_Systems_2024_FINAL%20(4).pdf?csf=1&amp;web=1&amp;e=5Er09Y" TargetMode="External"/><Relationship Id="rId101" Type="http://schemas.openxmlformats.org/officeDocument/2006/relationships/hyperlink" Target="https://deutscheboerse.sharepoint.com/:b:/r/sites/sp0281/internal/2025%20Audits/2025-045%20Cyber%20and%20Information%20Security%20(DBAG,%20ECAG,%20CBF,%20CBL,%20CFCL)/06%20Fieldwork/Crypto%26PKI/Test_Execution_Report_Systems_2024_FINAL%20(4).pdf?csf=1&amp;web=1&amp;e=5Er09Y"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hyperlink" Target="https://deutscheboerse.sharepoint.com/:w:/r/sites/sp0281/internal/2025%20Audits/2025-045%20Cyber%20and%20Information%20Security%20(DBAG,%20ECAG,%20CBF,%20CBL,%20CFCL)/06%20Fieldwork/Crypto%26PKI/AID031%20AM%20-%20Critical/SD_Account%20Master_AID031_v3.0%20(1)%20(2).docx?d=w2736601b43d54a3495d75665e1968822&amp;csf=1&amp;web=1&amp;e=pxLKZL" TargetMode="External"/><Relationship Id="rId109" Type="http://schemas.openxmlformats.org/officeDocument/2006/relationships/header" Target="header1.xml"/><Relationship Id="rId34" Type="http://schemas.openxmlformats.org/officeDocument/2006/relationships/hyperlink" Target="https://businessjira.deutsche-boerse.com/servicedesk/customer/portal/16" TargetMode="External"/><Relationship Id="rId50" Type="http://schemas.openxmlformats.org/officeDocument/2006/relationships/hyperlink" Target="mailto:franck.brochier@clearstream.com" TargetMode="External"/><Relationship Id="rId55" Type="http://schemas.openxmlformats.org/officeDocument/2006/relationships/image" Target="media/image23.png"/><Relationship Id="rId76" Type="http://schemas.openxmlformats.org/officeDocument/2006/relationships/image" Target="media/image39.png"/><Relationship Id="rId97" Type="http://schemas.openxmlformats.org/officeDocument/2006/relationships/hyperlink" Target="https://deutscheboerse.sharepoint.com/:b:/r/sites/sp0281/internal/2025%20Audits/2025-045%20Cyber%20and%20Information%20Security%20(DBAG,%20ECAG,%20CBF,%20CBL,%20CFCL)/06%20Fieldwork/Crypto%26PKI/Test_Execution_Report_Systems_2024_FINAL%20(4).pdf?csf=1&amp;web=1&amp;e=5Er09Y" TargetMode="External"/><Relationship Id="rId104" Type="http://schemas.openxmlformats.org/officeDocument/2006/relationships/hyperlink" Target="https://deutscheboerse.sharepoint.com/:w:/r/sites/sp0281/internal/2025%20Audits/2025-045%20Cyber%20and%20Information%20Security%20(DBAG,%20ECAG,%20CBF,%20CBL,%20CFCL)/06%20Fieldwork/Crypto%26PKI/Security%20Documentation_AID1065_PKI%20MSCA_V2.1%20(2).docx?d=w5fb31ea5d7b44d95b0560b40a7796cf6&amp;csf=1&amp;web=1&amp;e=ErXMVg" TargetMode="External"/><Relationship Id="rId7" Type="http://schemas.openxmlformats.org/officeDocument/2006/relationships/settings" Target="settings.xml"/><Relationship Id="rId71" Type="http://schemas.openxmlformats.org/officeDocument/2006/relationships/hyperlink" Target="https://deutscheboerse.sharepoint.com/:w:/r/sites/sp0281/internal/2025%20Audits/2025-045%20Cyber%20and%20Information%20Security%20(DBAG,%20ECAG,%20CBF,%20CBL,%20CFCL)/06%20Fieldwork/Crypto%26PKI/Security_Documentation_%20AID797_SCILA%20Partner%20Exchange_v2.1.docx?d=w78021ba775084430ab87db00d198a920&amp;csf=1&amp;web=1&amp;e=9VWFhB" TargetMode="External"/><Relationship Id="rId92" Type="http://schemas.openxmlformats.org/officeDocument/2006/relationships/hyperlink" Target="https://deutscheboerse.sharepoint.com/:x:/r/sites/sp0281/internal/2025%20Audits/2025-045%20Cyber%20and%20Information%20Security%20(DBAG,%20ECAG,%20CBF,%20CBL,%20CFCL)/06%20Fieldwork/Crypto%26PKI/PKI%20App%20Checks/Roles%20%26%20Entitlements%20AID1065.xlsx?d=wf884b28a425d4d1fb9e05ba2cc3e070f&amp;csf=1&amp;web=1&amp;e=cAQYj2" TargetMode="External"/><Relationship Id="rId2" Type="http://schemas.openxmlformats.org/officeDocument/2006/relationships/customXml" Target="../customXml/item2.xml"/><Relationship Id="rId29" Type="http://schemas.openxmlformats.org/officeDocument/2006/relationships/comments" Target="comments.xml"/><Relationship Id="rId24" Type="http://schemas.openxmlformats.org/officeDocument/2006/relationships/image" Target="media/image9.png"/><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hyperlink" Target="https://deutscheboerse.sharepoint.com/teams/GO365_ItAmeliNew/Shared%20Documents/Forms/AllItems.aspx?id=%2Fteams%2FGO365%5FItAmeliNew%2FShared%20Documents%2F16%2DOrg%20Readiness%2F05%5FCommunications%20Plan%2F04%5FDeep%20Dive%20Session%20Prep%2F06%5FLanding%5FPage%5FSlide%5FCollection%2F20250701%5FIT%5FFocus%5FSession%5FIII%2Epdf&amp;parent=%2Fteams%2FGO365%5FItAmeliNew%2FShared%20Documents%2F16%2DOrg%20Readiness%2F05%5FCommunications%20Plan%2F04%5FDeep%20Dive%20Session%20Prep%2F06%5FLanding%5FPage%5FSlide%5FCollection" TargetMode="External"/><Relationship Id="rId87" Type="http://schemas.openxmlformats.org/officeDocument/2006/relationships/hyperlink" Target="https://deutscheboerse.sharepoint.com/:w:/r/sites/sp0281/internal/2025%20Audits/2025-045%20Cyber%20and%20Information%20Security%20(DBAG,%20ECAG,%20CBF,%20CBL,%20CFCL)/06%20Fieldwork/Crypto%26PKI/Authorization%20Concept%20AID1064%20PKI-DBAG_v1.8.docx?d=wca01ee317bb74ffcad56187d48a526a0&amp;csf=1&amp;web=1&amp;e=qMOOIC" TargetMode="External"/><Relationship Id="rId110" Type="http://schemas.openxmlformats.org/officeDocument/2006/relationships/footer" Target="footer1.xml"/><Relationship Id="rId61" Type="http://schemas.openxmlformats.org/officeDocument/2006/relationships/image" Target="media/image29.png"/><Relationship Id="rId82" Type="http://schemas.openxmlformats.org/officeDocument/2006/relationships/hyperlink" Target="https://deutscheboerse.sharepoint.com/:w:/r/sites/sp0281/internal/2025%20Audits/2025-045%20Cyber%20and%20Information%20Security%20(DBAG,%20ECAG,%20CBF,%20CBL,%20CFCL)/06%20Fieldwork/Crypto%26PKI/AID1064_Security_Documentation_PKI%20DBAG_v1.5%20(1).docx?d=w28dc43a18b73409a95d31205b1028e4f&amp;csf=1&amp;web=1&amp;e=wdn7Xo" TargetMode="External"/><Relationship Id="rId19" Type="http://schemas.openxmlformats.org/officeDocument/2006/relationships/image" Target="media/image5.png"/><Relationship Id="rId14" Type="http://schemas.openxmlformats.org/officeDocument/2006/relationships/image" Target="media/image2.png"/><Relationship Id="rId30" Type="http://schemas.microsoft.com/office/2011/relationships/commentsExtended" Target="commentsExtended.xml"/><Relationship Id="rId35" Type="http://schemas.openxmlformats.org/officeDocument/2006/relationships/hyperlink" Target="https://bouncycastle.org/" TargetMode="External"/><Relationship Id="rId56" Type="http://schemas.openxmlformats.org/officeDocument/2006/relationships/image" Target="media/image24.png"/><Relationship Id="rId77" Type="http://schemas.openxmlformats.org/officeDocument/2006/relationships/image" Target="media/image40.png"/><Relationship Id="rId100" Type="http://schemas.openxmlformats.org/officeDocument/2006/relationships/hyperlink" Target="https://deutscheboerse.sharepoint.com/:w:/r/sites/sp0281/internal/2025%20Audits/2025-045%20Cyber%20and%20Information%20Security%20(DBAG,%20ECAG,%20CBF,%20CBL,%20CFCL)/06%20Fieldwork/Crypto%26PKI/PKI%20App%20Checks/Security_Documentation_AID1066_PKI%20Clearstream%20v.1.12.docx?d=w3c7c8f6e86b9496a869013416d74792a&amp;csf=1&amp;web=1&amp;e=u7IXbL" TargetMode="External"/><Relationship Id="rId105" Type="http://schemas.openxmlformats.org/officeDocument/2006/relationships/hyperlink" Target="https://deutscheboerse.sharepoint.com/:w:/r/sites/sp0281/internal/2025%20Audits/2025-045%20Cyber%20and%20Information%20Security%20(DBAG,%20ECAG,%20CBF,%20CBL,%20CFCL)/06%20Fieldwork/Crypto%26PKI/PKI%20App%20Checks/Security_Documentation_AID1066_PKI%20Clearstream%20v.1.12.docx?d=w3c7c8f6e86b9496a869013416d74792a&amp;csf=1&amp;web=1&amp;e=u7IXbL" TargetMode="External"/><Relationship Id="rId8" Type="http://schemas.openxmlformats.org/officeDocument/2006/relationships/webSettings" Target="webSettings.xml"/><Relationship Id="rId51" Type="http://schemas.openxmlformats.org/officeDocument/2006/relationships/hyperlink" Target="https://deutscheboerse.sharepoint.com/:w:/r/sites/sp0281/internal/2025%20Audits/2025-045%20Cyber%20and%20Information%20Security%20(DBAG,%20ECAG,%20CBF,%20CBL,%20CFCL)/06%20Fieldwork/Crypto%26PKI/AID065%20NCMS%20CEMT%20EMC2%20-%20Critical/Security_Documentation_AID065_EMC2_V2.5.docx?d=w68678b4c3feb448ba5404046cfe3a564&amp;csf=1&amp;web=1&amp;e=LQtvdA" TargetMode="External"/><Relationship Id="rId72" Type="http://schemas.openxmlformats.org/officeDocument/2006/relationships/image" Target="media/image35.png"/><Relationship Id="rId93" Type="http://schemas.openxmlformats.org/officeDocument/2006/relationships/hyperlink" Target="https://deutscheboerse.sharepoint.com/:w:/r/sites/sp0281/internal/2025%20Audits/2025-045%20Cyber%20and%20Information%20Security%20(DBAG,%20ECAG,%20CBF,%20CBL,%20CFCL)/06%20Fieldwork/Crypto%26PKI/PKI%20App%20Checks/Authorization%20Concept_AID1066%20PKI%20Clearstream_v1.7.docx?d=waf8632d0f0334fdb808da510cf529793&amp;csf=1&amp;web=1&amp;e=0037NV" TargetMode="External"/><Relationship Id="rId98" Type="http://schemas.openxmlformats.org/officeDocument/2006/relationships/hyperlink" Target="https://deutscheboerse.sharepoint.com/:w:/r/sites/sp0281/internal/2025%20Audits/2025-045%20Cyber%20and%20Information%20Security%20(DBAG,%20ECAG,%20CBF,%20CBL,%20CFCL)/06%20Fieldwork/Crypto%26PKI/Security%20Documentation_AID1065_PKI%20MSCA_V2.1%20(2).docx?d=w5fb31ea5d7b44d95b0560b40a7796cf6&amp;csf=1&amp;web=1&amp;e=ErXMVg"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hyperlink" Target="https://deutscheboerse.sharepoint.com/:x:/r/sites/sp0281/internal/2025%20Audits/2025-045%20Cyber%20and%20Information%20Security%20(DBAG,%20ECAG,%20CBF,%20CBL,%20CFCL)/06%20Fieldwork/Crypto%26PKI/AID2151%20CFS%20Portal%20-%20Critical/CFCPORTAL%20Cryptography.xlsx?d=w7cceaf73657348c5b8b511a6a3d17edc&amp;csf=1&amp;web=1&amp;e=HoSIGJ" TargetMode="External"/><Relationship Id="rId67" Type="http://schemas.openxmlformats.org/officeDocument/2006/relationships/image" Target="media/image34.png"/><Relationship Id="rId20" Type="http://schemas.openxmlformats.org/officeDocument/2006/relationships/image" Target="media/image6.png"/><Relationship Id="rId41" Type="http://schemas.openxmlformats.org/officeDocument/2006/relationships/hyperlink" Target="https://deutscheboerse.sharepoint.com/:w:/r/sites/sp0281/internal/2025%20Audits/2025-045%20Cyber%20and%20Information%20Security%20(DBAG,%20ECAG,%20CBF,%20CBL,%20CFCL)/06%20Fieldwork/Crypto%26PKI/AID031%20AM%20-%20Critical/SD_Account%20Master_AID031_v3.0%20(1)%20(2).docx?d=w2736601b43d54a3495d75665e1968822&amp;csf=1&amp;web=1&amp;e=pxLKZL" TargetMode="External"/><Relationship Id="rId62" Type="http://schemas.openxmlformats.org/officeDocument/2006/relationships/image" Target="media/image30.png"/><Relationship Id="rId83" Type="http://schemas.openxmlformats.org/officeDocument/2006/relationships/hyperlink" Target="https://deutscheboerse.sharepoint.com/:w:/r/sites/sp0281/internal/2025%20Audits/2025-045%20Cyber%20and%20Information%20Security%20(DBAG,%20ECAG,%20CBF,%20CBL,%20CFCL)/06%20Fieldwork/Crypto%26PKI/PKI%20App%20Checks/Authorization%20Concept_AID1065%20PKI%20MSCA%20v2.1.docx?d=wb073614ae14740a4a40aec065f50fcb5&amp;csf=1&amp;web=1&amp;e=5Y3g2I" TargetMode="External"/><Relationship Id="rId88" Type="http://schemas.openxmlformats.org/officeDocument/2006/relationships/hyperlink" Target="https://deutscheboerse.sharepoint.com/:x:/r/sites/sp0281/internal/2025%20Audits/2025-045%20Cyber%20and%20Information%20Security%20(DBAG,%20ECAG,%20CBF,%20CBL,%20CFCL)/06%20Fieldwork/IIQ%20Roles%20(16June%202025).xlsx?d=wccc4a4a145cb4f4f99cc646108d77f3e&amp;csf=1&amp;web=1&amp;e=8SMxjB"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e2b6c362-1991-4b12-baaf-e49dbdb018b6" xsi:nil="true"/>
    <_ip_UnifiedCompliancePolicyUIAction xmlns="http://schemas.microsoft.com/sharepoint/v3" xsi:nil="true"/>
    <_ip_UnifiedCompliancePolicyProperties xmlns="http://schemas.microsoft.com/sharepoint/v3" xsi:nil="true"/>
    <lcf76f155ced4ddcb4097134ff3c332f xmlns="d53c5ebb-1d16-434c-9199-c085003d0e78">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E4CD2C9128AD54A8D10FFD7A0122DCD" ma:contentTypeVersion="14" ma:contentTypeDescription="Create a new document." ma:contentTypeScope="" ma:versionID="8bf94c648470a76a0b9afe112d876c72">
  <xsd:schema xmlns:xsd="http://www.w3.org/2001/XMLSchema" xmlns:xs="http://www.w3.org/2001/XMLSchema" xmlns:p="http://schemas.microsoft.com/office/2006/metadata/properties" xmlns:ns1="http://schemas.microsoft.com/sharepoint/v3" xmlns:ns2="d53c5ebb-1d16-434c-9199-c085003d0e78" xmlns:ns3="e2b6c362-1991-4b12-baaf-e49dbdb018b6" targetNamespace="http://schemas.microsoft.com/office/2006/metadata/properties" ma:root="true" ma:fieldsID="cf0d7a30961ddc507c80b96ec2c1cd26" ns1:_="" ns2:_="" ns3:_="">
    <xsd:import namespace="http://schemas.microsoft.com/sharepoint/v3"/>
    <xsd:import namespace="d53c5ebb-1d16-434c-9199-c085003d0e78"/>
    <xsd:import namespace="e2b6c362-1991-4b12-baaf-e49dbdb018b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1:_ip_UnifiedCompliancePolicyProperties" minOccurs="0"/>
                <xsd:element ref="ns1:_ip_UnifiedCompliancePolicyUIAc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Unified Compliance Policy Properties" ma:hidden="true" ma:internalName="_ip_UnifiedCompliancePolicyProperties">
      <xsd:simpleType>
        <xsd:restriction base="dms:Note"/>
      </xsd:simpleType>
    </xsd:element>
    <xsd:element name="_ip_UnifiedCompliancePolicyUIAction" ma:index="2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3c5ebb-1d16-434c-9199-c085003d0e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17e55e0-b0a9-432c-94a7-1995524fa846"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2b6c362-1991-4b12-baaf-e49dbdb018b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efa5c65-7dbb-420a-8c0e-748276ea6e87}" ma:internalName="TaxCatchAll" ma:showField="CatchAllData" ma:web="e2b6c362-1991-4b12-baaf-e49dbdb018b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86DA21-E1D1-4555-8F64-55BC6C0E3F5C}">
  <ds:schemaRefs>
    <ds:schemaRef ds:uri="http://schemas.microsoft.com/sharepoint/v3/contenttype/forms"/>
  </ds:schemaRefs>
</ds:datastoreItem>
</file>

<file path=customXml/itemProps2.xml><?xml version="1.0" encoding="utf-8"?>
<ds:datastoreItem xmlns:ds="http://schemas.openxmlformats.org/officeDocument/2006/customXml" ds:itemID="{8187A384-95B3-46F2-B9F7-D70F815A9AAB}">
  <ds:schemaRefs>
    <ds:schemaRef ds:uri="http://schemas.microsoft.com/office/2006/metadata/properties"/>
    <ds:schemaRef ds:uri="http://schemas.microsoft.com/office/infopath/2007/PartnerControls"/>
    <ds:schemaRef ds:uri="e2b6c362-1991-4b12-baaf-e49dbdb018b6"/>
    <ds:schemaRef ds:uri="http://schemas.microsoft.com/sharepoint/v3"/>
    <ds:schemaRef ds:uri="d53c5ebb-1d16-434c-9199-c085003d0e78"/>
  </ds:schemaRefs>
</ds:datastoreItem>
</file>

<file path=customXml/itemProps3.xml><?xml version="1.0" encoding="utf-8"?>
<ds:datastoreItem xmlns:ds="http://schemas.openxmlformats.org/officeDocument/2006/customXml" ds:itemID="{0F4273CB-946D-40F2-941D-9E437C53B2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53c5ebb-1d16-434c-9199-c085003d0e78"/>
    <ds:schemaRef ds:uri="e2b6c362-1991-4b12-baaf-e49dbdb01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F4462E7-A2F4-4CC4-A7EB-5515E843B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11040</Words>
  <Characters>62932</Characters>
  <Application>Microsoft Office Word</Application>
  <DocSecurity>4</DocSecurity>
  <Lines>524</Lines>
  <Paragraphs>147</Paragraphs>
  <ScaleCrop>false</ScaleCrop>
  <Company>Deutsche Boerse</Company>
  <LinksUpToDate>false</LinksUpToDate>
  <CharactersWithSpaces>73825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Der Administrator</dc:creator>
  <cp:keywords/>
  <cp:lastModifiedBy>Oezge Gueltekin Arslan</cp:lastModifiedBy>
  <cp:revision>524</cp:revision>
  <cp:lastPrinted>2013-11-30T16:02:00Z</cp:lastPrinted>
  <dcterms:created xsi:type="dcterms:W3CDTF">2025-05-21T04:24:00Z</dcterms:created>
  <dcterms:modified xsi:type="dcterms:W3CDTF">2025-08-22T09:14:00Z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0x0101007E4CD2C9128AD54A8D10FFD7A0122DCD</vt:lpwstr>
  </property>
  <property fmtid="{D5CDD505-2E9C-101B-9397-08002B2CF9AE}" pid="3" name="MSIP_Label_389b831b-d6bc-4bd7-99a3-1b01c0f97c6d_Enabled">
    <vt:lpwstr>true</vt:lpwstr>
  </property>
  <property fmtid="{D5CDD505-2E9C-101B-9397-08002B2CF9AE}" pid="4" name="MSIP_Label_389b831b-d6bc-4bd7-99a3-1b01c0f97c6d_SetDate">
    <vt:lpwstr>2023-08-28T12:42:32Z</vt:lpwstr>
  </property>
  <property fmtid="{D5CDD505-2E9C-101B-9397-08002B2CF9AE}" pid="5" name="MSIP_Label_389b831b-d6bc-4bd7-99a3-1b01c0f97c6d_Method">
    <vt:lpwstr>Privileged</vt:lpwstr>
  </property>
  <property fmtid="{D5CDD505-2E9C-101B-9397-08002B2CF9AE}" pid="6" name="MSIP_Label_389b831b-d6bc-4bd7-99a3-1b01c0f97c6d_Name">
    <vt:lpwstr>389b831b-d6bc-4bd7-99a3-1b01c0f97c6d</vt:lpwstr>
  </property>
  <property fmtid="{D5CDD505-2E9C-101B-9397-08002B2CF9AE}" pid="7" name="MSIP_Label_389b831b-d6bc-4bd7-99a3-1b01c0f97c6d_SiteId">
    <vt:lpwstr>e00ddcdf-1e0f-4be5-a37a-894a4731986a</vt:lpwstr>
  </property>
  <property fmtid="{D5CDD505-2E9C-101B-9397-08002B2CF9AE}" pid="8" name="MSIP_Label_389b831b-d6bc-4bd7-99a3-1b01c0f97c6d_ActionId">
    <vt:lpwstr>643ab1f0-4472-4292-93b2-36b715f3ae73</vt:lpwstr>
  </property>
  <property fmtid="{D5CDD505-2E9C-101B-9397-08002B2CF9AE}" pid="9" name="MSIP_Label_389b831b-d6bc-4bd7-99a3-1b01c0f97c6d_ContentBits">
    <vt:lpwstr>2</vt:lpwstr>
  </property>
  <property fmtid="{D5CDD505-2E9C-101B-9397-08002B2CF9AE}" pid="10" name="MediaServiceImageTags">
    <vt:lpwstr/>
  </property>
</Properties>
</file>